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C90F4E" w14:textId="651E50F4" w:rsidR="00136081" w:rsidRPr="004822D8" w:rsidRDefault="00C94F3C" w:rsidP="00E43FA8">
      <w:pPr>
        <w:pStyle w:val="Heading1"/>
        <w:jc w:val="center"/>
        <w:rPr>
          <w:sz w:val="28"/>
          <w:szCs w:val="28"/>
        </w:rPr>
      </w:pPr>
      <w:bookmarkStart w:id="0" w:name="_Toc71995222"/>
      <w:r w:rsidRPr="004822D8">
        <w:rPr>
          <w:b w:val="0"/>
          <w:noProof/>
          <w:color w:val="0070C0"/>
          <w:sz w:val="28"/>
          <w:szCs w:val="28"/>
        </w:rPr>
        <w:drawing>
          <wp:anchor distT="0" distB="0" distL="114300" distR="114300" simplePos="0" relativeHeight="251664384" behindDoc="1" locked="0" layoutInCell="1" allowOverlap="1" wp14:anchorId="54A1C985" wp14:editId="08409B01">
            <wp:simplePos x="0" y="0"/>
            <wp:positionH relativeFrom="margin">
              <wp:posOffset>-485775</wp:posOffset>
            </wp:positionH>
            <wp:positionV relativeFrom="page">
              <wp:posOffset>219075</wp:posOffset>
            </wp:positionV>
            <wp:extent cx="6943725" cy="9505950"/>
            <wp:effectExtent l="0" t="0" r="9525" b="0"/>
            <wp:wrapNone/>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943725" cy="9505950"/>
                    </a:xfrm>
                    <a:prstGeom prst="rect">
                      <a:avLst/>
                    </a:prstGeom>
                    <a:noFill/>
                  </pic:spPr>
                </pic:pic>
              </a:graphicData>
            </a:graphic>
            <wp14:sizeRelH relativeFrom="margin">
              <wp14:pctWidth>0</wp14:pctWidth>
            </wp14:sizeRelH>
            <wp14:sizeRelV relativeFrom="margin">
              <wp14:pctHeight>0</wp14:pctHeight>
            </wp14:sizeRelV>
          </wp:anchor>
        </w:drawing>
      </w:r>
      <w:bookmarkEnd w:id="0"/>
    </w:p>
    <w:p w14:paraId="63232DA3" w14:textId="5ADCD683" w:rsidR="00136081" w:rsidRPr="004822D8" w:rsidRDefault="00136081" w:rsidP="00E43FA8">
      <w:pPr>
        <w:ind w:left="2160" w:firstLine="720"/>
        <w:rPr>
          <w:rFonts w:ascii="Times New Roman" w:hAnsi="Times New Roman" w:cs="Times New Roman"/>
          <w:b/>
          <w:color w:val="0070C0"/>
          <w:sz w:val="28"/>
          <w:szCs w:val="28"/>
          <w:lang w:val="vi-VN"/>
        </w:rPr>
      </w:pPr>
      <w:r w:rsidRPr="004822D8">
        <w:rPr>
          <w:rFonts w:ascii="Times New Roman" w:hAnsi="Times New Roman" w:cs="Times New Roman"/>
          <w:b/>
          <w:color w:val="0070C0"/>
          <w:sz w:val="28"/>
          <w:szCs w:val="28"/>
          <w:lang w:val="vi-VN"/>
        </w:rPr>
        <w:t>BỘ GIÁO DỤC VÀ ĐÀO TẠO</w:t>
      </w:r>
    </w:p>
    <w:p w14:paraId="579AC1FF" w14:textId="1198ED20" w:rsidR="00136081" w:rsidRPr="004822D8" w:rsidRDefault="00136081" w:rsidP="00E43FA8">
      <w:pPr>
        <w:jc w:val="center"/>
        <w:rPr>
          <w:rFonts w:ascii="Times New Roman" w:hAnsi="Times New Roman" w:cs="Times New Roman"/>
          <w:b/>
          <w:color w:val="0070C0"/>
          <w:sz w:val="28"/>
          <w:szCs w:val="28"/>
          <w:lang w:val="vi-VN"/>
        </w:rPr>
      </w:pPr>
      <w:r w:rsidRPr="004822D8">
        <w:rPr>
          <w:rFonts w:ascii="Times New Roman" w:hAnsi="Times New Roman" w:cs="Times New Roman"/>
          <w:b/>
          <w:color w:val="0070C0"/>
          <w:sz w:val="28"/>
          <w:szCs w:val="28"/>
          <w:lang w:val="vi-VN"/>
        </w:rPr>
        <w:t>TRƯỜNG ĐẠI HỌC GIAO THÔNG VẬN TẢI</w:t>
      </w:r>
    </w:p>
    <w:p w14:paraId="6711302C" w14:textId="77777777" w:rsidR="00136081" w:rsidRPr="004822D8" w:rsidRDefault="00136081" w:rsidP="00E43FA8">
      <w:pPr>
        <w:jc w:val="center"/>
        <w:rPr>
          <w:rFonts w:ascii="Times New Roman" w:hAnsi="Times New Roman" w:cs="Times New Roman"/>
          <w:b/>
          <w:color w:val="0070C0"/>
          <w:sz w:val="28"/>
          <w:szCs w:val="28"/>
          <w:lang w:val="vi-VN"/>
        </w:rPr>
      </w:pPr>
      <w:r w:rsidRPr="004822D8">
        <w:rPr>
          <w:rFonts w:ascii="Times New Roman" w:hAnsi="Times New Roman" w:cs="Times New Roman"/>
          <w:b/>
          <w:color w:val="0070C0"/>
          <w:sz w:val="28"/>
          <w:szCs w:val="28"/>
          <w:lang w:val="vi-VN"/>
        </w:rPr>
        <w:t>PHÂN HIỆU TẠI THÀNH PHỐ HỒ CHÍ MINH</w:t>
      </w:r>
    </w:p>
    <w:p w14:paraId="1971EE57" w14:textId="77777777" w:rsidR="00136081" w:rsidRPr="004822D8" w:rsidRDefault="00136081" w:rsidP="00E43FA8">
      <w:pPr>
        <w:jc w:val="center"/>
        <w:rPr>
          <w:rFonts w:ascii="Times New Roman" w:hAnsi="Times New Roman" w:cs="Times New Roman"/>
          <w:b/>
          <w:color w:val="0070C0"/>
          <w:sz w:val="28"/>
          <w:szCs w:val="28"/>
          <w:lang w:val="vi-VN"/>
        </w:rPr>
      </w:pPr>
    </w:p>
    <w:p w14:paraId="42D137BA" w14:textId="77777777" w:rsidR="00136081" w:rsidRPr="004822D8" w:rsidRDefault="00136081" w:rsidP="00E43FA8">
      <w:pPr>
        <w:jc w:val="center"/>
        <w:rPr>
          <w:rFonts w:ascii="Times New Roman" w:hAnsi="Times New Roman" w:cs="Times New Roman"/>
          <w:b/>
          <w:color w:val="0070C0"/>
          <w:sz w:val="28"/>
          <w:szCs w:val="28"/>
          <w:lang w:val="vi-VN"/>
        </w:rPr>
      </w:pPr>
      <w:r w:rsidRPr="004822D8">
        <w:rPr>
          <w:rFonts w:ascii="Times New Roman" w:hAnsi="Times New Roman" w:cs="Times New Roman"/>
          <w:noProof/>
          <w:sz w:val="28"/>
          <w:szCs w:val="28"/>
        </w:rPr>
        <w:drawing>
          <wp:inline distT="0" distB="0" distL="0" distR="0" wp14:anchorId="325EA371" wp14:editId="73B0F15A">
            <wp:extent cx="1507253" cy="1507253"/>
            <wp:effectExtent l="0" t="0" r="4445" b="4445"/>
            <wp:docPr id="12" name="Picture 12" descr="Description: 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cription: http://ined.utc.edu.vn/sites/ined.utc.edu.vn/files/styles/medium/public/logo.png?itok=JEfoqp8q"/>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519169" cy="1519169"/>
                    </a:xfrm>
                    <a:prstGeom prst="rect">
                      <a:avLst/>
                    </a:prstGeom>
                    <a:noFill/>
                    <a:ln>
                      <a:noFill/>
                    </a:ln>
                  </pic:spPr>
                </pic:pic>
              </a:graphicData>
            </a:graphic>
          </wp:inline>
        </w:drawing>
      </w:r>
    </w:p>
    <w:p w14:paraId="6F53B648" w14:textId="32CD9E9F" w:rsidR="00136081" w:rsidRPr="004822D8" w:rsidRDefault="00136081" w:rsidP="00E43FA8">
      <w:pPr>
        <w:jc w:val="center"/>
        <w:rPr>
          <w:rFonts w:ascii="Times New Roman" w:hAnsi="Times New Roman" w:cs="Times New Roman"/>
          <w:b/>
          <w:color w:val="0070C0"/>
          <w:sz w:val="28"/>
          <w:szCs w:val="28"/>
          <w:lang w:val="vi-VN"/>
        </w:rPr>
      </w:pPr>
    </w:p>
    <w:p w14:paraId="7984CE94" w14:textId="2E0FC3F6" w:rsidR="00136081" w:rsidRPr="004822D8" w:rsidRDefault="00136081" w:rsidP="00E43FA8">
      <w:pPr>
        <w:tabs>
          <w:tab w:val="left" w:pos="4560"/>
          <w:tab w:val="left" w:pos="6300"/>
        </w:tabs>
        <w:spacing w:before="80" w:after="80"/>
        <w:jc w:val="center"/>
        <w:rPr>
          <w:rFonts w:ascii="Times New Roman" w:hAnsi="Times New Roman" w:cs="Times New Roman"/>
          <w:b/>
          <w:color w:val="FF0000"/>
          <w:sz w:val="28"/>
          <w:szCs w:val="28"/>
        </w:rPr>
      </w:pPr>
      <w:r w:rsidRPr="004822D8">
        <w:rPr>
          <w:rFonts w:ascii="Times New Roman" w:hAnsi="Times New Roman" w:cs="Times New Roman"/>
          <w:b/>
          <w:color w:val="FF0000"/>
          <w:sz w:val="28"/>
          <w:szCs w:val="28"/>
        </w:rPr>
        <w:t>BÁO CÁO</w:t>
      </w:r>
      <w:r w:rsidR="001262ED">
        <w:rPr>
          <w:rFonts w:ascii="Times New Roman" w:hAnsi="Times New Roman" w:cs="Times New Roman"/>
          <w:b/>
          <w:color w:val="FF0000"/>
          <w:sz w:val="28"/>
          <w:szCs w:val="28"/>
        </w:rPr>
        <w:t xml:space="preserve"> BẢO VỆ</w:t>
      </w:r>
      <w:r w:rsidRPr="004822D8">
        <w:rPr>
          <w:rFonts w:ascii="Times New Roman" w:hAnsi="Times New Roman" w:cs="Times New Roman"/>
          <w:b/>
          <w:color w:val="FF0000"/>
          <w:sz w:val="28"/>
          <w:szCs w:val="28"/>
        </w:rPr>
        <w:t xml:space="preserve"> </w:t>
      </w:r>
      <w:r w:rsidR="001262ED">
        <w:rPr>
          <w:rFonts w:ascii="Times New Roman" w:hAnsi="Times New Roman" w:cs="Times New Roman"/>
          <w:b/>
          <w:color w:val="FF0000"/>
          <w:sz w:val="28"/>
          <w:szCs w:val="28"/>
        </w:rPr>
        <w:t>ĐỒ ÁN THỰC TẬP CHUYÊN MÔN</w:t>
      </w:r>
    </w:p>
    <w:p w14:paraId="76F60FA7" w14:textId="33868580" w:rsidR="00136081" w:rsidRPr="004822D8" w:rsidRDefault="00136081" w:rsidP="00E43FA8">
      <w:pPr>
        <w:tabs>
          <w:tab w:val="left" w:pos="4560"/>
          <w:tab w:val="left" w:pos="6300"/>
        </w:tabs>
        <w:spacing w:before="80" w:after="80"/>
        <w:jc w:val="center"/>
        <w:rPr>
          <w:rFonts w:ascii="Times New Roman" w:hAnsi="Times New Roman" w:cs="Times New Roman"/>
          <w:b/>
          <w:sz w:val="28"/>
          <w:szCs w:val="28"/>
        </w:rPr>
      </w:pPr>
      <w:r w:rsidRPr="004822D8">
        <w:rPr>
          <w:rFonts w:ascii="Times New Roman" w:hAnsi="Times New Roman" w:cs="Times New Roman"/>
          <w:b/>
          <w:color w:val="FF0000"/>
          <w:sz w:val="28"/>
          <w:szCs w:val="28"/>
          <w:u w:val="single"/>
        </w:rPr>
        <w:t>MÔN</w:t>
      </w:r>
      <w:r w:rsidRPr="004822D8">
        <w:rPr>
          <w:rFonts w:ascii="Times New Roman" w:hAnsi="Times New Roman" w:cs="Times New Roman"/>
          <w:b/>
          <w:color w:val="FF0000"/>
          <w:sz w:val="28"/>
          <w:szCs w:val="28"/>
        </w:rPr>
        <w:t xml:space="preserve">: </w:t>
      </w:r>
      <w:r w:rsidR="001262ED">
        <w:rPr>
          <w:rFonts w:ascii="Times New Roman" w:hAnsi="Times New Roman" w:cs="Times New Roman"/>
          <w:b/>
          <w:color w:val="FF0000"/>
          <w:sz w:val="28"/>
          <w:szCs w:val="28"/>
        </w:rPr>
        <w:t>THỰC TẬP CHUYÊN MÔN</w:t>
      </w:r>
    </w:p>
    <w:p w14:paraId="58C37EAA" w14:textId="04A5AE7B" w:rsidR="00136081" w:rsidRPr="004822D8" w:rsidRDefault="00136081" w:rsidP="00E43FA8">
      <w:pPr>
        <w:tabs>
          <w:tab w:val="left" w:pos="4560"/>
          <w:tab w:val="left" w:pos="6300"/>
        </w:tabs>
        <w:spacing w:before="80" w:after="80"/>
        <w:jc w:val="center"/>
        <w:rPr>
          <w:rFonts w:ascii="Times New Roman" w:hAnsi="Times New Roman" w:cs="Times New Roman"/>
          <w:b/>
          <w:color w:val="5B9BD5" w:themeColor="accent5"/>
          <w:sz w:val="28"/>
          <w:szCs w:val="28"/>
        </w:rPr>
      </w:pPr>
      <w:r w:rsidRPr="004822D8">
        <w:rPr>
          <w:rFonts w:ascii="Times New Roman" w:hAnsi="Times New Roman" w:cs="Times New Roman"/>
          <w:b/>
          <w:color w:val="5B9BD5" w:themeColor="accent5"/>
          <w:sz w:val="28"/>
          <w:szCs w:val="28"/>
          <w:u w:val="single"/>
        </w:rPr>
        <w:t>Đề tài</w:t>
      </w:r>
      <w:r w:rsidRPr="004822D8">
        <w:rPr>
          <w:rFonts w:ascii="Times New Roman" w:hAnsi="Times New Roman" w:cs="Times New Roman"/>
          <w:b/>
          <w:color w:val="5B9BD5" w:themeColor="accent5"/>
          <w:sz w:val="28"/>
          <w:szCs w:val="28"/>
        </w:rPr>
        <w:t>:</w:t>
      </w:r>
      <w:r w:rsidR="001262ED">
        <w:rPr>
          <w:rFonts w:ascii="Times New Roman" w:hAnsi="Times New Roman" w:cs="Times New Roman"/>
          <w:b/>
          <w:color w:val="5B9BD5" w:themeColor="accent5"/>
          <w:sz w:val="28"/>
          <w:szCs w:val="28"/>
        </w:rPr>
        <w:t xml:space="preserve"> PHÂN TÍCH</w:t>
      </w:r>
      <w:r w:rsidR="003A4EC3">
        <w:rPr>
          <w:rFonts w:ascii="Times New Roman" w:hAnsi="Times New Roman" w:cs="Times New Roman"/>
          <w:b/>
          <w:color w:val="5B9BD5" w:themeColor="accent5"/>
          <w:sz w:val="28"/>
          <w:szCs w:val="28"/>
        </w:rPr>
        <w:t xml:space="preserve"> MACHINE LEARNING CHO DỮ LIỆU BẢNG</w:t>
      </w:r>
      <w:r w:rsidR="00430613">
        <w:rPr>
          <w:rFonts w:ascii="Times New Roman" w:hAnsi="Times New Roman" w:cs="Times New Roman"/>
          <w:b/>
          <w:color w:val="5B9BD5" w:themeColor="accent5"/>
          <w:sz w:val="28"/>
          <w:szCs w:val="28"/>
        </w:rPr>
        <w:t xml:space="preserve"> ÁP DỤNG KỸ THUẬT PHÂN TÍCH DIỄN GIẢI MÔ HÌNH THUẬT TOÁN TRONG Y HỌC</w:t>
      </w:r>
    </w:p>
    <w:p w14:paraId="5EDF297B" w14:textId="77777777" w:rsidR="00136081" w:rsidRPr="004822D8" w:rsidRDefault="00136081" w:rsidP="00E43FA8">
      <w:pPr>
        <w:tabs>
          <w:tab w:val="left" w:pos="4560"/>
          <w:tab w:val="left" w:pos="6300"/>
        </w:tabs>
        <w:spacing w:before="80" w:after="80"/>
        <w:jc w:val="center"/>
        <w:rPr>
          <w:rFonts w:ascii="Times New Roman" w:hAnsi="Times New Roman" w:cs="Times New Roman"/>
          <w:b/>
          <w:sz w:val="28"/>
          <w:szCs w:val="28"/>
          <w:u w:val="single"/>
        </w:rPr>
      </w:pPr>
    </w:p>
    <w:p w14:paraId="324738D7" w14:textId="79E027C6" w:rsidR="00136081" w:rsidRDefault="00136081" w:rsidP="00E43FA8">
      <w:pPr>
        <w:tabs>
          <w:tab w:val="left" w:pos="4560"/>
          <w:tab w:val="left" w:pos="6300"/>
        </w:tabs>
        <w:spacing w:before="80" w:after="80"/>
        <w:jc w:val="center"/>
        <w:rPr>
          <w:rFonts w:ascii="Times New Roman" w:hAnsi="Times New Roman" w:cs="Times New Roman"/>
          <w:b/>
          <w:sz w:val="28"/>
          <w:szCs w:val="28"/>
        </w:rPr>
      </w:pPr>
      <w:r w:rsidRPr="004822D8">
        <w:rPr>
          <w:rFonts w:ascii="Times New Roman" w:hAnsi="Times New Roman" w:cs="Times New Roman"/>
          <w:b/>
          <w:sz w:val="28"/>
          <w:szCs w:val="28"/>
        </w:rPr>
        <w:t xml:space="preserve">GVHD: </w:t>
      </w:r>
      <w:r w:rsidR="003A4EC3">
        <w:rPr>
          <w:rFonts w:ascii="Times New Roman" w:hAnsi="Times New Roman" w:cs="Times New Roman"/>
          <w:b/>
          <w:sz w:val="28"/>
          <w:szCs w:val="28"/>
        </w:rPr>
        <w:t xml:space="preserve">    </w:t>
      </w:r>
      <w:r w:rsidRPr="004822D8">
        <w:rPr>
          <w:rFonts w:ascii="Times New Roman" w:hAnsi="Times New Roman" w:cs="Times New Roman"/>
          <w:b/>
          <w:sz w:val="28"/>
          <w:szCs w:val="28"/>
        </w:rPr>
        <w:t xml:space="preserve">Ths. </w:t>
      </w:r>
      <w:r w:rsidR="003A4EC3">
        <w:rPr>
          <w:rFonts w:ascii="Times New Roman" w:hAnsi="Times New Roman" w:cs="Times New Roman"/>
          <w:b/>
          <w:sz w:val="28"/>
          <w:szCs w:val="28"/>
        </w:rPr>
        <w:t>Phạm Thị Miên</w:t>
      </w:r>
    </w:p>
    <w:p w14:paraId="735EF762" w14:textId="7A61E0E8" w:rsidR="00430613" w:rsidRDefault="00E43FA8" w:rsidP="00E43FA8">
      <w:pPr>
        <w:tabs>
          <w:tab w:val="left" w:pos="4560"/>
          <w:tab w:val="left" w:pos="6300"/>
        </w:tabs>
        <w:spacing w:before="80" w:after="80"/>
        <w:jc w:val="center"/>
        <w:rPr>
          <w:rFonts w:ascii="Times New Roman" w:hAnsi="Times New Roman" w:cs="Times New Roman"/>
          <w:b/>
          <w:sz w:val="28"/>
          <w:szCs w:val="28"/>
        </w:rPr>
      </w:pPr>
      <w:r>
        <w:rPr>
          <w:rFonts w:ascii="Times New Roman" w:hAnsi="Times New Roman" w:cs="Times New Roman"/>
          <w:b/>
          <w:sz w:val="28"/>
          <w:szCs w:val="28"/>
        </w:rPr>
        <w:t xml:space="preserve">                       </w:t>
      </w:r>
      <w:r w:rsidR="003A4EC3">
        <w:rPr>
          <w:rFonts w:ascii="Times New Roman" w:hAnsi="Times New Roman" w:cs="Times New Roman"/>
          <w:b/>
          <w:sz w:val="28"/>
          <w:szCs w:val="28"/>
        </w:rPr>
        <w:t>Ths. Nguyễn Đình Hiển</w:t>
      </w:r>
    </w:p>
    <w:p w14:paraId="42BAD685" w14:textId="0D6E27EA" w:rsidR="00430613" w:rsidRPr="00430613" w:rsidRDefault="00E43FA8" w:rsidP="00E43FA8">
      <w:pPr>
        <w:tabs>
          <w:tab w:val="left" w:pos="4560"/>
          <w:tab w:val="left" w:pos="6300"/>
        </w:tabs>
        <w:spacing w:before="80" w:after="80"/>
        <w:jc w:val="center"/>
        <w:rPr>
          <w:rFonts w:ascii="Times New Roman" w:hAnsi="Times New Roman" w:cs="Times New Roman"/>
          <w:b/>
          <w:sz w:val="28"/>
          <w:szCs w:val="28"/>
        </w:rPr>
      </w:pPr>
      <w:r>
        <w:rPr>
          <w:rFonts w:ascii="Times New Roman" w:hAnsi="Times New Roman" w:cs="Times New Roman"/>
          <w:b/>
          <w:sz w:val="28"/>
          <w:szCs w:val="28"/>
        </w:rPr>
        <w:t xml:space="preserve">                   </w:t>
      </w:r>
      <w:r w:rsidR="00430613">
        <w:rPr>
          <w:rFonts w:ascii="Times New Roman" w:hAnsi="Times New Roman" w:cs="Times New Roman"/>
          <w:b/>
          <w:sz w:val="28"/>
          <w:szCs w:val="28"/>
        </w:rPr>
        <w:t>Th.s Nguyễn Văn Dũ</w:t>
      </w:r>
    </w:p>
    <w:p w14:paraId="53415EF7" w14:textId="4756304F" w:rsidR="003A4EC3" w:rsidRDefault="003A4EC3" w:rsidP="00E43FA8">
      <w:pPr>
        <w:tabs>
          <w:tab w:val="left" w:pos="540"/>
          <w:tab w:val="left" w:pos="4560"/>
          <w:tab w:val="left" w:pos="5040"/>
        </w:tabs>
        <w:spacing w:before="80" w:after="80"/>
        <w:jc w:val="center"/>
        <w:rPr>
          <w:rFonts w:ascii="Times New Roman" w:hAnsi="Times New Roman" w:cs="Times New Roman"/>
          <w:b/>
          <w:i/>
          <w:sz w:val="28"/>
          <w:szCs w:val="28"/>
        </w:rPr>
      </w:pPr>
    </w:p>
    <w:p w14:paraId="715C4BD2" w14:textId="22668D24" w:rsidR="00136081" w:rsidRPr="004822D8" w:rsidRDefault="00136081" w:rsidP="00E43FA8">
      <w:pPr>
        <w:tabs>
          <w:tab w:val="left" w:pos="540"/>
          <w:tab w:val="left" w:pos="4560"/>
          <w:tab w:val="left" w:pos="5040"/>
        </w:tabs>
        <w:spacing w:before="80" w:after="80"/>
        <w:jc w:val="center"/>
        <w:rPr>
          <w:rFonts w:ascii="Times New Roman" w:hAnsi="Times New Roman" w:cs="Times New Roman"/>
          <w:b/>
          <w:i/>
          <w:sz w:val="28"/>
          <w:szCs w:val="28"/>
        </w:rPr>
      </w:pPr>
      <w:r w:rsidRPr="004822D8">
        <w:rPr>
          <w:rFonts w:ascii="Times New Roman" w:hAnsi="Times New Roman" w:cs="Times New Roman"/>
          <w:b/>
          <w:i/>
          <w:sz w:val="28"/>
          <w:szCs w:val="28"/>
        </w:rPr>
        <w:t>Nhóm</w:t>
      </w:r>
      <w:r w:rsidRPr="004822D8">
        <w:rPr>
          <w:rFonts w:ascii="Times New Roman" w:hAnsi="Times New Roman" w:cs="Times New Roman"/>
          <w:b/>
          <w:i/>
          <w:sz w:val="28"/>
          <w:szCs w:val="28"/>
          <w:lang w:val="vi-VN"/>
        </w:rPr>
        <w:t xml:space="preserve"> sinh viên</w:t>
      </w:r>
      <w:r w:rsidRPr="004822D8">
        <w:rPr>
          <w:rFonts w:ascii="Times New Roman" w:hAnsi="Times New Roman" w:cs="Times New Roman"/>
          <w:b/>
          <w:i/>
          <w:sz w:val="28"/>
          <w:szCs w:val="28"/>
        </w:rPr>
        <w:t xml:space="preserve"> thực hiện:</w:t>
      </w:r>
    </w:p>
    <w:p w14:paraId="5A17D8CD" w14:textId="0FEDDF29" w:rsidR="00136081" w:rsidRPr="004822D8" w:rsidRDefault="00136081" w:rsidP="00E43FA8">
      <w:pPr>
        <w:pStyle w:val="ListParagraph"/>
        <w:numPr>
          <w:ilvl w:val="0"/>
          <w:numId w:val="22"/>
        </w:numPr>
        <w:tabs>
          <w:tab w:val="left" w:pos="540"/>
          <w:tab w:val="left" w:pos="4560"/>
          <w:tab w:val="left" w:pos="5040"/>
        </w:tabs>
        <w:spacing w:before="80" w:after="80"/>
        <w:jc w:val="center"/>
        <w:rPr>
          <w:rFonts w:ascii="Times New Roman" w:hAnsi="Times New Roman" w:cs="Times New Roman"/>
          <w:b/>
          <w:i/>
          <w:sz w:val="28"/>
          <w:szCs w:val="28"/>
        </w:rPr>
      </w:pPr>
      <w:r w:rsidRPr="004822D8">
        <w:rPr>
          <w:rFonts w:ascii="Times New Roman" w:hAnsi="Times New Roman" w:cs="Times New Roman"/>
          <w:sz w:val="28"/>
          <w:szCs w:val="28"/>
          <w:lang w:val="vi-VN"/>
        </w:rPr>
        <w:t>Huỳnh Trọng Nhân</w:t>
      </w:r>
      <w:r w:rsidR="004822D8">
        <w:rPr>
          <w:rFonts w:ascii="Times New Roman" w:hAnsi="Times New Roman" w:cs="Times New Roman"/>
          <w:sz w:val="28"/>
          <w:szCs w:val="28"/>
          <w:lang w:val="vi-VN"/>
        </w:rPr>
        <w:tab/>
      </w:r>
      <w:r w:rsidR="004822D8">
        <w:rPr>
          <w:rFonts w:ascii="Times New Roman" w:hAnsi="Times New Roman" w:cs="Times New Roman"/>
          <w:sz w:val="28"/>
          <w:szCs w:val="28"/>
        </w:rPr>
        <w:t>MSV:  5951071066</w:t>
      </w:r>
    </w:p>
    <w:p w14:paraId="735E92FD" w14:textId="77777777" w:rsidR="00136081" w:rsidRPr="004822D8" w:rsidRDefault="00136081" w:rsidP="00E43FA8">
      <w:pPr>
        <w:jc w:val="center"/>
        <w:rPr>
          <w:rFonts w:ascii="Times New Roman" w:hAnsi="Times New Roman" w:cs="Times New Roman"/>
          <w:sz w:val="28"/>
          <w:szCs w:val="28"/>
        </w:rPr>
      </w:pPr>
    </w:p>
    <w:p w14:paraId="0E39D88B" w14:textId="77777777" w:rsidR="00136081" w:rsidRPr="004822D8" w:rsidRDefault="00136081" w:rsidP="00E43FA8">
      <w:pPr>
        <w:jc w:val="center"/>
        <w:rPr>
          <w:rFonts w:ascii="Times New Roman" w:hAnsi="Times New Roman" w:cs="Times New Roman"/>
          <w:sz w:val="28"/>
          <w:szCs w:val="28"/>
        </w:rPr>
      </w:pPr>
    </w:p>
    <w:p w14:paraId="0D0EE954" w14:textId="77777777" w:rsidR="00E43FA8" w:rsidRDefault="00E43FA8" w:rsidP="00E43FA8">
      <w:pPr>
        <w:jc w:val="center"/>
        <w:rPr>
          <w:rFonts w:ascii="Times New Roman" w:hAnsi="Times New Roman" w:cs="Times New Roman"/>
          <w:sz w:val="28"/>
          <w:szCs w:val="28"/>
        </w:rPr>
      </w:pPr>
    </w:p>
    <w:p w14:paraId="4DFDD76D" w14:textId="77777777" w:rsidR="00E43FA8" w:rsidRDefault="00E43FA8" w:rsidP="00E43FA8">
      <w:pPr>
        <w:jc w:val="center"/>
        <w:rPr>
          <w:rFonts w:ascii="Times New Roman" w:hAnsi="Times New Roman" w:cs="Times New Roman"/>
          <w:sz w:val="28"/>
          <w:szCs w:val="28"/>
        </w:rPr>
      </w:pPr>
    </w:p>
    <w:p w14:paraId="5C34FDDF" w14:textId="1E3E5FDE" w:rsidR="00136081" w:rsidRPr="004822D8" w:rsidRDefault="00136081" w:rsidP="00E43FA8">
      <w:pPr>
        <w:jc w:val="center"/>
        <w:rPr>
          <w:rFonts w:ascii="Times New Roman" w:hAnsi="Times New Roman" w:cs="Times New Roman"/>
          <w:sz w:val="28"/>
          <w:szCs w:val="28"/>
          <w:lang w:val="vi-VN"/>
        </w:rPr>
      </w:pPr>
      <w:r w:rsidRPr="004822D8">
        <w:rPr>
          <w:rFonts w:ascii="Times New Roman" w:hAnsi="Times New Roman" w:cs="Times New Roman"/>
          <w:sz w:val="28"/>
          <w:szCs w:val="28"/>
        </w:rPr>
        <w:t xml:space="preserve">TPHCM, ngày </w:t>
      </w:r>
      <w:r w:rsidR="003A4EC3">
        <w:rPr>
          <w:rFonts w:ascii="Times New Roman" w:hAnsi="Times New Roman" w:cs="Times New Roman"/>
          <w:sz w:val="28"/>
          <w:szCs w:val="28"/>
        </w:rPr>
        <w:t>10</w:t>
      </w:r>
      <w:r w:rsidRPr="004822D8">
        <w:rPr>
          <w:rFonts w:ascii="Times New Roman" w:hAnsi="Times New Roman" w:cs="Times New Roman"/>
          <w:sz w:val="28"/>
          <w:szCs w:val="28"/>
        </w:rPr>
        <w:t xml:space="preserve"> tháng 0</w:t>
      </w:r>
      <w:r w:rsidR="003A4EC3">
        <w:rPr>
          <w:rFonts w:ascii="Times New Roman" w:hAnsi="Times New Roman" w:cs="Times New Roman"/>
          <w:sz w:val="28"/>
          <w:szCs w:val="28"/>
        </w:rPr>
        <w:t>6</w:t>
      </w:r>
      <w:r w:rsidRPr="004822D8">
        <w:rPr>
          <w:rFonts w:ascii="Times New Roman" w:hAnsi="Times New Roman" w:cs="Times New Roman"/>
          <w:sz w:val="28"/>
          <w:szCs w:val="28"/>
        </w:rPr>
        <w:t xml:space="preserve"> năm 20</w:t>
      </w:r>
      <w:r w:rsidRPr="004822D8">
        <w:rPr>
          <w:rFonts w:ascii="Times New Roman" w:hAnsi="Times New Roman" w:cs="Times New Roman"/>
          <w:sz w:val="28"/>
          <w:szCs w:val="28"/>
          <w:lang w:val="vi-VN"/>
        </w:rPr>
        <w:t>21</w:t>
      </w:r>
    </w:p>
    <w:p w14:paraId="4A92CB67" w14:textId="77777777" w:rsidR="00C94F3C" w:rsidRPr="004822D8" w:rsidRDefault="00C94F3C" w:rsidP="00136081">
      <w:pPr>
        <w:jc w:val="center"/>
        <w:rPr>
          <w:rFonts w:ascii="Times New Roman" w:hAnsi="Times New Roman" w:cs="Times New Roman"/>
          <w:b/>
          <w:bCs/>
          <w:sz w:val="28"/>
          <w:szCs w:val="28"/>
        </w:rPr>
      </w:pPr>
    </w:p>
    <w:p w14:paraId="565292CA" w14:textId="77777777" w:rsidR="00E43FA8" w:rsidRDefault="00E43FA8" w:rsidP="00362936">
      <w:pPr>
        <w:jc w:val="center"/>
        <w:rPr>
          <w:rFonts w:ascii="Times New Roman" w:hAnsi="Times New Roman" w:cs="Times New Roman"/>
          <w:b/>
          <w:bCs/>
          <w:sz w:val="28"/>
          <w:szCs w:val="28"/>
        </w:rPr>
      </w:pPr>
    </w:p>
    <w:p w14:paraId="345913EA" w14:textId="464B6AF2" w:rsidR="00362936" w:rsidRPr="004822D8" w:rsidRDefault="00362936" w:rsidP="00362936">
      <w:pPr>
        <w:jc w:val="center"/>
        <w:rPr>
          <w:rFonts w:ascii="Times New Roman" w:hAnsi="Times New Roman" w:cs="Times New Roman"/>
          <w:b/>
          <w:bCs/>
          <w:sz w:val="28"/>
          <w:szCs w:val="28"/>
        </w:rPr>
      </w:pPr>
      <w:r w:rsidRPr="004822D8">
        <w:rPr>
          <w:rFonts w:ascii="Times New Roman" w:hAnsi="Times New Roman" w:cs="Times New Roman"/>
          <w:b/>
          <w:bCs/>
          <w:sz w:val="28"/>
          <w:szCs w:val="28"/>
        </w:rPr>
        <w:t>LỜI CẢM ƠN</w:t>
      </w:r>
    </w:p>
    <w:p w14:paraId="1A0B08B0" w14:textId="02AE5BD7" w:rsidR="00362936" w:rsidRDefault="00A010F9" w:rsidP="00C94F3C">
      <w:pPr>
        <w:rPr>
          <w:rFonts w:ascii="Times New Roman" w:hAnsi="Times New Roman" w:cs="Times New Roman"/>
          <w:sz w:val="28"/>
          <w:szCs w:val="28"/>
        </w:rPr>
      </w:pPr>
      <w:r>
        <w:rPr>
          <w:rFonts w:ascii="Times New Roman" w:hAnsi="Times New Roman" w:cs="Times New Roman"/>
          <w:sz w:val="28"/>
          <w:szCs w:val="28"/>
        </w:rPr>
        <w:t>Lời đầu tiên cho em xin cảm ơn cô Phạm Thị Miên, thầy Nguyễn Đình Hiển</w:t>
      </w:r>
      <w:r w:rsidR="00430613">
        <w:rPr>
          <w:rFonts w:ascii="Times New Roman" w:hAnsi="Times New Roman" w:cs="Times New Roman"/>
          <w:sz w:val="28"/>
          <w:szCs w:val="28"/>
        </w:rPr>
        <w:t>, thầy Nguyễn Văn Dũ</w:t>
      </w:r>
      <w:r>
        <w:rPr>
          <w:rFonts w:ascii="Times New Roman" w:hAnsi="Times New Roman" w:cs="Times New Roman"/>
          <w:sz w:val="28"/>
          <w:szCs w:val="28"/>
        </w:rPr>
        <w:t xml:space="preserve"> và Thầy Trần Phong Nhã đã giúp em giải đáp thắc mắc góp phần làm nên </w:t>
      </w:r>
      <w:r w:rsidR="00430613">
        <w:rPr>
          <w:rFonts w:ascii="Times New Roman" w:hAnsi="Times New Roman" w:cs="Times New Roman"/>
          <w:sz w:val="28"/>
          <w:szCs w:val="28"/>
        </w:rPr>
        <w:t xml:space="preserve">sự hoàn thiện của bài báo cáo này. </w:t>
      </w:r>
      <w:r w:rsidR="00A03A2A">
        <w:rPr>
          <w:rFonts w:ascii="Times New Roman" w:hAnsi="Times New Roman" w:cs="Times New Roman"/>
          <w:sz w:val="28"/>
          <w:szCs w:val="28"/>
        </w:rPr>
        <w:t>Em xin chân thành cảm ơn các thầy và cô</w:t>
      </w:r>
    </w:p>
    <w:p w14:paraId="0155E8E1" w14:textId="5DE0E2D4" w:rsidR="00F02310" w:rsidRPr="004822D8" w:rsidRDefault="00F02310" w:rsidP="00C94F3C">
      <w:pPr>
        <w:rPr>
          <w:rFonts w:ascii="Times New Roman" w:hAnsi="Times New Roman" w:cs="Times New Roman"/>
          <w:sz w:val="28"/>
          <w:szCs w:val="28"/>
        </w:rPr>
      </w:pPr>
      <w:r>
        <w:rPr>
          <w:rFonts w:ascii="Times New Roman" w:hAnsi="Times New Roman" w:cs="Times New Roman"/>
          <w:sz w:val="28"/>
          <w:szCs w:val="28"/>
        </w:rPr>
        <w:t xml:space="preserve">Trong y học, khả năng giải nghĩa được cơ chế, nội dung của mô hình học máy là một trong những quyết định quan trọng quyết định tính khả dụng của mô hình đó, không phải ngẫu nhiên mà sau hành chục năm phát triển của thống kê ứng dụng, những bác sĩ lâm sàng vẫn đang ưa chuộng các thang điểm lâm sàng. Lấy ví dụ các bác sĩ luôn sẽ áp dụng điểm Apgar (thang điểm đánh giá đầu đời) và điểm Glasgow (thang điểm gây mê) khi tiếp xúc với bệnh nhân thay vì một mô hình Logistics hoặc mô hình cây, cho dù tình huống của bệnh vô cùng đơn giản, mô hình cây hoàn toàn có thể đáp ứng </w:t>
      </w:r>
      <w:r w:rsidR="00292ACB">
        <w:rPr>
          <w:rFonts w:ascii="Times New Roman" w:hAnsi="Times New Roman" w:cs="Times New Roman"/>
          <w:sz w:val="28"/>
          <w:szCs w:val="28"/>
        </w:rPr>
        <w:t xml:space="preserve">đủ điều kiện và bệnh viện không thiếu máy tính để chạy những mô hình phức tạp. </w:t>
      </w:r>
    </w:p>
    <w:p w14:paraId="21BF8F68" w14:textId="4503498D" w:rsidR="005840C0" w:rsidRPr="005840C0" w:rsidRDefault="00C94F3C" w:rsidP="005840C0">
      <w:pPr>
        <w:rPr>
          <w:rFonts w:ascii="Times New Roman" w:hAnsi="Times New Roman" w:cs="Times New Roman"/>
          <w:sz w:val="28"/>
          <w:szCs w:val="28"/>
        </w:rPr>
      </w:pPr>
      <w:r w:rsidRPr="004822D8">
        <w:rPr>
          <w:rFonts w:ascii="Times New Roman" w:hAnsi="Times New Roman" w:cs="Times New Roman"/>
          <w:sz w:val="28"/>
          <w:szCs w:val="28"/>
        </w:rPr>
        <w:br w:type="page"/>
      </w:r>
      <w:r w:rsidR="005840C0">
        <w:rPr>
          <w:rFonts w:ascii="Times New Roman" w:hAnsi="Times New Roman" w:cs="Times New Roman"/>
          <w:b/>
          <w:bCs/>
          <w:noProof/>
          <w:sz w:val="28"/>
          <w:szCs w:val="28"/>
        </w:rPr>
        <w:lastRenderedPageBreak/>
        <w:drawing>
          <wp:inline distT="0" distB="0" distL="0" distR="0" wp14:anchorId="76B660A1" wp14:editId="7A665E6F">
            <wp:extent cx="6706684" cy="501194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56732" cy="5049348"/>
                    </a:xfrm>
                    <a:prstGeom prst="rect">
                      <a:avLst/>
                    </a:prstGeom>
                    <a:noFill/>
                    <a:ln>
                      <a:noFill/>
                    </a:ln>
                  </pic:spPr>
                </pic:pic>
              </a:graphicData>
            </a:graphic>
          </wp:inline>
        </w:drawing>
      </w:r>
    </w:p>
    <w:p w14:paraId="50E890B0" w14:textId="77777777" w:rsidR="005840C0" w:rsidRDefault="005840C0" w:rsidP="005840C0">
      <w:pPr>
        <w:tabs>
          <w:tab w:val="left" w:pos="2790"/>
        </w:tabs>
        <w:jc w:val="center"/>
        <w:rPr>
          <w:rFonts w:ascii="Times New Roman" w:hAnsi="Times New Roman" w:cs="Times New Roman"/>
          <w:b/>
          <w:bCs/>
          <w:sz w:val="28"/>
          <w:szCs w:val="28"/>
        </w:rPr>
      </w:pPr>
    </w:p>
    <w:p w14:paraId="72FA7246" w14:textId="77777777" w:rsidR="005840C0" w:rsidRDefault="005840C0" w:rsidP="005840C0">
      <w:pPr>
        <w:tabs>
          <w:tab w:val="left" w:pos="2790"/>
        </w:tabs>
        <w:jc w:val="center"/>
        <w:rPr>
          <w:rFonts w:ascii="Times New Roman" w:hAnsi="Times New Roman" w:cs="Times New Roman"/>
          <w:b/>
          <w:bCs/>
          <w:sz w:val="28"/>
          <w:szCs w:val="28"/>
        </w:rPr>
      </w:pPr>
    </w:p>
    <w:p w14:paraId="2870D5F7" w14:textId="77777777" w:rsidR="005840C0" w:rsidRDefault="005840C0" w:rsidP="005840C0">
      <w:pPr>
        <w:tabs>
          <w:tab w:val="left" w:pos="2790"/>
        </w:tabs>
        <w:jc w:val="center"/>
        <w:rPr>
          <w:rFonts w:ascii="Times New Roman" w:hAnsi="Times New Roman" w:cs="Times New Roman"/>
          <w:b/>
          <w:bCs/>
          <w:sz w:val="28"/>
          <w:szCs w:val="28"/>
        </w:rPr>
      </w:pPr>
    </w:p>
    <w:p w14:paraId="58963EDC" w14:textId="77777777" w:rsidR="005840C0" w:rsidRDefault="005840C0" w:rsidP="005840C0">
      <w:pPr>
        <w:tabs>
          <w:tab w:val="left" w:pos="2790"/>
        </w:tabs>
        <w:jc w:val="center"/>
        <w:rPr>
          <w:rFonts w:ascii="Times New Roman" w:hAnsi="Times New Roman" w:cs="Times New Roman"/>
          <w:b/>
          <w:bCs/>
          <w:sz w:val="28"/>
          <w:szCs w:val="28"/>
        </w:rPr>
      </w:pPr>
    </w:p>
    <w:p w14:paraId="077718A4" w14:textId="77777777" w:rsidR="005840C0" w:rsidRDefault="005840C0" w:rsidP="005840C0">
      <w:pPr>
        <w:tabs>
          <w:tab w:val="left" w:pos="2790"/>
        </w:tabs>
        <w:jc w:val="center"/>
        <w:rPr>
          <w:rFonts w:ascii="Times New Roman" w:hAnsi="Times New Roman" w:cs="Times New Roman"/>
          <w:b/>
          <w:bCs/>
          <w:sz w:val="28"/>
          <w:szCs w:val="28"/>
        </w:rPr>
      </w:pPr>
    </w:p>
    <w:p w14:paraId="2FB700C5" w14:textId="77777777" w:rsidR="005840C0" w:rsidRDefault="005840C0" w:rsidP="005840C0">
      <w:pPr>
        <w:tabs>
          <w:tab w:val="left" w:pos="2790"/>
        </w:tabs>
        <w:jc w:val="center"/>
        <w:rPr>
          <w:rFonts w:ascii="Times New Roman" w:hAnsi="Times New Roman" w:cs="Times New Roman"/>
          <w:b/>
          <w:bCs/>
          <w:sz w:val="28"/>
          <w:szCs w:val="28"/>
        </w:rPr>
      </w:pPr>
    </w:p>
    <w:p w14:paraId="5407F8F0" w14:textId="77777777" w:rsidR="005840C0" w:rsidRDefault="005840C0" w:rsidP="005840C0">
      <w:pPr>
        <w:tabs>
          <w:tab w:val="left" w:pos="2790"/>
        </w:tabs>
        <w:jc w:val="center"/>
        <w:rPr>
          <w:rFonts w:ascii="Times New Roman" w:hAnsi="Times New Roman" w:cs="Times New Roman"/>
          <w:b/>
          <w:bCs/>
          <w:sz w:val="28"/>
          <w:szCs w:val="28"/>
        </w:rPr>
      </w:pPr>
    </w:p>
    <w:p w14:paraId="1F4641ED" w14:textId="77777777" w:rsidR="005840C0" w:rsidRDefault="005840C0" w:rsidP="005840C0">
      <w:pPr>
        <w:tabs>
          <w:tab w:val="left" w:pos="2790"/>
        </w:tabs>
        <w:jc w:val="center"/>
        <w:rPr>
          <w:rFonts w:ascii="Times New Roman" w:hAnsi="Times New Roman" w:cs="Times New Roman"/>
          <w:b/>
          <w:bCs/>
          <w:sz w:val="28"/>
          <w:szCs w:val="28"/>
        </w:rPr>
      </w:pPr>
    </w:p>
    <w:p w14:paraId="0E7862C5" w14:textId="2A298C5A" w:rsidR="005840C0" w:rsidRDefault="005840C0" w:rsidP="005840C0">
      <w:pPr>
        <w:tabs>
          <w:tab w:val="left" w:pos="2790"/>
        </w:tabs>
        <w:jc w:val="center"/>
        <w:rPr>
          <w:rFonts w:ascii="Times New Roman" w:hAnsi="Times New Roman" w:cs="Times New Roman"/>
          <w:b/>
          <w:bCs/>
          <w:sz w:val="28"/>
          <w:szCs w:val="28"/>
        </w:rPr>
      </w:pPr>
    </w:p>
    <w:p w14:paraId="16FA2247" w14:textId="77777777" w:rsidR="005840C0" w:rsidRDefault="005840C0" w:rsidP="005840C0">
      <w:pPr>
        <w:tabs>
          <w:tab w:val="left" w:pos="2790"/>
        </w:tabs>
        <w:jc w:val="center"/>
        <w:rPr>
          <w:rFonts w:ascii="Times New Roman" w:hAnsi="Times New Roman" w:cs="Times New Roman"/>
          <w:b/>
          <w:bCs/>
          <w:sz w:val="28"/>
          <w:szCs w:val="28"/>
        </w:rPr>
      </w:pPr>
    </w:p>
    <w:p w14:paraId="1716718D" w14:textId="77777777" w:rsidR="005840C0" w:rsidRDefault="005840C0" w:rsidP="005840C0">
      <w:pPr>
        <w:tabs>
          <w:tab w:val="left" w:pos="2790"/>
        </w:tabs>
        <w:jc w:val="center"/>
        <w:rPr>
          <w:rFonts w:ascii="Times New Roman" w:hAnsi="Times New Roman" w:cs="Times New Roman"/>
          <w:b/>
          <w:bCs/>
          <w:sz w:val="28"/>
          <w:szCs w:val="28"/>
        </w:rPr>
      </w:pPr>
    </w:p>
    <w:p w14:paraId="3AB874B1" w14:textId="3B71C81A" w:rsidR="0053360B" w:rsidRPr="004822D8" w:rsidRDefault="00C94F3C" w:rsidP="005840C0">
      <w:pPr>
        <w:tabs>
          <w:tab w:val="left" w:pos="2790"/>
        </w:tabs>
        <w:jc w:val="center"/>
        <w:rPr>
          <w:rFonts w:ascii="Times New Roman" w:hAnsi="Times New Roman" w:cs="Times New Roman"/>
          <w:b/>
          <w:bCs/>
          <w:sz w:val="28"/>
          <w:szCs w:val="28"/>
        </w:rPr>
      </w:pPr>
      <w:r w:rsidRPr="004822D8">
        <w:rPr>
          <w:rFonts w:ascii="Times New Roman" w:hAnsi="Times New Roman" w:cs="Times New Roman"/>
          <w:b/>
          <w:bCs/>
          <w:sz w:val="28"/>
          <w:szCs w:val="28"/>
        </w:rPr>
        <w:t>Mục lục</w:t>
      </w:r>
    </w:p>
    <w:p w14:paraId="0B5016AF" w14:textId="77777777" w:rsidR="009C1CBD" w:rsidRPr="004822D8" w:rsidRDefault="009C1CBD" w:rsidP="009C1CBD">
      <w:pPr>
        <w:pStyle w:val="TOC1"/>
        <w:tabs>
          <w:tab w:val="right" w:leader="dot" w:pos="9350"/>
        </w:tabs>
        <w:rPr>
          <w:rFonts w:ascii="Times New Roman" w:eastAsiaTheme="minorEastAsia" w:hAnsi="Times New Roman" w:cs="Times New Roman"/>
          <w:noProof/>
          <w:sz w:val="28"/>
          <w:szCs w:val="28"/>
        </w:rPr>
      </w:pPr>
      <w:r w:rsidRPr="004822D8">
        <w:rPr>
          <w:rFonts w:ascii="Times New Roman" w:hAnsi="Times New Roman" w:cs="Times New Roman"/>
          <w:sz w:val="28"/>
          <w:szCs w:val="28"/>
        </w:rPr>
        <w:fldChar w:fldCharType="begin"/>
      </w:r>
      <w:r w:rsidRPr="004822D8">
        <w:rPr>
          <w:rFonts w:ascii="Times New Roman" w:hAnsi="Times New Roman" w:cs="Times New Roman"/>
          <w:sz w:val="28"/>
          <w:szCs w:val="28"/>
        </w:rPr>
        <w:instrText xml:space="preserve"> TOC \o "1-3" \h \z \u </w:instrText>
      </w:r>
      <w:r w:rsidRPr="004822D8">
        <w:rPr>
          <w:rFonts w:ascii="Times New Roman" w:hAnsi="Times New Roman" w:cs="Times New Roman"/>
          <w:sz w:val="28"/>
          <w:szCs w:val="28"/>
        </w:rPr>
        <w:fldChar w:fldCharType="separate"/>
      </w:r>
      <w:hyperlink w:anchor="_Toc71995222" w:history="1">
        <w:r w:rsidRPr="004822D8">
          <w:rPr>
            <w:rFonts w:ascii="Times New Roman" w:hAnsi="Times New Roman" w:cs="Times New Roman"/>
            <w:noProof/>
            <w:webHidden/>
            <w:sz w:val="28"/>
            <w:szCs w:val="28"/>
          </w:rPr>
          <w:tab/>
        </w:r>
        <w:r w:rsidRPr="004822D8">
          <w:rPr>
            <w:rFonts w:ascii="Times New Roman" w:hAnsi="Times New Roman" w:cs="Times New Roman"/>
            <w:noProof/>
            <w:webHidden/>
            <w:sz w:val="28"/>
            <w:szCs w:val="28"/>
          </w:rPr>
          <w:fldChar w:fldCharType="begin"/>
        </w:r>
        <w:r w:rsidRPr="004822D8">
          <w:rPr>
            <w:rFonts w:ascii="Times New Roman" w:hAnsi="Times New Roman" w:cs="Times New Roman"/>
            <w:noProof/>
            <w:webHidden/>
            <w:sz w:val="28"/>
            <w:szCs w:val="28"/>
          </w:rPr>
          <w:instrText xml:space="preserve"> PAGEREF _Toc71995222 \h </w:instrText>
        </w:r>
        <w:r w:rsidRPr="004822D8">
          <w:rPr>
            <w:rFonts w:ascii="Times New Roman" w:hAnsi="Times New Roman" w:cs="Times New Roman"/>
            <w:noProof/>
            <w:webHidden/>
            <w:sz w:val="28"/>
            <w:szCs w:val="28"/>
          </w:rPr>
        </w:r>
        <w:r w:rsidRPr="004822D8">
          <w:rPr>
            <w:rFonts w:ascii="Times New Roman" w:hAnsi="Times New Roman" w:cs="Times New Roman"/>
            <w:noProof/>
            <w:webHidden/>
            <w:sz w:val="28"/>
            <w:szCs w:val="28"/>
          </w:rPr>
          <w:fldChar w:fldCharType="separate"/>
        </w:r>
        <w:r w:rsidRPr="004822D8">
          <w:rPr>
            <w:rFonts w:ascii="Times New Roman" w:hAnsi="Times New Roman" w:cs="Times New Roman"/>
            <w:noProof/>
            <w:webHidden/>
            <w:sz w:val="28"/>
            <w:szCs w:val="28"/>
          </w:rPr>
          <w:t>1</w:t>
        </w:r>
        <w:r w:rsidRPr="004822D8">
          <w:rPr>
            <w:rFonts w:ascii="Times New Roman" w:hAnsi="Times New Roman" w:cs="Times New Roman"/>
            <w:noProof/>
            <w:webHidden/>
            <w:sz w:val="28"/>
            <w:szCs w:val="28"/>
          </w:rPr>
          <w:fldChar w:fldCharType="end"/>
        </w:r>
      </w:hyperlink>
    </w:p>
    <w:p w14:paraId="1A82EE0D" w14:textId="265D4E5F" w:rsidR="009C1CBD" w:rsidRPr="004822D8" w:rsidRDefault="0039639C" w:rsidP="009C1CBD">
      <w:pPr>
        <w:pStyle w:val="TOC1"/>
        <w:tabs>
          <w:tab w:val="right" w:leader="dot" w:pos="9350"/>
        </w:tabs>
        <w:rPr>
          <w:rFonts w:ascii="Times New Roman" w:eastAsiaTheme="minorEastAsia" w:hAnsi="Times New Roman" w:cs="Times New Roman"/>
          <w:noProof/>
          <w:sz w:val="28"/>
          <w:szCs w:val="28"/>
        </w:rPr>
      </w:pPr>
      <w:hyperlink w:anchor="_Toc71995223" w:history="1">
        <w:r w:rsidR="009C1CBD" w:rsidRPr="004822D8">
          <w:rPr>
            <w:rStyle w:val="Hyperlink"/>
            <w:rFonts w:ascii="Times New Roman" w:hAnsi="Times New Roman" w:cs="Times New Roman"/>
            <w:noProof/>
            <w:sz w:val="28"/>
            <w:szCs w:val="28"/>
          </w:rPr>
          <w:t xml:space="preserve">CHƯƠNG I: </w:t>
        </w:r>
        <w:r w:rsidR="005840C0">
          <w:rPr>
            <w:rStyle w:val="Hyperlink"/>
            <w:rFonts w:ascii="Times New Roman" w:hAnsi="Times New Roman" w:cs="Times New Roman"/>
            <w:noProof/>
            <w:sz w:val="28"/>
            <w:szCs w:val="28"/>
          </w:rPr>
          <w:t>GIỚI THIỆU VÀ MÔ TẢ VẤN ĐỀ</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_Toc71995223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4</w:t>
        </w:r>
        <w:r w:rsidR="009C1CBD" w:rsidRPr="004822D8">
          <w:rPr>
            <w:rFonts w:ascii="Times New Roman" w:hAnsi="Times New Roman" w:cs="Times New Roman"/>
            <w:noProof/>
            <w:webHidden/>
            <w:sz w:val="28"/>
            <w:szCs w:val="28"/>
          </w:rPr>
          <w:fldChar w:fldCharType="end"/>
        </w:r>
      </w:hyperlink>
    </w:p>
    <w:p w14:paraId="2BF31E39" w14:textId="77777777" w:rsidR="009C1CBD" w:rsidRPr="004822D8" w:rsidRDefault="0039639C" w:rsidP="009C1CBD">
      <w:pPr>
        <w:pStyle w:val="TOC2"/>
        <w:tabs>
          <w:tab w:val="right" w:leader="dot" w:pos="9350"/>
        </w:tabs>
        <w:rPr>
          <w:rFonts w:ascii="Times New Roman" w:eastAsiaTheme="minorEastAsia" w:hAnsi="Times New Roman" w:cs="Times New Roman"/>
          <w:noProof/>
          <w:sz w:val="28"/>
          <w:szCs w:val="28"/>
        </w:rPr>
      </w:pPr>
      <w:hyperlink w:anchor="_Toc71995224" w:history="1">
        <w:r w:rsidR="009C1CBD" w:rsidRPr="004822D8">
          <w:rPr>
            <w:rStyle w:val="Hyperlink"/>
            <w:rFonts w:ascii="Times New Roman" w:hAnsi="Times New Roman" w:cs="Times New Roman"/>
            <w:b/>
            <w:noProof/>
            <w:sz w:val="28"/>
            <w:szCs w:val="28"/>
          </w:rPr>
          <w:t>1.1.1 Lý do chọn đề tài.</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_Toc71995224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4</w:t>
        </w:r>
        <w:r w:rsidR="009C1CBD" w:rsidRPr="004822D8">
          <w:rPr>
            <w:rFonts w:ascii="Times New Roman" w:hAnsi="Times New Roman" w:cs="Times New Roman"/>
            <w:noProof/>
            <w:webHidden/>
            <w:sz w:val="28"/>
            <w:szCs w:val="28"/>
          </w:rPr>
          <w:fldChar w:fldCharType="end"/>
        </w:r>
      </w:hyperlink>
    </w:p>
    <w:p w14:paraId="28DB3EB6" w14:textId="77777777" w:rsidR="009C1CBD" w:rsidRPr="004822D8" w:rsidRDefault="0039639C" w:rsidP="009C1CBD">
      <w:pPr>
        <w:pStyle w:val="TOC2"/>
        <w:tabs>
          <w:tab w:val="right" w:leader="dot" w:pos="9350"/>
        </w:tabs>
        <w:rPr>
          <w:rFonts w:ascii="Times New Roman" w:eastAsiaTheme="minorEastAsia" w:hAnsi="Times New Roman" w:cs="Times New Roman"/>
          <w:noProof/>
          <w:sz w:val="28"/>
          <w:szCs w:val="28"/>
        </w:rPr>
      </w:pPr>
      <w:hyperlink w:anchor="_Toc71995225" w:history="1">
        <w:r w:rsidR="009C1CBD" w:rsidRPr="004822D8">
          <w:rPr>
            <w:rStyle w:val="Hyperlink"/>
            <w:rFonts w:ascii="Times New Roman" w:hAnsi="Times New Roman" w:cs="Times New Roman"/>
            <w:b/>
            <w:noProof/>
            <w:sz w:val="28"/>
            <w:szCs w:val="28"/>
          </w:rPr>
          <w:t>1.1.2 Hướng tiếp cận đề tài</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_Toc71995225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4</w:t>
        </w:r>
        <w:r w:rsidR="009C1CBD" w:rsidRPr="004822D8">
          <w:rPr>
            <w:rFonts w:ascii="Times New Roman" w:hAnsi="Times New Roman" w:cs="Times New Roman"/>
            <w:noProof/>
            <w:webHidden/>
            <w:sz w:val="28"/>
            <w:szCs w:val="28"/>
          </w:rPr>
          <w:fldChar w:fldCharType="end"/>
        </w:r>
      </w:hyperlink>
    </w:p>
    <w:p w14:paraId="7E0182F6" w14:textId="77777777" w:rsidR="009C1CBD" w:rsidRPr="004822D8" w:rsidRDefault="0039639C" w:rsidP="009C1CBD">
      <w:pPr>
        <w:pStyle w:val="TOC2"/>
        <w:tabs>
          <w:tab w:val="right" w:leader="dot" w:pos="9350"/>
        </w:tabs>
        <w:rPr>
          <w:rFonts w:ascii="Times New Roman" w:eastAsiaTheme="minorEastAsia" w:hAnsi="Times New Roman" w:cs="Times New Roman"/>
          <w:noProof/>
          <w:sz w:val="28"/>
          <w:szCs w:val="28"/>
        </w:rPr>
      </w:pPr>
      <w:hyperlink w:anchor="_Toc71995226" w:history="1">
        <w:r w:rsidR="009C1CBD" w:rsidRPr="004822D8">
          <w:rPr>
            <w:rStyle w:val="Hyperlink"/>
            <w:rFonts w:ascii="Times New Roman" w:hAnsi="Times New Roman" w:cs="Times New Roman"/>
            <w:b/>
            <w:noProof/>
            <w:sz w:val="28"/>
            <w:szCs w:val="28"/>
          </w:rPr>
          <w:t>1.1.3 Mục tiêu nghiên cứu.</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_Toc71995226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4</w:t>
        </w:r>
        <w:r w:rsidR="009C1CBD" w:rsidRPr="004822D8">
          <w:rPr>
            <w:rFonts w:ascii="Times New Roman" w:hAnsi="Times New Roman" w:cs="Times New Roman"/>
            <w:noProof/>
            <w:webHidden/>
            <w:sz w:val="28"/>
            <w:szCs w:val="28"/>
          </w:rPr>
          <w:fldChar w:fldCharType="end"/>
        </w:r>
      </w:hyperlink>
    </w:p>
    <w:p w14:paraId="1B0A1613" w14:textId="77777777" w:rsidR="009C1CBD" w:rsidRPr="004822D8" w:rsidRDefault="0039639C" w:rsidP="009C1CBD">
      <w:pPr>
        <w:pStyle w:val="TOC2"/>
        <w:tabs>
          <w:tab w:val="right" w:leader="dot" w:pos="9350"/>
        </w:tabs>
        <w:rPr>
          <w:rFonts w:ascii="Times New Roman" w:eastAsiaTheme="minorEastAsia" w:hAnsi="Times New Roman" w:cs="Times New Roman"/>
          <w:noProof/>
          <w:sz w:val="28"/>
          <w:szCs w:val="28"/>
        </w:rPr>
      </w:pPr>
      <w:hyperlink w:anchor="_Toc71995227" w:history="1">
        <w:r w:rsidR="009C1CBD" w:rsidRPr="004822D8">
          <w:rPr>
            <w:rStyle w:val="Hyperlink"/>
            <w:rFonts w:ascii="Times New Roman" w:hAnsi="Times New Roman" w:cs="Times New Roman"/>
            <w:b/>
            <w:noProof/>
            <w:sz w:val="28"/>
            <w:szCs w:val="28"/>
          </w:rPr>
          <w:t>1.1.4 Đối tượng và phạm vi nghiên cứu.</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_Toc71995227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4</w:t>
        </w:r>
        <w:r w:rsidR="009C1CBD" w:rsidRPr="004822D8">
          <w:rPr>
            <w:rFonts w:ascii="Times New Roman" w:hAnsi="Times New Roman" w:cs="Times New Roman"/>
            <w:noProof/>
            <w:webHidden/>
            <w:sz w:val="28"/>
            <w:szCs w:val="28"/>
          </w:rPr>
          <w:fldChar w:fldCharType="end"/>
        </w:r>
      </w:hyperlink>
    </w:p>
    <w:p w14:paraId="6CFD905F" w14:textId="77777777" w:rsidR="009C1CBD" w:rsidRPr="004822D8" w:rsidRDefault="0039639C" w:rsidP="009C1CBD">
      <w:pPr>
        <w:pStyle w:val="TOC2"/>
        <w:tabs>
          <w:tab w:val="left" w:pos="880"/>
          <w:tab w:val="right" w:leader="dot" w:pos="9350"/>
        </w:tabs>
        <w:rPr>
          <w:rFonts w:ascii="Times New Roman" w:eastAsiaTheme="minorEastAsia" w:hAnsi="Times New Roman" w:cs="Times New Roman"/>
          <w:noProof/>
          <w:sz w:val="28"/>
          <w:szCs w:val="28"/>
        </w:rPr>
      </w:pPr>
      <w:hyperlink w:anchor="_Toc71995228" w:history="1">
        <w:r w:rsidR="009C1CBD" w:rsidRPr="004822D8">
          <w:rPr>
            <w:rStyle w:val="Hyperlink"/>
            <w:rFonts w:ascii="Times New Roman" w:hAnsi="Times New Roman" w:cs="Times New Roman"/>
            <w:b/>
            <w:noProof/>
            <w:sz w:val="28"/>
            <w:szCs w:val="28"/>
          </w:rPr>
          <w:t>1.2</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Giải pháp</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_Toc71995228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4</w:t>
        </w:r>
        <w:r w:rsidR="009C1CBD" w:rsidRPr="004822D8">
          <w:rPr>
            <w:rFonts w:ascii="Times New Roman" w:hAnsi="Times New Roman" w:cs="Times New Roman"/>
            <w:noProof/>
            <w:webHidden/>
            <w:sz w:val="28"/>
            <w:szCs w:val="28"/>
          </w:rPr>
          <w:fldChar w:fldCharType="end"/>
        </w:r>
      </w:hyperlink>
    </w:p>
    <w:p w14:paraId="56987290" w14:textId="77777777" w:rsidR="009C1CBD" w:rsidRPr="004822D8" w:rsidRDefault="0039639C" w:rsidP="009C1CBD">
      <w:pPr>
        <w:pStyle w:val="TOC1"/>
        <w:tabs>
          <w:tab w:val="right" w:leader="dot" w:pos="9350"/>
        </w:tabs>
        <w:rPr>
          <w:rFonts w:ascii="Times New Roman" w:eastAsiaTheme="minorEastAsia" w:hAnsi="Times New Roman" w:cs="Times New Roman"/>
          <w:noProof/>
          <w:sz w:val="28"/>
          <w:szCs w:val="28"/>
        </w:rPr>
      </w:pPr>
      <w:hyperlink w:anchor="_Toc71995229" w:history="1">
        <w:r w:rsidR="009C1CBD" w:rsidRPr="004822D8">
          <w:rPr>
            <w:rStyle w:val="Hyperlink"/>
            <w:rFonts w:ascii="Times New Roman" w:hAnsi="Times New Roman" w:cs="Times New Roman"/>
            <w:noProof/>
            <w:sz w:val="28"/>
            <w:szCs w:val="28"/>
          </w:rPr>
          <w:t>CHƯƠNG II: PHÂN TÍCH VÀ THIẾT KẾ HỆ THỐNG</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_Toc71995229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w:t>
        </w:r>
        <w:r w:rsidR="009C1CBD" w:rsidRPr="004822D8">
          <w:rPr>
            <w:rFonts w:ascii="Times New Roman" w:hAnsi="Times New Roman" w:cs="Times New Roman"/>
            <w:noProof/>
            <w:webHidden/>
            <w:sz w:val="28"/>
            <w:szCs w:val="28"/>
          </w:rPr>
          <w:fldChar w:fldCharType="end"/>
        </w:r>
      </w:hyperlink>
    </w:p>
    <w:p w14:paraId="316FE770" w14:textId="77777777" w:rsidR="009C1CBD" w:rsidRPr="004822D8" w:rsidRDefault="0039639C" w:rsidP="009C1CBD">
      <w:pPr>
        <w:pStyle w:val="TOC2"/>
        <w:tabs>
          <w:tab w:val="left" w:pos="880"/>
          <w:tab w:val="right" w:leader="dot" w:pos="9350"/>
        </w:tabs>
        <w:rPr>
          <w:rFonts w:ascii="Times New Roman" w:eastAsiaTheme="minorEastAsia" w:hAnsi="Times New Roman" w:cs="Times New Roman"/>
          <w:noProof/>
          <w:sz w:val="28"/>
          <w:szCs w:val="28"/>
        </w:rPr>
      </w:pPr>
      <w:hyperlink w:anchor="_Toc71995230" w:history="1">
        <w:r w:rsidR="009C1CBD" w:rsidRPr="004822D8">
          <w:rPr>
            <w:rStyle w:val="Hyperlink"/>
            <w:rFonts w:ascii="Times New Roman" w:hAnsi="Times New Roman" w:cs="Times New Roman"/>
            <w:b/>
            <w:noProof/>
            <w:sz w:val="28"/>
            <w:szCs w:val="28"/>
            <w:lang w:eastAsia="vi-VN"/>
          </w:rPr>
          <w:t>2.1.</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lang w:eastAsia="vi-VN"/>
          </w:rPr>
          <w:t>Danh sách nghiệp vụ:</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_Toc71995230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w:t>
        </w:r>
        <w:r w:rsidR="009C1CBD" w:rsidRPr="004822D8">
          <w:rPr>
            <w:rFonts w:ascii="Times New Roman" w:hAnsi="Times New Roman" w:cs="Times New Roman"/>
            <w:noProof/>
            <w:webHidden/>
            <w:sz w:val="28"/>
            <w:szCs w:val="28"/>
          </w:rPr>
          <w:fldChar w:fldCharType="end"/>
        </w:r>
      </w:hyperlink>
    </w:p>
    <w:p w14:paraId="2D0E8775" w14:textId="77777777" w:rsidR="009C1CBD" w:rsidRPr="004822D8" w:rsidRDefault="0039639C" w:rsidP="009C1CBD">
      <w:pPr>
        <w:pStyle w:val="TOC2"/>
        <w:tabs>
          <w:tab w:val="left" w:pos="880"/>
          <w:tab w:val="right" w:leader="dot" w:pos="9350"/>
        </w:tabs>
        <w:rPr>
          <w:rFonts w:ascii="Times New Roman" w:eastAsiaTheme="minorEastAsia" w:hAnsi="Times New Roman" w:cs="Times New Roman"/>
          <w:noProof/>
          <w:sz w:val="28"/>
          <w:szCs w:val="28"/>
        </w:rPr>
      </w:pPr>
      <w:hyperlink w:anchor="_Toc71995231" w:history="1">
        <w:r w:rsidR="009C1CBD" w:rsidRPr="004822D8">
          <w:rPr>
            <w:rStyle w:val="Hyperlink"/>
            <w:rFonts w:ascii="Times New Roman" w:hAnsi="Times New Roman" w:cs="Times New Roman"/>
            <w:b/>
            <w:noProof/>
            <w:sz w:val="28"/>
            <w:szCs w:val="28"/>
          </w:rPr>
          <w:t>2.3.</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Phần mềm</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_Toc71995231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w:t>
        </w:r>
        <w:r w:rsidR="009C1CBD" w:rsidRPr="004822D8">
          <w:rPr>
            <w:rFonts w:ascii="Times New Roman" w:hAnsi="Times New Roman" w:cs="Times New Roman"/>
            <w:noProof/>
            <w:webHidden/>
            <w:sz w:val="28"/>
            <w:szCs w:val="28"/>
          </w:rPr>
          <w:fldChar w:fldCharType="end"/>
        </w:r>
      </w:hyperlink>
    </w:p>
    <w:p w14:paraId="216F7031" w14:textId="77777777" w:rsidR="009C1CBD" w:rsidRPr="004822D8" w:rsidRDefault="0039639C" w:rsidP="009C1CBD">
      <w:pPr>
        <w:pStyle w:val="TOC2"/>
        <w:tabs>
          <w:tab w:val="left" w:pos="880"/>
          <w:tab w:val="right" w:leader="dot" w:pos="9350"/>
        </w:tabs>
        <w:rPr>
          <w:rFonts w:ascii="Times New Roman" w:eastAsiaTheme="minorEastAsia" w:hAnsi="Times New Roman" w:cs="Times New Roman"/>
          <w:noProof/>
          <w:sz w:val="28"/>
          <w:szCs w:val="28"/>
        </w:rPr>
      </w:pPr>
      <w:hyperlink w:anchor="_Toc71995232" w:history="1">
        <w:r w:rsidR="009C1CBD" w:rsidRPr="004822D8">
          <w:rPr>
            <w:rStyle w:val="Hyperlink"/>
            <w:rFonts w:ascii="Times New Roman" w:hAnsi="Times New Roman" w:cs="Times New Roman"/>
            <w:b/>
            <w:noProof/>
            <w:sz w:val="28"/>
            <w:szCs w:val="28"/>
          </w:rPr>
          <w:t>2.4.</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Con người</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_Toc71995232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6</w:t>
        </w:r>
        <w:r w:rsidR="009C1CBD" w:rsidRPr="004822D8">
          <w:rPr>
            <w:rFonts w:ascii="Times New Roman" w:hAnsi="Times New Roman" w:cs="Times New Roman"/>
            <w:noProof/>
            <w:webHidden/>
            <w:sz w:val="28"/>
            <w:szCs w:val="28"/>
          </w:rPr>
          <w:fldChar w:fldCharType="end"/>
        </w:r>
      </w:hyperlink>
    </w:p>
    <w:p w14:paraId="4B2FD5BA" w14:textId="77777777" w:rsidR="009C1CBD" w:rsidRPr="004822D8" w:rsidRDefault="0039639C" w:rsidP="009C1CBD">
      <w:pPr>
        <w:pStyle w:val="TOC2"/>
        <w:tabs>
          <w:tab w:val="left" w:pos="880"/>
          <w:tab w:val="right" w:leader="dot" w:pos="9350"/>
        </w:tabs>
        <w:rPr>
          <w:rFonts w:ascii="Times New Roman" w:eastAsiaTheme="minorEastAsia" w:hAnsi="Times New Roman" w:cs="Times New Roman"/>
          <w:noProof/>
          <w:sz w:val="28"/>
          <w:szCs w:val="28"/>
        </w:rPr>
      </w:pPr>
      <w:hyperlink w:anchor="_Toc71995233" w:history="1">
        <w:r w:rsidR="009C1CBD" w:rsidRPr="004822D8">
          <w:rPr>
            <w:rStyle w:val="Hyperlink"/>
            <w:rFonts w:ascii="Times New Roman" w:hAnsi="Times New Roman" w:cs="Times New Roman"/>
            <w:b/>
            <w:bCs/>
            <w:noProof/>
            <w:sz w:val="28"/>
            <w:szCs w:val="28"/>
            <w:lang w:val="vi-VN" w:eastAsia="vi-VN"/>
          </w:rPr>
          <w:t>2.5</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bCs/>
            <w:noProof/>
            <w:sz w:val="28"/>
            <w:szCs w:val="28"/>
            <w:lang w:val="vi-VN" w:eastAsia="vi-VN"/>
          </w:rPr>
          <w:t>Kiến trúc chức năng hệ thống</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_Toc71995233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9</w:t>
        </w:r>
        <w:r w:rsidR="009C1CBD" w:rsidRPr="004822D8">
          <w:rPr>
            <w:rFonts w:ascii="Times New Roman" w:hAnsi="Times New Roman" w:cs="Times New Roman"/>
            <w:noProof/>
            <w:webHidden/>
            <w:sz w:val="28"/>
            <w:szCs w:val="28"/>
          </w:rPr>
          <w:fldChar w:fldCharType="end"/>
        </w:r>
      </w:hyperlink>
    </w:p>
    <w:p w14:paraId="052716D1" w14:textId="77777777" w:rsidR="009C1CBD" w:rsidRPr="004822D8" w:rsidRDefault="0039639C"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34" w:history="1">
        <w:r w:rsidR="009C1CBD" w:rsidRPr="004822D8">
          <w:rPr>
            <w:rStyle w:val="Hyperlink"/>
            <w:rFonts w:ascii="Times New Roman" w:hAnsi="Times New Roman" w:cs="Times New Roman"/>
            <w:b/>
            <w:noProof/>
            <w:sz w:val="28"/>
            <w:szCs w:val="28"/>
          </w:rPr>
          <w:t>2.5.1</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 xml:space="preserve">Lược đồ </w:t>
        </w:r>
        <w:r w:rsidR="009C1CBD" w:rsidRPr="004822D8">
          <w:rPr>
            <w:rStyle w:val="Hyperlink"/>
            <w:rFonts w:ascii="Times New Roman" w:hAnsi="Times New Roman" w:cs="Times New Roman"/>
            <w:b/>
            <w:noProof/>
            <w:sz w:val="28"/>
            <w:szCs w:val="28"/>
            <w:lang w:val="vi-VN"/>
          </w:rPr>
          <w:t>B</w:t>
        </w:r>
        <w:r w:rsidR="009C1CBD" w:rsidRPr="004822D8">
          <w:rPr>
            <w:rStyle w:val="Hyperlink"/>
            <w:rFonts w:ascii="Times New Roman" w:hAnsi="Times New Roman" w:cs="Times New Roman"/>
            <w:b/>
            <w:noProof/>
            <w:sz w:val="28"/>
            <w:szCs w:val="28"/>
          </w:rPr>
          <w:t>FD</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_Toc71995234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9</w:t>
        </w:r>
        <w:r w:rsidR="009C1CBD" w:rsidRPr="004822D8">
          <w:rPr>
            <w:rFonts w:ascii="Times New Roman" w:hAnsi="Times New Roman" w:cs="Times New Roman"/>
            <w:noProof/>
            <w:webHidden/>
            <w:sz w:val="28"/>
            <w:szCs w:val="28"/>
          </w:rPr>
          <w:fldChar w:fldCharType="end"/>
        </w:r>
      </w:hyperlink>
    </w:p>
    <w:p w14:paraId="47A30606" w14:textId="77777777" w:rsidR="009C1CBD" w:rsidRPr="004822D8" w:rsidRDefault="0039639C"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35" w:history="1">
        <w:r w:rsidR="009C1CBD" w:rsidRPr="004822D8">
          <w:rPr>
            <w:rStyle w:val="Hyperlink"/>
            <w:rFonts w:ascii="Times New Roman" w:hAnsi="Times New Roman" w:cs="Times New Roman"/>
            <w:b/>
            <w:noProof/>
            <w:sz w:val="28"/>
            <w:szCs w:val="28"/>
          </w:rPr>
          <w:t>2.5.2</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Bảng giải thích/Mô tả chức năng</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_Toc71995235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9</w:t>
        </w:r>
        <w:r w:rsidR="009C1CBD" w:rsidRPr="004822D8">
          <w:rPr>
            <w:rFonts w:ascii="Times New Roman" w:hAnsi="Times New Roman" w:cs="Times New Roman"/>
            <w:noProof/>
            <w:webHidden/>
            <w:sz w:val="28"/>
            <w:szCs w:val="28"/>
          </w:rPr>
          <w:fldChar w:fldCharType="end"/>
        </w:r>
      </w:hyperlink>
    </w:p>
    <w:p w14:paraId="542AF390" w14:textId="77777777" w:rsidR="009C1CBD" w:rsidRPr="004822D8" w:rsidRDefault="0039639C"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36" w:history="1">
        <w:r w:rsidR="009C1CBD" w:rsidRPr="004822D8">
          <w:rPr>
            <w:rStyle w:val="Hyperlink"/>
            <w:rFonts w:ascii="Times New Roman" w:hAnsi="Times New Roman" w:cs="Times New Roman"/>
            <w:b/>
            <w:noProof/>
            <w:sz w:val="28"/>
            <w:szCs w:val="28"/>
          </w:rPr>
          <w:t>2.5.3</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Đặc tả và mô hình hoá chức năng</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_Toc71995236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10</w:t>
        </w:r>
        <w:r w:rsidR="009C1CBD" w:rsidRPr="004822D8">
          <w:rPr>
            <w:rFonts w:ascii="Times New Roman" w:hAnsi="Times New Roman" w:cs="Times New Roman"/>
            <w:noProof/>
            <w:webHidden/>
            <w:sz w:val="28"/>
            <w:szCs w:val="28"/>
          </w:rPr>
          <w:fldChar w:fldCharType="end"/>
        </w:r>
      </w:hyperlink>
    </w:p>
    <w:p w14:paraId="0ECEBDEC" w14:textId="77777777" w:rsidR="009C1CBD" w:rsidRPr="004822D8" w:rsidRDefault="0039639C"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37" w:history="1">
        <w:r w:rsidR="009C1CBD" w:rsidRPr="004822D8">
          <w:rPr>
            <w:rStyle w:val="Hyperlink"/>
            <w:rFonts w:ascii="Times New Roman" w:hAnsi="Times New Roman" w:cs="Times New Roman"/>
            <w:b/>
            <w:noProof/>
            <w:sz w:val="28"/>
            <w:szCs w:val="28"/>
          </w:rPr>
          <w:t>2.5.4</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Sơ đồ luồng dữ liệu chức năng quản lý sảnh</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_Toc71995237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11</w:t>
        </w:r>
        <w:r w:rsidR="009C1CBD" w:rsidRPr="004822D8">
          <w:rPr>
            <w:rFonts w:ascii="Times New Roman" w:hAnsi="Times New Roman" w:cs="Times New Roman"/>
            <w:noProof/>
            <w:webHidden/>
            <w:sz w:val="28"/>
            <w:szCs w:val="28"/>
          </w:rPr>
          <w:fldChar w:fldCharType="end"/>
        </w:r>
      </w:hyperlink>
    </w:p>
    <w:p w14:paraId="2C58BBB6" w14:textId="77777777" w:rsidR="009C1CBD" w:rsidRPr="004822D8" w:rsidRDefault="0039639C"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38" w:history="1">
        <w:r w:rsidR="009C1CBD" w:rsidRPr="004822D8">
          <w:rPr>
            <w:rStyle w:val="Hyperlink"/>
            <w:rFonts w:ascii="Times New Roman" w:hAnsi="Times New Roman" w:cs="Times New Roman"/>
            <w:b/>
            <w:noProof/>
            <w:sz w:val="28"/>
            <w:szCs w:val="28"/>
            <w:lang w:eastAsia="vi-VN"/>
          </w:rPr>
          <w:t>2.5.5</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lang w:eastAsia="vi-VN"/>
          </w:rPr>
          <w:t>Sơ đồ luồng dữ liệu chức năng “Lập hợp đồng”</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_Toc71995238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12</w:t>
        </w:r>
        <w:r w:rsidR="009C1CBD" w:rsidRPr="004822D8">
          <w:rPr>
            <w:rFonts w:ascii="Times New Roman" w:hAnsi="Times New Roman" w:cs="Times New Roman"/>
            <w:noProof/>
            <w:webHidden/>
            <w:sz w:val="28"/>
            <w:szCs w:val="28"/>
          </w:rPr>
          <w:fldChar w:fldCharType="end"/>
        </w:r>
      </w:hyperlink>
    </w:p>
    <w:p w14:paraId="6325F8B3" w14:textId="77777777" w:rsidR="009C1CBD" w:rsidRPr="004822D8" w:rsidRDefault="0039639C"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39" w:history="1">
        <w:r w:rsidR="009C1CBD" w:rsidRPr="004822D8">
          <w:rPr>
            <w:rStyle w:val="Hyperlink"/>
            <w:rFonts w:ascii="Times New Roman" w:hAnsi="Times New Roman" w:cs="Times New Roman"/>
            <w:b/>
            <w:noProof/>
            <w:sz w:val="28"/>
            <w:szCs w:val="28"/>
          </w:rPr>
          <w:t>2.5.6</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Sơ đồ luồng dữ liệu chức năng “Tra cứu”</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_Toc71995239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14</w:t>
        </w:r>
        <w:r w:rsidR="009C1CBD" w:rsidRPr="004822D8">
          <w:rPr>
            <w:rFonts w:ascii="Times New Roman" w:hAnsi="Times New Roman" w:cs="Times New Roman"/>
            <w:noProof/>
            <w:webHidden/>
            <w:sz w:val="28"/>
            <w:szCs w:val="28"/>
          </w:rPr>
          <w:fldChar w:fldCharType="end"/>
        </w:r>
      </w:hyperlink>
    </w:p>
    <w:p w14:paraId="42C2E516" w14:textId="77777777" w:rsidR="009C1CBD" w:rsidRPr="004822D8" w:rsidRDefault="0039639C"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40" w:history="1">
        <w:r w:rsidR="009C1CBD" w:rsidRPr="004822D8">
          <w:rPr>
            <w:rStyle w:val="Hyperlink"/>
            <w:rFonts w:ascii="Times New Roman" w:hAnsi="Times New Roman" w:cs="Times New Roman"/>
            <w:b/>
            <w:noProof/>
            <w:sz w:val="28"/>
            <w:szCs w:val="28"/>
            <w:lang w:eastAsia="vi-VN"/>
          </w:rPr>
          <w:t>2.5.7</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lang w:eastAsia="vi-VN"/>
          </w:rPr>
          <w:t>Sơ đồ luồng dữ liệu chức năng “Lập hoá đơn”</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_Toc71995240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15</w:t>
        </w:r>
        <w:r w:rsidR="009C1CBD" w:rsidRPr="004822D8">
          <w:rPr>
            <w:rFonts w:ascii="Times New Roman" w:hAnsi="Times New Roman" w:cs="Times New Roman"/>
            <w:noProof/>
            <w:webHidden/>
            <w:sz w:val="28"/>
            <w:szCs w:val="28"/>
          </w:rPr>
          <w:fldChar w:fldCharType="end"/>
        </w:r>
      </w:hyperlink>
    </w:p>
    <w:p w14:paraId="49DB52B6" w14:textId="77777777" w:rsidR="009C1CBD" w:rsidRPr="004822D8" w:rsidRDefault="0039639C"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41" w:history="1">
        <w:r w:rsidR="009C1CBD" w:rsidRPr="004822D8">
          <w:rPr>
            <w:rStyle w:val="Hyperlink"/>
            <w:rFonts w:ascii="Times New Roman" w:hAnsi="Times New Roman" w:cs="Times New Roman"/>
            <w:b/>
            <w:noProof/>
            <w:sz w:val="28"/>
            <w:szCs w:val="28"/>
            <w:lang w:eastAsia="vi-VN"/>
          </w:rPr>
          <w:t>2.5.8</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lang w:eastAsia="vi-VN"/>
          </w:rPr>
          <w:t>Sơ đồ luồng dữ liệu chức năng “Quản lý nhân viên”</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_Toc71995241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17</w:t>
        </w:r>
        <w:r w:rsidR="009C1CBD" w:rsidRPr="004822D8">
          <w:rPr>
            <w:rFonts w:ascii="Times New Roman" w:hAnsi="Times New Roman" w:cs="Times New Roman"/>
            <w:noProof/>
            <w:webHidden/>
            <w:sz w:val="28"/>
            <w:szCs w:val="28"/>
          </w:rPr>
          <w:fldChar w:fldCharType="end"/>
        </w:r>
      </w:hyperlink>
    </w:p>
    <w:p w14:paraId="7E00E229" w14:textId="77777777" w:rsidR="009C1CBD" w:rsidRPr="004822D8" w:rsidRDefault="0039639C"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42" w:history="1">
        <w:r w:rsidR="009C1CBD" w:rsidRPr="004822D8">
          <w:rPr>
            <w:rStyle w:val="Hyperlink"/>
            <w:rFonts w:ascii="Times New Roman" w:hAnsi="Times New Roman" w:cs="Times New Roman"/>
            <w:b/>
            <w:noProof/>
            <w:sz w:val="28"/>
            <w:szCs w:val="28"/>
          </w:rPr>
          <w:t>2.5.9</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Sơ đồ luồng dữ liệu chức năng “Báo cáo”</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_Toc71995242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18</w:t>
        </w:r>
        <w:r w:rsidR="009C1CBD" w:rsidRPr="004822D8">
          <w:rPr>
            <w:rFonts w:ascii="Times New Roman" w:hAnsi="Times New Roman" w:cs="Times New Roman"/>
            <w:noProof/>
            <w:webHidden/>
            <w:sz w:val="28"/>
            <w:szCs w:val="28"/>
          </w:rPr>
          <w:fldChar w:fldCharType="end"/>
        </w:r>
      </w:hyperlink>
    </w:p>
    <w:p w14:paraId="02F13B21" w14:textId="77777777" w:rsidR="009C1CBD" w:rsidRPr="004822D8" w:rsidRDefault="0039639C" w:rsidP="009C1CBD">
      <w:pPr>
        <w:pStyle w:val="TOC2"/>
        <w:tabs>
          <w:tab w:val="right" w:leader="dot" w:pos="9350"/>
        </w:tabs>
        <w:rPr>
          <w:rFonts w:ascii="Times New Roman" w:eastAsiaTheme="minorEastAsia" w:hAnsi="Times New Roman" w:cs="Times New Roman"/>
          <w:noProof/>
          <w:sz w:val="28"/>
          <w:szCs w:val="28"/>
        </w:rPr>
      </w:pPr>
      <w:hyperlink w:anchor="_Toc71995243" w:history="1">
        <w:r w:rsidR="009C1CBD" w:rsidRPr="004822D8">
          <w:rPr>
            <w:rStyle w:val="Hyperlink"/>
            <w:rFonts w:ascii="Times New Roman" w:hAnsi="Times New Roman" w:cs="Times New Roman"/>
            <w:b/>
            <w:bCs/>
            <w:noProof/>
            <w:sz w:val="28"/>
            <w:szCs w:val="28"/>
            <w:lang w:eastAsia="vi-VN"/>
          </w:rPr>
          <w:t>2.6. Mô hình use cases</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_Toc71995243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19</w:t>
        </w:r>
        <w:r w:rsidR="009C1CBD" w:rsidRPr="004822D8">
          <w:rPr>
            <w:rFonts w:ascii="Times New Roman" w:hAnsi="Times New Roman" w:cs="Times New Roman"/>
            <w:noProof/>
            <w:webHidden/>
            <w:sz w:val="28"/>
            <w:szCs w:val="28"/>
          </w:rPr>
          <w:fldChar w:fldCharType="end"/>
        </w:r>
      </w:hyperlink>
    </w:p>
    <w:p w14:paraId="7B761AC1" w14:textId="77777777" w:rsidR="009C1CBD" w:rsidRPr="004822D8" w:rsidRDefault="0039639C" w:rsidP="009C1CBD">
      <w:pPr>
        <w:pStyle w:val="TOC2"/>
        <w:tabs>
          <w:tab w:val="right" w:leader="dot" w:pos="9350"/>
        </w:tabs>
        <w:rPr>
          <w:rFonts w:ascii="Times New Roman" w:eastAsiaTheme="minorEastAsia" w:hAnsi="Times New Roman" w:cs="Times New Roman"/>
          <w:noProof/>
          <w:sz w:val="28"/>
          <w:szCs w:val="28"/>
        </w:rPr>
      </w:pPr>
      <w:hyperlink w:anchor="_Toc71995244" w:history="1">
        <w:r w:rsidR="009C1CBD" w:rsidRPr="004822D8">
          <w:rPr>
            <w:rStyle w:val="Hyperlink"/>
            <w:rFonts w:ascii="Times New Roman" w:hAnsi="Times New Roman" w:cs="Times New Roman"/>
            <w:b/>
            <w:noProof/>
            <w:sz w:val="28"/>
            <w:szCs w:val="28"/>
          </w:rPr>
          <w:t>2.7 Thiết kế cơ sở dữ liệu</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_Toc71995244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24</w:t>
        </w:r>
        <w:r w:rsidR="009C1CBD" w:rsidRPr="004822D8">
          <w:rPr>
            <w:rFonts w:ascii="Times New Roman" w:hAnsi="Times New Roman" w:cs="Times New Roman"/>
            <w:noProof/>
            <w:webHidden/>
            <w:sz w:val="28"/>
            <w:szCs w:val="28"/>
          </w:rPr>
          <w:fldChar w:fldCharType="end"/>
        </w:r>
      </w:hyperlink>
    </w:p>
    <w:p w14:paraId="7CED600A" w14:textId="77777777" w:rsidR="009C1CBD" w:rsidRPr="004822D8" w:rsidRDefault="0039639C" w:rsidP="009C1CBD">
      <w:pPr>
        <w:pStyle w:val="TOC2"/>
        <w:tabs>
          <w:tab w:val="right" w:leader="dot" w:pos="9350"/>
        </w:tabs>
        <w:rPr>
          <w:rFonts w:ascii="Times New Roman" w:eastAsiaTheme="minorEastAsia" w:hAnsi="Times New Roman" w:cs="Times New Roman"/>
          <w:noProof/>
          <w:sz w:val="28"/>
          <w:szCs w:val="28"/>
        </w:rPr>
      </w:pPr>
      <w:hyperlink w:anchor="_Toc71995245" w:history="1">
        <w:r w:rsidR="009C1CBD" w:rsidRPr="004822D8">
          <w:rPr>
            <w:rStyle w:val="Hyperlink"/>
            <w:rFonts w:ascii="Times New Roman" w:hAnsi="Times New Roman" w:cs="Times New Roman"/>
            <w:b/>
            <w:noProof/>
            <w:sz w:val="28"/>
            <w:szCs w:val="28"/>
          </w:rPr>
          <w:t>2.7.1 Mô hình hoá chức năng (ERD)</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_Toc71995245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24</w:t>
        </w:r>
        <w:r w:rsidR="009C1CBD" w:rsidRPr="004822D8">
          <w:rPr>
            <w:rFonts w:ascii="Times New Roman" w:hAnsi="Times New Roman" w:cs="Times New Roman"/>
            <w:noProof/>
            <w:webHidden/>
            <w:sz w:val="28"/>
            <w:szCs w:val="28"/>
          </w:rPr>
          <w:fldChar w:fldCharType="end"/>
        </w:r>
      </w:hyperlink>
    </w:p>
    <w:p w14:paraId="398A4F34" w14:textId="77777777" w:rsidR="009C1CBD" w:rsidRPr="004822D8" w:rsidRDefault="0039639C"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46" w:history="1">
        <w:r w:rsidR="009C1CBD" w:rsidRPr="004822D8">
          <w:rPr>
            <w:rStyle w:val="Hyperlink"/>
            <w:rFonts w:ascii="Times New Roman" w:hAnsi="Times New Roman" w:cs="Times New Roman"/>
            <w:b/>
            <w:noProof/>
            <w:sz w:val="28"/>
            <w:szCs w:val="28"/>
          </w:rPr>
          <w:t>2.7.2</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 xml:space="preserve">Sơ đồ </w:t>
        </w:r>
        <w:r w:rsidR="009C1CBD" w:rsidRPr="004822D8">
          <w:rPr>
            <w:rStyle w:val="Hyperlink"/>
            <w:rFonts w:ascii="Times New Roman" w:hAnsi="Times New Roman" w:cs="Times New Roman"/>
            <w:b/>
            <w:noProof/>
            <w:sz w:val="28"/>
            <w:szCs w:val="28"/>
            <w:lang w:val="vi-VN"/>
          </w:rPr>
          <w:t>E</w:t>
        </w:r>
        <w:r w:rsidR="009C1CBD" w:rsidRPr="004822D8">
          <w:rPr>
            <w:rStyle w:val="Hyperlink"/>
            <w:rFonts w:ascii="Times New Roman" w:hAnsi="Times New Roman" w:cs="Times New Roman"/>
            <w:b/>
            <w:noProof/>
            <w:sz w:val="28"/>
            <w:szCs w:val="28"/>
          </w:rPr>
          <w:t>RD cả hệ thống</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_Toc71995246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25</w:t>
        </w:r>
        <w:r w:rsidR="009C1CBD" w:rsidRPr="004822D8">
          <w:rPr>
            <w:rFonts w:ascii="Times New Roman" w:hAnsi="Times New Roman" w:cs="Times New Roman"/>
            <w:noProof/>
            <w:webHidden/>
            <w:sz w:val="28"/>
            <w:szCs w:val="28"/>
          </w:rPr>
          <w:fldChar w:fldCharType="end"/>
        </w:r>
      </w:hyperlink>
    </w:p>
    <w:p w14:paraId="0A0D4334" w14:textId="77777777" w:rsidR="009C1CBD" w:rsidRPr="004822D8" w:rsidRDefault="0039639C"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47" w:history="1">
        <w:r w:rsidR="009C1CBD" w:rsidRPr="004822D8">
          <w:rPr>
            <w:rStyle w:val="Hyperlink"/>
            <w:rFonts w:ascii="Times New Roman" w:hAnsi="Times New Roman" w:cs="Times New Roman"/>
            <w:b/>
            <w:noProof/>
            <w:sz w:val="28"/>
            <w:szCs w:val="28"/>
          </w:rPr>
          <w:t>2.7.3</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Thiết kế giao diện</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_Toc71995247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43</w:t>
        </w:r>
        <w:r w:rsidR="009C1CBD" w:rsidRPr="004822D8">
          <w:rPr>
            <w:rFonts w:ascii="Times New Roman" w:hAnsi="Times New Roman" w:cs="Times New Roman"/>
            <w:noProof/>
            <w:webHidden/>
            <w:sz w:val="28"/>
            <w:szCs w:val="28"/>
          </w:rPr>
          <w:fldChar w:fldCharType="end"/>
        </w:r>
      </w:hyperlink>
    </w:p>
    <w:p w14:paraId="39D7D60B" w14:textId="77777777" w:rsidR="009C1CBD" w:rsidRPr="004822D8" w:rsidRDefault="0039639C"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48" w:history="1">
        <w:r w:rsidR="009C1CBD" w:rsidRPr="004822D8">
          <w:rPr>
            <w:rStyle w:val="Hyperlink"/>
            <w:rFonts w:ascii="Times New Roman" w:hAnsi="Times New Roman" w:cs="Times New Roman"/>
            <w:b/>
            <w:noProof/>
            <w:sz w:val="28"/>
            <w:szCs w:val="28"/>
          </w:rPr>
          <w:t>2.7.4</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Sơ đồ liên kết màn hình</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_Toc71995248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43</w:t>
        </w:r>
        <w:r w:rsidR="009C1CBD" w:rsidRPr="004822D8">
          <w:rPr>
            <w:rFonts w:ascii="Times New Roman" w:hAnsi="Times New Roman" w:cs="Times New Roman"/>
            <w:noProof/>
            <w:webHidden/>
            <w:sz w:val="28"/>
            <w:szCs w:val="28"/>
          </w:rPr>
          <w:fldChar w:fldCharType="end"/>
        </w:r>
      </w:hyperlink>
    </w:p>
    <w:p w14:paraId="283B27A8" w14:textId="77777777" w:rsidR="009C1CBD" w:rsidRPr="004822D8" w:rsidRDefault="0039639C"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49" w:history="1">
        <w:r w:rsidR="009C1CBD" w:rsidRPr="004822D8">
          <w:rPr>
            <w:rStyle w:val="Hyperlink"/>
            <w:rFonts w:ascii="Times New Roman" w:hAnsi="Times New Roman" w:cs="Times New Roman"/>
            <w:b/>
            <w:noProof/>
            <w:sz w:val="28"/>
            <w:szCs w:val="28"/>
          </w:rPr>
          <w:t>2.7.5</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Thiết kế xử lý</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_Toc71995249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45</w:t>
        </w:r>
        <w:r w:rsidR="009C1CBD" w:rsidRPr="004822D8">
          <w:rPr>
            <w:rFonts w:ascii="Times New Roman" w:hAnsi="Times New Roman" w:cs="Times New Roman"/>
            <w:noProof/>
            <w:webHidden/>
            <w:sz w:val="28"/>
            <w:szCs w:val="28"/>
          </w:rPr>
          <w:fldChar w:fldCharType="end"/>
        </w:r>
      </w:hyperlink>
    </w:p>
    <w:p w14:paraId="006D32B3" w14:textId="77777777" w:rsidR="009C1CBD" w:rsidRPr="004822D8" w:rsidRDefault="0039639C" w:rsidP="009C1CBD">
      <w:pPr>
        <w:pStyle w:val="TOC1"/>
        <w:tabs>
          <w:tab w:val="right" w:leader="dot" w:pos="9350"/>
        </w:tabs>
        <w:rPr>
          <w:rFonts w:ascii="Times New Roman" w:eastAsiaTheme="minorEastAsia" w:hAnsi="Times New Roman" w:cs="Times New Roman"/>
          <w:noProof/>
          <w:sz w:val="28"/>
          <w:szCs w:val="28"/>
        </w:rPr>
      </w:pPr>
      <w:hyperlink w:anchor="_Toc71995250" w:history="1">
        <w:r w:rsidR="009C1CBD" w:rsidRPr="004822D8">
          <w:rPr>
            <w:rStyle w:val="Hyperlink"/>
            <w:rFonts w:ascii="Times New Roman" w:hAnsi="Times New Roman" w:cs="Times New Roman"/>
            <w:noProof/>
            <w:sz w:val="28"/>
            <w:szCs w:val="28"/>
          </w:rPr>
          <w:t>Chương 3: Chương trình DEMO</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_Toc71995250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52</w:t>
        </w:r>
        <w:r w:rsidR="009C1CBD" w:rsidRPr="004822D8">
          <w:rPr>
            <w:rFonts w:ascii="Times New Roman" w:hAnsi="Times New Roman" w:cs="Times New Roman"/>
            <w:noProof/>
            <w:webHidden/>
            <w:sz w:val="28"/>
            <w:szCs w:val="28"/>
          </w:rPr>
          <w:fldChar w:fldCharType="end"/>
        </w:r>
      </w:hyperlink>
    </w:p>
    <w:p w14:paraId="783EA842" w14:textId="77777777" w:rsidR="009C1CBD" w:rsidRPr="004822D8" w:rsidRDefault="0039639C" w:rsidP="009C1CBD">
      <w:pPr>
        <w:pStyle w:val="TOC1"/>
        <w:tabs>
          <w:tab w:val="right" w:leader="dot" w:pos="9350"/>
        </w:tabs>
        <w:rPr>
          <w:rFonts w:ascii="Times New Roman" w:eastAsiaTheme="minorEastAsia" w:hAnsi="Times New Roman" w:cs="Times New Roman"/>
          <w:noProof/>
          <w:sz w:val="28"/>
          <w:szCs w:val="28"/>
        </w:rPr>
      </w:pPr>
      <w:hyperlink w:anchor="_Toc71995251" w:history="1">
        <w:r w:rsidR="009C1CBD" w:rsidRPr="004822D8">
          <w:rPr>
            <w:rStyle w:val="Hyperlink"/>
            <w:rFonts w:ascii="Times New Roman" w:hAnsi="Times New Roman" w:cs="Times New Roman"/>
            <w:noProof/>
            <w:sz w:val="28"/>
            <w:szCs w:val="28"/>
          </w:rPr>
          <w:t>Chương 4:  Kết luận</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_Toc71995251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52</w:t>
        </w:r>
        <w:r w:rsidR="009C1CBD" w:rsidRPr="004822D8">
          <w:rPr>
            <w:rFonts w:ascii="Times New Roman" w:hAnsi="Times New Roman" w:cs="Times New Roman"/>
            <w:noProof/>
            <w:webHidden/>
            <w:sz w:val="28"/>
            <w:szCs w:val="28"/>
          </w:rPr>
          <w:fldChar w:fldCharType="end"/>
        </w:r>
      </w:hyperlink>
    </w:p>
    <w:p w14:paraId="16C9E4C4" w14:textId="77777777" w:rsidR="009C1CBD" w:rsidRPr="004822D8" w:rsidRDefault="0039639C" w:rsidP="009C1CBD">
      <w:pPr>
        <w:pStyle w:val="TOC2"/>
        <w:tabs>
          <w:tab w:val="left" w:pos="660"/>
          <w:tab w:val="right" w:leader="dot" w:pos="9350"/>
        </w:tabs>
        <w:rPr>
          <w:rFonts w:ascii="Times New Roman" w:eastAsiaTheme="minorEastAsia" w:hAnsi="Times New Roman" w:cs="Times New Roman"/>
          <w:noProof/>
          <w:sz w:val="28"/>
          <w:szCs w:val="28"/>
        </w:rPr>
      </w:pPr>
      <w:hyperlink w:anchor="_Toc71995252" w:history="1">
        <w:r w:rsidR="009C1CBD" w:rsidRPr="004822D8">
          <w:rPr>
            <w:rStyle w:val="Hyperlink"/>
            <w:rFonts w:ascii="Times New Roman" w:hAnsi="Times New Roman" w:cs="Times New Roman"/>
            <w:b/>
            <w:noProof/>
            <w:sz w:val="28"/>
            <w:szCs w:val="28"/>
          </w:rPr>
          <w:t>1.</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Đánh giá tổng quan.</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_Toc71995252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52</w:t>
        </w:r>
        <w:r w:rsidR="009C1CBD" w:rsidRPr="004822D8">
          <w:rPr>
            <w:rFonts w:ascii="Times New Roman" w:hAnsi="Times New Roman" w:cs="Times New Roman"/>
            <w:noProof/>
            <w:webHidden/>
            <w:sz w:val="28"/>
            <w:szCs w:val="28"/>
          </w:rPr>
          <w:fldChar w:fldCharType="end"/>
        </w:r>
      </w:hyperlink>
    </w:p>
    <w:p w14:paraId="5A59EAB9" w14:textId="77777777" w:rsidR="009C1CBD" w:rsidRPr="004822D8" w:rsidRDefault="0039639C" w:rsidP="009C1CBD">
      <w:pPr>
        <w:pStyle w:val="TOC2"/>
        <w:tabs>
          <w:tab w:val="left" w:pos="660"/>
          <w:tab w:val="right" w:leader="dot" w:pos="9350"/>
        </w:tabs>
        <w:rPr>
          <w:rFonts w:ascii="Times New Roman" w:eastAsiaTheme="minorEastAsia" w:hAnsi="Times New Roman" w:cs="Times New Roman"/>
          <w:noProof/>
          <w:sz w:val="28"/>
          <w:szCs w:val="28"/>
        </w:rPr>
      </w:pPr>
      <w:hyperlink w:anchor="_Toc71995253" w:history="1">
        <w:r w:rsidR="009C1CBD" w:rsidRPr="004822D8">
          <w:rPr>
            <w:rStyle w:val="Hyperlink"/>
            <w:rFonts w:ascii="Times New Roman" w:hAnsi="Times New Roman" w:cs="Times New Roman"/>
            <w:b/>
            <w:noProof/>
            <w:sz w:val="28"/>
            <w:szCs w:val="28"/>
          </w:rPr>
          <w:t>2.</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Ưu điểm và nhược điểm.</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_Toc71995253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52</w:t>
        </w:r>
        <w:r w:rsidR="009C1CBD" w:rsidRPr="004822D8">
          <w:rPr>
            <w:rFonts w:ascii="Times New Roman" w:hAnsi="Times New Roman" w:cs="Times New Roman"/>
            <w:noProof/>
            <w:webHidden/>
            <w:sz w:val="28"/>
            <w:szCs w:val="28"/>
          </w:rPr>
          <w:fldChar w:fldCharType="end"/>
        </w:r>
      </w:hyperlink>
    </w:p>
    <w:p w14:paraId="468EABE6" w14:textId="77777777" w:rsidR="009C1CBD" w:rsidRPr="004822D8" w:rsidRDefault="0039639C" w:rsidP="009C1CBD">
      <w:pPr>
        <w:pStyle w:val="TOC3"/>
        <w:tabs>
          <w:tab w:val="left" w:pos="1100"/>
          <w:tab w:val="right" w:leader="dot" w:pos="9350"/>
        </w:tabs>
        <w:rPr>
          <w:rFonts w:ascii="Times New Roman" w:eastAsiaTheme="minorEastAsia" w:hAnsi="Times New Roman" w:cs="Times New Roman"/>
          <w:noProof/>
          <w:sz w:val="28"/>
          <w:szCs w:val="28"/>
        </w:rPr>
      </w:pPr>
      <w:hyperlink w:anchor="_Toc71995254" w:history="1">
        <w:r w:rsidR="009C1CBD" w:rsidRPr="004822D8">
          <w:rPr>
            <w:rStyle w:val="Hyperlink"/>
            <w:rFonts w:ascii="Times New Roman" w:hAnsi="Times New Roman" w:cs="Times New Roman"/>
            <w:b/>
            <w:noProof/>
            <w:sz w:val="28"/>
            <w:szCs w:val="28"/>
          </w:rPr>
          <w:t>2.1.</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Ưu điểm.</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_Toc71995254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52</w:t>
        </w:r>
        <w:r w:rsidR="009C1CBD" w:rsidRPr="004822D8">
          <w:rPr>
            <w:rFonts w:ascii="Times New Roman" w:hAnsi="Times New Roman" w:cs="Times New Roman"/>
            <w:noProof/>
            <w:webHidden/>
            <w:sz w:val="28"/>
            <w:szCs w:val="28"/>
          </w:rPr>
          <w:fldChar w:fldCharType="end"/>
        </w:r>
      </w:hyperlink>
    </w:p>
    <w:p w14:paraId="6A657796" w14:textId="77777777" w:rsidR="009C1CBD" w:rsidRPr="004822D8" w:rsidRDefault="0039639C" w:rsidP="009C1CBD">
      <w:pPr>
        <w:pStyle w:val="TOC3"/>
        <w:tabs>
          <w:tab w:val="left" w:pos="1100"/>
          <w:tab w:val="right" w:leader="dot" w:pos="9350"/>
        </w:tabs>
        <w:rPr>
          <w:rFonts w:ascii="Times New Roman" w:eastAsiaTheme="minorEastAsia" w:hAnsi="Times New Roman" w:cs="Times New Roman"/>
          <w:noProof/>
          <w:sz w:val="28"/>
          <w:szCs w:val="28"/>
        </w:rPr>
      </w:pPr>
      <w:hyperlink w:anchor="_Toc71995255" w:history="1">
        <w:r w:rsidR="009C1CBD" w:rsidRPr="004822D8">
          <w:rPr>
            <w:rStyle w:val="Hyperlink"/>
            <w:rFonts w:ascii="Times New Roman" w:hAnsi="Times New Roman" w:cs="Times New Roman"/>
            <w:b/>
            <w:noProof/>
            <w:sz w:val="28"/>
            <w:szCs w:val="28"/>
          </w:rPr>
          <w:t>2.2.</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Nhược điểm.</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_Toc71995255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52</w:t>
        </w:r>
        <w:r w:rsidR="009C1CBD" w:rsidRPr="004822D8">
          <w:rPr>
            <w:rFonts w:ascii="Times New Roman" w:hAnsi="Times New Roman" w:cs="Times New Roman"/>
            <w:noProof/>
            <w:webHidden/>
            <w:sz w:val="28"/>
            <w:szCs w:val="28"/>
          </w:rPr>
          <w:fldChar w:fldCharType="end"/>
        </w:r>
      </w:hyperlink>
    </w:p>
    <w:p w14:paraId="51A997F2" w14:textId="77777777" w:rsidR="009C1CBD" w:rsidRPr="004822D8" w:rsidRDefault="0039639C" w:rsidP="009C1CBD">
      <w:pPr>
        <w:pStyle w:val="TOC2"/>
        <w:tabs>
          <w:tab w:val="left" w:pos="660"/>
          <w:tab w:val="right" w:leader="dot" w:pos="9350"/>
        </w:tabs>
        <w:rPr>
          <w:rFonts w:ascii="Times New Roman" w:eastAsiaTheme="minorEastAsia" w:hAnsi="Times New Roman" w:cs="Times New Roman"/>
          <w:noProof/>
          <w:sz w:val="28"/>
          <w:szCs w:val="28"/>
        </w:rPr>
      </w:pPr>
      <w:hyperlink w:anchor="_Toc71995256" w:history="1">
        <w:r w:rsidR="009C1CBD" w:rsidRPr="004822D8">
          <w:rPr>
            <w:rStyle w:val="Hyperlink"/>
            <w:rFonts w:ascii="Times New Roman" w:hAnsi="Times New Roman" w:cs="Times New Roman"/>
            <w:b/>
            <w:noProof/>
            <w:sz w:val="28"/>
            <w:szCs w:val="28"/>
          </w:rPr>
          <w:t>3.</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Hướng phát triển.</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_Toc71995256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53</w:t>
        </w:r>
        <w:r w:rsidR="009C1CBD" w:rsidRPr="004822D8">
          <w:rPr>
            <w:rFonts w:ascii="Times New Roman" w:hAnsi="Times New Roman" w:cs="Times New Roman"/>
            <w:noProof/>
            <w:webHidden/>
            <w:sz w:val="28"/>
            <w:szCs w:val="28"/>
          </w:rPr>
          <w:fldChar w:fldCharType="end"/>
        </w:r>
      </w:hyperlink>
    </w:p>
    <w:p w14:paraId="4580695D" w14:textId="723712AD" w:rsidR="000F0456" w:rsidRPr="004822D8" w:rsidRDefault="009C1CBD" w:rsidP="009C1CBD">
      <w:pPr>
        <w:tabs>
          <w:tab w:val="left" w:pos="2790"/>
        </w:tabs>
        <w:rPr>
          <w:rFonts w:ascii="Times New Roman" w:hAnsi="Times New Roman" w:cs="Times New Roman"/>
          <w:sz w:val="28"/>
          <w:szCs w:val="28"/>
        </w:rPr>
      </w:pPr>
      <w:r w:rsidRPr="004822D8">
        <w:rPr>
          <w:rFonts w:ascii="Times New Roman" w:hAnsi="Times New Roman" w:cs="Times New Roman"/>
          <w:b/>
          <w:bCs/>
          <w:noProof/>
          <w:sz w:val="28"/>
          <w:szCs w:val="28"/>
        </w:rPr>
        <w:fldChar w:fldCharType="end"/>
      </w:r>
    </w:p>
    <w:p w14:paraId="26A823CC" w14:textId="1B71FF23" w:rsidR="000F0456" w:rsidRPr="004822D8" w:rsidRDefault="000F0456" w:rsidP="00C94F3C">
      <w:pPr>
        <w:tabs>
          <w:tab w:val="left" w:pos="2790"/>
        </w:tabs>
        <w:rPr>
          <w:rFonts w:ascii="Times New Roman" w:hAnsi="Times New Roman" w:cs="Times New Roman"/>
          <w:sz w:val="28"/>
          <w:szCs w:val="28"/>
        </w:rPr>
      </w:pPr>
    </w:p>
    <w:p w14:paraId="7F5593C3" w14:textId="1112ACEF" w:rsidR="000F0456" w:rsidRPr="004822D8" w:rsidRDefault="000F0456" w:rsidP="00C94F3C">
      <w:pPr>
        <w:tabs>
          <w:tab w:val="left" w:pos="2790"/>
        </w:tabs>
        <w:rPr>
          <w:rFonts w:ascii="Times New Roman" w:hAnsi="Times New Roman" w:cs="Times New Roman"/>
          <w:sz w:val="28"/>
          <w:szCs w:val="28"/>
        </w:rPr>
      </w:pPr>
    </w:p>
    <w:p w14:paraId="14810180" w14:textId="34235994" w:rsidR="000F0456" w:rsidRPr="004822D8" w:rsidRDefault="000F0456" w:rsidP="00C94F3C">
      <w:pPr>
        <w:tabs>
          <w:tab w:val="left" w:pos="2790"/>
        </w:tabs>
        <w:rPr>
          <w:rFonts w:ascii="Times New Roman" w:hAnsi="Times New Roman" w:cs="Times New Roman"/>
          <w:sz w:val="28"/>
          <w:szCs w:val="28"/>
        </w:rPr>
      </w:pPr>
    </w:p>
    <w:p w14:paraId="4B304095" w14:textId="152A685A" w:rsidR="000F0456" w:rsidRPr="004822D8" w:rsidRDefault="000F0456" w:rsidP="00C94F3C">
      <w:pPr>
        <w:tabs>
          <w:tab w:val="left" w:pos="2790"/>
        </w:tabs>
        <w:rPr>
          <w:rFonts w:ascii="Times New Roman" w:hAnsi="Times New Roman" w:cs="Times New Roman"/>
          <w:sz w:val="28"/>
          <w:szCs w:val="28"/>
        </w:rPr>
      </w:pPr>
    </w:p>
    <w:p w14:paraId="16F1FE78" w14:textId="5CBBF6CB" w:rsidR="000F0456" w:rsidRPr="004822D8" w:rsidRDefault="000F0456" w:rsidP="00C94F3C">
      <w:pPr>
        <w:tabs>
          <w:tab w:val="left" w:pos="2790"/>
        </w:tabs>
        <w:rPr>
          <w:rFonts w:ascii="Times New Roman" w:hAnsi="Times New Roman" w:cs="Times New Roman"/>
          <w:sz w:val="28"/>
          <w:szCs w:val="28"/>
        </w:rPr>
      </w:pPr>
    </w:p>
    <w:p w14:paraId="31F7A23D" w14:textId="0417C57F" w:rsidR="000F0456" w:rsidRPr="004822D8" w:rsidRDefault="000F0456" w:rsidP="00C94F3C">
      <w:pPr>
        <w:tabs>
          <w:tab w:val="left" w:pos="2790"/>
        </w:tabs>
        <w:rPr>
          <w:rFonts w:ascii="Times New Roman" w:hAnsi="Times New Roman" w:cs="Times New Roman"/>
          <w:sz w:val="28"/>
          <w:szCs w:val="28"/>
        </w:rPr>
      </w:pPr>
    </w:p>
    <w:p w14:paraId="1F00499E" w14:textId="6914F9E1" w:rsidR="000F0456" w:rsidRPr="004822D8" w:rsidRDefault="000F0456" w:rsidP="00C94F3C">
      <w:pPr>
        <w:tabs>
          <w:tab w:val="left" w:pos="2790"/>
        </w:tabs>
        <w:rPr>
          <w:rFonts w:ascii="Times New Roman" w:hAnsi="Times New Roman" w:cs="Times New Roman"/>
          <w:sz w:val="28"/>
          <w:szCs w:val="28"/>
        </w:rPr>
      </w:pPr>
    </w:p>
    <w:p w14:paraId="64C31184" w14:textId="2A83DA8F" w:rsidR="000F0456" w:rsidRPr="004822D8" w:rsidRDefault="000F0456" w:rsidP="00C94F3C">
      <w:pPr>
        <w:tabs>
          <w:tab w:val="left" w:pos="2790"/>
        </w:tabs>
        <w:rPr>
          <w:rFonts w:ascii="Times New Roman" w:hAnsi="Times New Roman" w:cs="Times New Roman"/>
          <w:sz w:val="28"/>
          <w:szCs w:val="28"/>
        </w:rPr>
      </w:pPr>
    </w:p>
    <w:p w14:paraId="1F645F1E" w14:textId="68A1BA18" w:rsidR="000F0456" w:rsidRPr="004822D8" w:rsidRDefault="000F0456" w:rsidP="00C94F3C">
      <w:pPr>
        <w:tabs>
          <w:tab w:val="left" w:pos="2790"/>
        </w:tabs>
        <w:rPr>
          <w:rFonts w:ascii="Times New Roman" w:hAnsi="Times New Roman" w:cs="Times New Roman"/>
          <w:sz w:val="28"/>
          <w:szCs w:val="28"/>
        </w:rPr>
      </w:pPr>
    </w:p>
    <w:p w14:paraId="1F6D0D67" w14:textId="35A7E45D" w:rsidR="000F0456" w:rsidRPr="004822D8" w:rsidRDefault="000F0456" w:rsidP="00C94F3C">
      <w:pPr>
        <w:tabs>
          <w:tab w:val="left" w:pos="2790"/>
        </w:tabs>
        <w:rPr>
          <w:rFonts w:ascii="Times New Roman" w:hAnsi="Times New Roman" w:cs="Times New Roman"/>
          <w:sz w:val="28"/>
          <w:szCs w:val="28"/>
        </w:rPr>
      </w:pPr>
    </w:p>
    <w:p w14:paraId="04F08341" w14:textId="19E80252" w:rsidR="000F0456" w:rsidRPr="004822D8" w:rsidRDefault="000F0456" w:rsidP="00C94F3C">
      <w:pPr>
        <w:tabs>
          <w:tab w:val="left" w:pos="2790"/>
        </w:tabs>
        <w:rPr>
          <w:rFonts w:ascii="Times New Roman" w:hAnsi="Times New Roman" w:cs="Times New Roman"/>
          <w:sz w:val="28"/>
          <w:szCs w:val="28"/>
        </w:rPr>
      </w:pPr>
    </w:p>
    <w:p w14:paraId="74ADD5FC" w14:textId="4BF7085A" w:rsidR="000F0456" w:rsidRPr="004822D8" w:rsidRDefault="000F0456" w:rsidP="00C94F3C">
      <w:pPr>
        <w:tabs>
          <w:tab w:val="left" w:pos="2790"/>
        </w:tabs>
        <w:rPr>
          <w:rFonts w:ascii="Times New Roman" w:hAnsi="Times New Roman" w:cs="Times New Roman"/>
          <w:sz w:val="28"/>
          <w:szCs w:val="28"/>
        </w:rPr>
      </w:pPr>
    </w:p>
    <w:p w14:paraId="5F083C6F" w14:textId="5A036310" w:rsidR="000F0456" w:rsidRPr="004822D8" w:rsidRDefault="000F0456" w:rsidP="00C94F3C">
      <w:pPr>
        <w:tabs>
          <w:tab w:val="left" w:pos="2790"/>
        </w:tabs>
        <w:rPr>
          <w:rFonts w:ascii="Times New Roman" w:hAnsi="Times New Roman" w:cs="Times New Roman"/>
          <w:sz w:val="28"/>
          <w:szCs w:val="28"/>
        </w:rPr>
      </w:pPr>
    </w:p>
    <w:p w14:paraId="4EFC3680" w14:textId="3CC3B699" w:rsidR="000F0456" w:rsidRPr="004822D8" w:rsidRDefault="000F0456" w:rsidP="00C94F3C">
      <w:pPr>
        <w:tabs>
          <w:tab w:val="left" w:pos="2790"/>
        </w:tabs>
        <w:rPr>
          <w:rFonts w:ascii="Times New Roman" w:hAnsi="Times New Roman" w:cs="Times New Roman"/>
          <w:sz w:val="28"/>
          <w:szCs w:val="28"/>
        </w:rPr>
      </w:pPr>
    </w:p>
    <w:p w14:paraId="3B40ED37" w14:textId="44D92475" w:rsidR="000F0456" w:rsidRPr="004822D8" w:rsidRDefault="000F0456" w:rsidP="00C94F3C">
      <w:pPr>
        <w:tabs>
          <w:tab w:val="left" w:pos="2790"/>
        </w:tabs>
        <w:rPr>
          <w:rFonts w:ascii="Times New Roman" w:hAnsi="Times New Roman" w:cs="Times New Roman"/>
          <w:sz w:val="28"/>
          <w:szCs w:val="28"/>
        </w:rPr>
      </w:pPr>
    </w:p>
    <w:p w14:paraId="59586F4C" w14:textId="30B2ABCC" w:rsidR="000F0456" w:rsidRPr="004822D8" w:rsidRDefault="000F0456" w:rsidP="00C94F3C">
      <w:pPr>
        <w:tabs>
          <w:tab w:val="left" w:pos="2790"/>
        </w:tabs>
        <w:rPr>
          <w:rFonts w:ascii="Times New Roman" w:hAnsi="Times New Roman" w:cs="Times New Roman"/>
          <w:sz w:val="28"/>
          <w:szCs w:val="28"/>
        </w:rPr>
      </w:pPr>
    </w:p>
    <w:p w14:paraId="51758E3F" w14:textId="25DED843" w:rsidR="000F0456" w:rsidRPr="004822D8" w:rsidRDefault="000F0456" w:rsidP="00C94F3C">
      <w:pPr>
        <w:tabs>
          <w:tab w:val="left" w:pos="2790"/>
        </w:tabs>
        <w:rPr>
          <w:rFonts w:ascii="Times New Roman" w:hAnsi="Times New Roman" w:cs="Times New Roman"/>
          <w:sz w:val="28"/>
          <w:szCs w:val="28"/>
        </w:rPr>
      </w:pPr>
    </w:p>
    <w:p w14:paraId="711B3FDA" w14:textId="3D6D9345" w:rsidR="000F0456" w:rsidRPr="004822D8" w:rsidRDefault="000F0456" w:rsidP="00C94F3C">
      <w:pPr>
        <w:tabs>
          <w:tab w:val="left" w:pos="2790"/>
        </w:tabs>
        <w:rPr>
          <w:rFonts w:ascii="Times New Roman" w:hAnsi="Times New Roman" w:cs="Times New Roman"/>
          <w:sz w:val="28"/>
          <w:szCs w:val="28"/>
        </w:rPr>
      </w:pPr>
    </w:p>
    <w:p w14:paraId="2FB78852" w14:textId="2EF58BDB" w:rsidR="000F0456" w:rsidRPr="004822D8" w:rsidRDefault="000F0456" w:rsidP="00C94F3C">
      <w:pPr>
        <w:tabs>
          <w:tab w:val="left" w:pos="2790"/>
        </w:tabs>
        <w:rPr>
          <w:rFonts w:ascii="Times New Roman" w:hAnsi="Times New Roman" w:cs="Times New Roman"/>
          <w:sz w:val="28"/>
          <w:szCs w:val="28"/>
        </w:rPr>
      </w:pPr>
    </w:p>
    <w:p w14:paraId="1D0310C6" w14:textId="19A748F5" w:rsidR="000F0456" w:rsidRPr="004822D8" w:rsidRDefault="000F0456" w:rsidP="00C94F3C">
      <w:pPr>
        <w:tabs>
          <w:tab w:val="left" w:pos="2790"/>
        </w:tabs>
        <w:rPr>
          <w:rFonts w:ascii="Times New Roman" w:hAnsi="Times New Roman" w:cs="Times New Roman"/>
          <w:sz w:val="28"/>
          <w:szCs w:val="28"/>
        </w:rPr>
      </w:pPr>
    </w:p>
    <w:p w14:paraId="41A6AE5A" w14:textId="327B9A3F" w:rsidR="000F0456" w:rsidRPr="004822D8" w:rsidRDefault="000F0456" w:rsidP="00C94F3C">
      <w:pPr>
        <w:tabs>
          <w:tab w:val="left" w:pos="2790"/>
        </w:tabs>
        <w:rPr>
          <w:rFonts w:ascii="Times New Roman" w:hAnsi="Times New Roman" w:cs="Times New Roman"/>
          <w:sz w:val="28"/>
          <w:szCs w:val="28"/>
        </w:rPr>
      </w:pPr>
    </w:p>
    <w:p w14:paraId="4AD93DC6" w14:textId="0B23BB6F" w:rsidR="000F0456" w:rsidRPr="004822D8" w:rsidRDefault="000F0456" w:rsidP="00C94F3C">
      <w:pPr>
        <w:tabs>
          <w:tab w:val="left" w:pos="2790"/>
        </w:tabs>
        <w:rPr>
          <w:rFonts w:ascii="Times New Roman" w:hAnsi="Times New Roman" w:cs="Times New Roman"/>
          <w:sz w:val="28"/>
          <w:szCs w:val="28"/>
        </w:rPr>
      </w:pPr>
    </w:p>
    <w:p w14:paraId="74DA5761" w14:textId="77571E12" w:rsidR="000F0456" w:rsidRPr="004822D8" w:rsidRDefault="000F0456" w:rsidP="00C94F3C">
      <w:pPr>
        <w:tabs>
          <w:tab w:val="left" w:pos="2790"/>
        </w:tabs>
        <w:rPr>
          <w:rFonts w:ascii="Times New Roman" w:hAnsi="Times New Roman" w:cs="Times New Roman"/>
          <w:sz w:val="28"/>
          <w:szCs w:val="28"/>
        </w:rPr>
      </w:pPr>
    </w:p>
    <w:p w14:paraId="64297FDD" w14:textId="77777777" w:rsidR="000F0456" w:rsidRPr="004822D8" w:rsidRDefault="000F0456" w:rsidP="00C94F3C">
      <w:pPr>
        <w:tabs>
          <w:tab w:val="left" w:pos="2790"/>
        </w:tabs>
        <w:rPr>
          <w:rFonts w:ascii="Times New Roman" w:hAnsi="Times New Roman" w:cs="Times New Roman"/>
          <w:sz w:val="28"/>
          <w:szCs w:val="28"/>
        </w:rPr>
      </w:pPr>
    </w:p>
    <w:p w14:paraId="529A9E78" w14:textId="6E8FAC19" w:rsidR="00136081" w:rsidRPr="004822D8" w:rsidRDefault="0053360B" w:rsidP="000F0456">
      <w:pPr>
        <w:pStyle w:val="Heading1"/>
        <w:rPr>
          <w:b w:val="0"/>
          <w:bCs w:val="0"/>
          <w:sz w:val="28"/>
          <w:szCs w:val="28"/>
        </w:rPr>
      </w:pPr>
      <w:bookmarkStart w:id="1" w:name="_Toc71995223"/>
      <w:r w:rsidRPr="004822D8">
        <w:rPr>
          <w:sz w:val="28"/>
          <w:szCs w:val="28"/>
        </w:rPr>
        <w:t>CHƯƠNG I: MÔ TẢ BÀI TOÁN VÀ GIẢI PHÁP</w:t>
      </w:r>
      <w:bookmarkEnd w:id="1"/>
    </w:p>
    <w:p w14:paraId="10BE4CAB" w14:textId="4564285B" w:rsidR="00136081" w:rsidRPr="004822D8" w:rsidRDefault="0053360B" w:rsidP="000F0456">
      <w:pPr>
        <w:pStyle w:val="Heading2"/>
        <w:rPr>
          <w:rFonts w:ascii="Times New Roman" w:hAnsi="Times New Roman" w:cs="Times New Roman"/>
          <w:b/>
          <w:sz w:val="28"/>
          <w:szCs w:val="28"/>
        </w:rPr>
      </w:pPr>
      <w:bookmarkStart w:id="2" w:name="_Toc71995224"/>
      <w:r w:rsidRPr="004822D8">
        <w:rPr>
          <w:rFonts w:ascii="Times New Roman" w:hAnsi="Times New Roman" w:cs="Times New Roman"/>
          <w:b/>
          <w:sz w:val="28"/>
          <w:szCs w:val="28"/>
        </w:rPr>
        <w:t xml:space="preserve">1.1.1 </w:t>
      </w:r>
      <w:r w:rsidR="00136081" w:rsidRPr="004822D8">
        <w:rPr>
          <w:rFonts w:ascii="Times New Roman" w:hAnsi="Times New Roman" w:cs="Times New Roman"/>
          <w:b/>
          <w:sz w:val="28"/>
          <w:szCs w:val="28"/>
        </w:rPr>
        <w:t>Lý do chọn đề tài.</w:t>
      </w:r>
      <w:bookmarkEnd w:id="2"/>
    </w:p>
    <w:p w14:paraId="5461DF08" w14:textId="64448185" w:rsidR="00136081" w:rsidRPr="004822D8" w:rsidRDefault="00136081" w:rsidP="00136081">
      <w:pPr>
        <w:spacing w:before="120" w:after="120"/>
        <w:jc w:val="both"/>
        <w:rPr>
          <w:rFonts w:ascii="Times New Roman" w:hAnsi="Times New Roman" w:cs="Times New Roman"/>
          <w:bCs/>
          <w:sz w:val="28"/>
          <w:szCs w:val="28"/>
        </w:rPr>
      </w:pPr>
      <w:r w:rsidRPr="004822D8">
        <w:rPr>
          <w:rFonts w:ascii="Times New Roman" w:hAnsi="Times New Roman" w:cs="Times New Roman"/>
          <w:bCs/>
          <w:sz w:val="28"/>
          <w:szCs w:val="28"/>
        </w:rPr>
        <w:tab/>
        <w:t>Đám cưới là một nghi thức gần như không thể thiếu trong công cuộc đi đến bờ hạnh phúc về chung một nhà của các cặp đôi. Trong cuộc sống hối hả hiện nay, khi mà người người đều bận rộn với công việc nên có rất ít thời gian để tự tay nấu ăn, trang trí cũng như tổ chức tiệc cưới được, thì các dịch vụ tổ chức tiệc cưới của các nhà hàng, khách sạn là một lựa chọn tuyệt vời nhất. Ngày nay kinh tế ngày càng phát triển, thịnh vượng, đời sống người dân được nâng cao, vì thế các nhà hàng khách sạn phải đa dạng loại hình phục vụ ngày càng đặc sắc, phong phú để đáp ứng kịp nhu cầu của khách hàng.</w:t>
      </w:r>
    </w:p>
    <w:p w14:paraId="27D8484C" w14:textId="2E6D10AA" w:rsidR="00136081" w:rsidRPr="004822D8" w:rsidRDefault="0053360B" w:rsidP="000F0456">
      <w:pPr>
        <w:pStyle w:val="Heading2"/>
        <w:rPr>
          <w:rFonts w:ascii="Times New Roman" w:hAnsi="Times New Roman" w:cs="Times New Roman"/>
          <w:b/>
          <w:sz w:val="28"/>
          <w:szCs w:val="28"/>
        </w:rPr>
      </w:pPr>
      <w:bookmarkStart w:id="3" w:name="_Toc71995225"/>
      <w:r w:rsidRPr="004822D8">
        <w:rPr>
          <w:rFonts w:ascii="Times New Roman" w:hAnsi="Times New Roman" w:cs="Times New Roman"/>
          <w:b/>
          <w:sz w:val="28"/>
          <w:szCs w:val="28"/>
        </w:rPr>
        <w:t xml:space="preserve">1.1.2 </w:t>
      </w:r>
      <w:r w:rsidR="00136081" w:rsidRPr="004822D8">
        <w:rPr>
          <w:rFonts w:ascii="Times New Roman" w:hAnsi="Times New Roman" w:cs="Times New Roman"/>
          <w:b/>
          <w:sz w:val="28"/>
          <w:szCs w:val="28"/>
        </w:rPr>
        <w:t>Hướng tiếp cận đề tài</w:t>
      </w:r>
      <w:bookmarkEnd w:id="3"/>
    </w:p>
    <w:p w14:paraId="0935EC77" w14:textId="17E4FE8C" w:rsidR="00136081" w:rsidRPr="004822D8" w:rsidRDefault="00136081" w:rsidP="00863652">
      <w:pPr>
        <w:pStyle w:val="ListParagraph"/>
        <w:numPr>
          <w:ilvl w:val="0"/>
          <w:numId w:val="26"/>
        </w:numPr>
        <w:spacing w:before="120" w:after="120"/>
        <w:jc w:val="both"/>
        <w:rPr>
          <w:rFonts w:ascii="Times New Roman" w:hAnsi="Times New Roman" w:cs="Times New Roman"/>
          <w:b/>
          <w:sz w:val="28"/>
          <w:szCs w:val="28"/>
        </w:rPr>
      </w:pPr>
      <w:r w:rsidRPr="004822D8">
        <w:rPr>
          <w:rFonts w:ascii="Times New Roman" w:hAnsi="Times New Roman" w:cs="Times New Roman"/>
          <w:bCs/>
          <w:sz w:val="28"/>
          <w:szCs w:val="28"/>
        </w:rPr>
        <w:t>Nắm được các mô hình phát triển</w:t>
      </w:r>
    </w:p>
    <w:p w14:paraId="5770DC0F" w14:textId="77777777" w:rsidR="00136081" w:rsidRPr="004822D8" w:rsidRDefault="00136081" w:rsidP="00863652">
      <w:pPr>
        <w:pStyle w:val="ListParagraph"/>
        <w:numPr>
          <w:ilvl w:val="0"/>
          <w:numId w:val="23"/>
        </w:numPr>
        <w:spacing w:before="120" w:after="120"/>
        <w:jc w:val="both"/>
        <w:rPr>
          <w:rFonts w:ascii="Times New Roman" w:hAnsi="Times New Roman" w:cs="Times New Roman"/>
          <w:b/>
          <w:sz w:val="28"/>
          <w:szCs w:val="28"/>
        </w:rPr>
      </w:pPr>
      <w:r w:rsidRPr="004822D8">
        <w:rPr>
          <w:rFonts w:ascii="Times New Roman" w:hAnsi="Times New Roman" w:cs="Times New Roman"/>
          <w:sz w:val="28"/>
          <w:szCs w:val="28"/>
        </w:rPr>
        <w:t>Nghiên cứu và hiểu được cách thức hoạt động của database.</w:t>
      </w:r>
    </w:p>
    <w:p w14:paraId="4D4AB6C5" w14:textId="353CECF3" w:rsidR="00136081" w:rsidRPr="004822D8" w:rsidRDefault="00136081" w:rsidP="00863652">
      <w:pPr>
        <w:pStyle w:val="ListParagraph"/>
        <w:numPr>
          <w:ilvl w:val="0"/>
          <w:numId w:val="23"/>
        </w:numPr>
        <w:spacing w:before="120" w:after="120"/>
        <w:jc w:val="both"/>
        <w:rPr>
          <w:rFonts w:ascii="Times New Roman" w:hAnsi="Times New Roman" w:cs="Times New Roman"/>
          <w:b/>
          <w:sz w:val="28"/>
          <w:szCs w:val="28"/>
        </w:rPr>
      </w:pPr>
      <w:r w:rsidRPr="004822D8">
        <w:rPr>
          <w:rFonts w:ascii="Times New Roman" w:hAnsi="Times New Roman" w:cs="Times New Roman"/>
          <w:sz w:val="28"/>
          <w:szCs w:val="28"/>
        </w:rPr>
        <w:t>Thiết kế cơ sở dữ liệu sao cho phù hợp với ứng dụng đang phát triển.</w:t>
      </w:r>
    </w:p>
    <w:p w14:paraId="4EC251FB" w14:textId="77777777" w:rsidR="00136081" w:rsidRPr="004822D8" w:rsidRDefault="00136081" w:rsidP="00863652">
      <w:pPr>
        <w:pStyle w:val="ListParagraph"/>
        <w:numPr>
          <w:ilvl w:val="0"/>
          <w:numId w:val="23"/>
        </w:numPr>
        <w:spacing w:before="120" w:after="120"/>
        <w:jc w:val="both"/>
        <w:rPr>
          <w:rFonts w:ascii="Times New Roman" w:hAnsi="Times New Roman" w:cs="Times New Roman"/>
          <w:b/>
          <w:sz w:val="28"/>
          <w:szCs w:val="28"/>
        </w:rPr>
      </w:pPr>
      <w:r w:rsidRPr="004822D8">
        <w:rPr>
          <w:rFonts w:ascii="Times New Roman" w:hAnsi="Times New Roman" w:cs="Times New Roman"/>
          <w:sz w:val="28"/>
          <w:szCs w:val="28"/>
        </w:rPr>
        <w:t>Nắm vững kiến thức nền tảng của ngôn ngữ lập trình C#, tiến đến phát triển ứng dụng.</w:t>
      </w:r>
    </w:p>
    <w:p w14:paraId="36180418" w14:textId="6B1C64DC" w:rsidR="00136081" w:rsidRPr="004822D8" w:rsidRDefault="00136081" w:rsidP="00863652">
      <w:pPr>
        <w:pStyle w:val="ListParagraph"/>
        <w:numPr>
          <w:ilvl w:val="0"/>
          <w:numId w:val="23"/>
        </w:numPr>
        <w:spacing w:before="120" w:after="120"/>
        <w:jc w:val="both"/>
        <w:rPr>
          <w:rFonts w:ascii="Times New Roman" w:hAnsi="Times New Roman" w:cs="Times New Roman"/>
          <w:b/>
          <w:sz w:val="28"/>
          <w:szCs w:val="28"/>
        </w:rPr>
      </w:pPr>
      <w:r w:rsidRPr="004822D8">
        <w:rPr>
          <w:rFonts w:ascii="Times New Roman" w:hAnsi="Times New Roman" w:cs="Times New Roman"/>
          <w:sz w:val="28"/>
          <w:szCs w:val="28"/>
        </w:rPr>
        <w:t>Tiến hành kiểm tra và chạy thử ứng dụng.</w:t>
      </w:r>
    </w:p>
    <w:p w14:paraId="5261D506" w14:textId="292508ED" w:rsidR="00136081" w:rsidRPr="004822D8" w:rsidRDefault="0053360B" w:rsidP="000F0456">
      <w:pPr>
        <w:pStyle w:val="Heading2"/>
        <w:rPr>
          <w:rFonts w:ascii="Times New Roman" w:hAnsi="Times New Roman" w:cs="Times New Roman"/>
          <w:b/>
          <w:sz w:val="28"/>
          <w:szCs w:val="28"/>
        </w:rPr>
      </w:pPr>
      <w:bookmarkStart w:id="4" w:name="_Toc71995226"/>
      <w:r w:rsidRPr="004822D8">
        <w:rPr>
          <w:rFonts w:ascii="Times New Roman" w:hAnsi="Times New Roman" w:cs="Times New Roman"/>
          <w:b/>
          <w:sz w:val="28"/>
          <w:szCs w:val="28"/>
        </w:rPr>
        <w:t xml:space="preserve">1.1.3 </w:t>
      </w:r>
      <w:r w:rsidR="00136081" w:rsidRPr="004822D8">
        <w:rPr>
          <w:rFonts w:ascii="Times New Roman" w:hAnsi="Times New Roman" w:cs="Times New Roman"/>
          <w:b/>
          <w:sz w:val="28"/>
          <w:szCs w:val="28"/>
        </w:rPr>
        <w:t>Mục tiêu nghiên cứu.</w:t>
      </w:r>
      <w:bookmarkEnd w:id="4"/>
    </w:p>
    <w:p w14:paraId="0E362BE3" w14:textId="7497CF9D" w:rsidR="00136081" w:rsidRPr="004822D8" w:rsidRDefault="00136081" w:rsidP="00863652">
      <w:pPr>
        <w:pStyle w:val="ListParagraph"/>
        <w:numPr>
          <w:ilvl w:val="0"/>
          <w:numId w:val="24"/>
        </w:numPr>
        <w:spacing w:before="120" w:after="120"/>
        <w:ind w:left="851" w:hanging="425"/>
        <w:jc w:val="both"/>
        <w:rPr>
          <w:rFonts w:ascii="Times New Roman" w:hAnsi="Times New Roman" w:cs="Times New Roman"/>
          <w:sz w:val="28"/>
          <w:szCs w:val="28"/>
        </w:rPr>
      </w:pPr>
      <w:r w:rsidRPr="004822D8">
        <w:rPr>
          <w:rFonts w:ascii="Times New Roman" w:hAnsi="Times New Roman" w:cs="Times New Roman"/>
          <w:sz w:val="28"/>
          <w:szCs w:val="28"/>
        </w:rPr>
        <w:t xml:space="preserve">Phát triển thành công ứng dụng quản lý </w:t>
      </w:r>
      <w:r w:rsidR="00C94A8C" w:rsidRPr="004822D8">
        <w:rPr>
          <w:rFonts w:ascii="Times New Roman" w:hAnsi="Times New Roman" w:cs="Times New Roman"/>
          <w:sz w:val="28"/>
          <w:szCs w:val="28"/>
        </w:rPr>
        <w:t>tiệc cưới</w:t>
      </w:r>
      <w:r w:rsidRPr="004822D8">
        <w:rPr>
          <w:rFonts w:ascii="Times New Roman" w:hAnsi="Times New Roman" w:cs="Times New Roman"/>
          <w:sz w:val="28"/>
          <w:szCs w:val="28"/>
        </w:rPr>
        <w:t>.</w:t>
      </w:r>
    </w:p>
    <w:p w14:paraId="7F04B48A" w14:textId="11F1FF0A" w:rsidR="00C94A8C" w:rsidRPr="004822D8" w:rsidRDefault="00C94A8C" w:rsidP="00863652">
      <w:pPr>
        <w:pStyle w:val="ListParagraph"/>
        <w:numPr>
          <w:ilvl w:val="0"/>
          <w:numId w:val="24"/>
        </w:numPr>
        <w:spacing w:before="120" w:after="120"/>
        <w:ind w:left="851" w:hanging="425"/>
        <w:jc w:val="both"/>
        <w:rPr>
          <w:rFonts w:ascii="Times New Roman" w:hAnsi="Times New Roman" w:cs="Times New Roman"/>
          <w:sz w:val="28"/>
          <w:szCs w:val="28"/>
        </w:rPr>
      </w:pPr>
      <w:r w:rsidRPr="004822D8">
        <w:rPr>
          <w:rFonts w:ascii="Times New Roman" w:hAnsi="Times New Roman" w:cs="Times New Roman"/>
          <w:sz w:val="28"/>
          <w:szCs w:val="28"/>
          <w:lang w:val="vi-VN"/>
        </w:rPr>
        <w:t>Chọn được các mô hình phát triển phần mềm</w:t>
      </w:r>
    </w:p>
    <w:p w14:paraId="4F3E5BBC" w14:textId="77777777" w:rsidR="00136081" w:rsidRPr="004822D8" w:rsidRDefault="00136081" w:rsidP="00863652">
      <w:pPr>
        <w:pStyle w:val="ListParagraph"/>
        <w:numPr>
          <w:ilvl w:val="0"/>
          <w:numId w:val="24"/>
        </w:numPr>
        <w:spacing w:before="120" w:after="120"/>
        <w:ind w:left="851" w:hanging="425"/>
        <w:jc w:val="both"/>
        <w:rPr>
          <w:rFonts w:ascii="Times New Roman" w:hAnsi="Times New Roman" w:cs="Times New Roman"/>
          <w:sz w:val="28"/>
          <w:szCs w:val="28"/>
        </w:rPr>
      </w:pPr>
      <w:r w:rsidRPr="004822D8">
        <w:rPr>
          <w:rFonts w:ascii="Times New Roman" w:hAnsi="Times New Roman" w:cs="Times New Roman"/>
          <w:sz w:val="28"/>
          <w:szCs w:val="28"/>
        </w:rPr>
        <w:t>Hiểu được cách thức hoạt động của cơ sở dữ liệu.</w:t>
      </w:r>
    </w:p>
    <w:p w14:paraId="3860361A" w14:textId="686270C6" w:rsidR="00136081" w:rsidRPr="004822D8" w:rsidRDefault="00136081" w:rsidP="00863652">
      <w:pPr>
        <w:pStyle w:val="ListParagraph"/>
        <w:numPr>
          <w:ilvl w:val="0"/>
          <w:numId w:val="24"/>
        </w:numPr>
        <w:spacing w:before="120" w:after="120"/>
        <w:ind w:left="851" w:hanging="425"/>
        <w:jc w:val="both"/>
        <w:rPr>
          <w:rFonts w:ascii="Times New Roman" w:hAnsi="Times New Roman" w:cs="Times New Roman"/>
          <w:sz w:val="28"/>
          <w:szCs w:val="28"/>
        </w:rPr>
      </w:pPr>
      <w:r w:rsidRPr="004822D8">
        <w:rPr>
          <w:rFonts w:ascii="Times New Roman" w:hAnsi="Times New Roman" w:cs="Times New Roman"/>
          <w:sz w:val="28"/>
          <w:szCs w:val="28"/>
        </w:rPr>
        <w:t>Khiến ứng dụng trở nên có ích hơn cho xã hội.</w:t>
      </w:r>
    </w:p>
    <w:p w14:paraId="5E084348" w14:textId="0CD4244C" w:rsidR="00136081" w:rsidRPr="004822D8" w:rsidRDefault="0053360B" w:rsidP="000F0456">
      <w:pPr>
        <w:pStyle w:val="Heading2"/>
        <w:rPr>
          <w:rFonts w:ascii="Times New Roman" w:hAnsi="Times New Roman" w:cs="Times New Roman"/>
          <w:b/>
          <w:sz w:val="28"/>
          <w:szCs w:val="28"/>
        </w:rPr>
      </w:pPr>
      <w:bookmarkStart w:id="5" w:name="_Toc71995227"/>
      <w:r w:rsidRPr="004822D8">
        <w:rPr>
          <w:rFonts w:ascii="Times New Roman" w:hAnsi="Times New Roman" w:cs="Times New Roman"/>
          <w:b/>
          <w:sz w:val="28"/>
          <w:szCs w:val="28"/>
        </w:rPr>
        <w:lastRenderedPageBreak/>
        <w:t xml:space="preserve">1.1.4 </w:t>
      </w:r>
      <w:r w:rsidR="00136081" w:rsidRPr="004822D8">
        <w:rPr>
          <w:rFonts w:ascii="Times New Roman" w:hAnsi="Times New Roman" w:cs="Times New Roman"/>
          <w:b/>
          <w:sz w:val="28"/>
          <w:szCs w:val="28"/>
        </w:rPr>
        <w:t>Đối tượng và phạm vi nghiên cứu.</w:t>
      </w:r>
      <w:bookmarkEnd w:id="5"/>
    </w:p>
    <w:p w14:paraId="7E0A1810" w14:textId="09D47180" w:rsidR="00136081" w:rsidRPr="004822D8" w:rsidRDefault="00136081" w:rsidP="00863652">
      <w:pPr>
        <w:pStyle w:val="ListParagraph"/>
        <w:numPr>
          <w:ilvl w:val="0"/>
          <w:numId w:val="25"/>
        </w:numPr>
        <w:spacing w:before="120" w:after="120"/>
        <w:jc w:val="both"/>
        <w:rPr>
          <w:rFonts w:ascii="Times New Roman" w:hAnsi="Times New Roman" w:cs="Times New Roman"/>
          <w:b/>
          <w:sz w:val="28"/>
          <w:szCs w:val="28"/>
        </w:rPr>
      </w:pPr>
      <w:r w:rsidRPr="004822D8">
        <w:rPr>
          <w:rFonts w:ascii="Times New Roman" w:hAnsi="Times New Roman" w:cs="Times New Roman"/>
          <w:sz w:val="28"/>
          <w:szCs w:val="28"/>
        </w:rPr>
        <w:t xml:space="preserve">Đối tượng: Các chủ </w:t>
      </w:r>
      <w:r w:rsidR="00C94A8C" w:rsidRPr="004822D8">
        <w:rPr>
          <w:rFonts w:ascii="Times New Roman" w:hAnsi="Times New Roman" w:cs="Times New Roman"/>
          <w:sz w:val="28"/>
          <w:szCs w:val="28"/>
        </w:rPr>
        <w:t>nhà hàng</w:t>
      </w:r>
      <w:r w:rsidR="00C94A8C" w:rsidRPr="004822D8">
        <w:rPr>
          <w:rFonts w:ascii="Times New Roman" w:hAnsi="Times New Roman" w:cs="Times New Roman"/>
          <w:sz w:val="28"/>
          <w:szCs w:val="28"/>
          <w:lang w:val="vi-VN"/>
        </w:rPr>
        <w:t xml:space="preserve"> tiệc cưới, </w:t>
      </w:r>
      <w:r w:rsidRPr="004822D8">
        <w:rPr>
          <w:rFonts w:ascii="Times New Roman" w:hAnsi="Times New Roman" w:cs="Times New Roman"/>
          <w:sz w:val="28"/>
          <w:szCs w:val="28"/>
        </w:rPr>
        <w:t>nhân viên</w:t>
      </w:r>
      <w:r w:rsidR="00C94A8C" w:rsidRPr="004822D8">
        <w:rPr>
          <w:rFonts w:ascii="Times New Roman" w:hAnsi="Times New Roman" w:cs="Times New Roman"/>
          <w:sz w:val="28"/>
          <w:szCs w:val="28"/>
          <w:lang w:val="vi-VN"/>
        </w:rPr>
        <w:t>, khách hàng</w:t>
      </w:r>
      <w:r w:rsidRPr="004822D8">
        <w:rPr>
          <w:rFonts w:ascii="Times New Roman" w:hAnsi="Times New Roman" w:cs="Times New Roman"/>
          <w:sz w:val="28"/>
          <w:szCs w:val="28"/>
        </w:rPr>
        <w:t>.</w:t>
      </w:r>
    </w:p>
    <w:p w14:paraId="644A2821" w14:textId="2BF7D1E8" w:rsidR="00136081" w:rsidRPr="004822D8" w:rsidRDefault="00136081" w:rsidP="00863652">
      <w:pPr>
        <w:pStyle w:val="ListParagraph"/>
        <w:numPr>
          <w:ilvl w:val="0"/>
          <w:numId w:val="25"/>
        </w:numPr>
        <w:spacing w:before="120" w:after="120"/>
        <w:jc w:val="both"/>
        <w:rPr>
          <w:rFonts w:ascii="Times New Roman" w:hAnsi="Times New Roman" w:cs="Times New Roman"/>
          <w:b/>
          <w:sz w:val="28"/>
          <w:szCs w:val="28"/>
        </w:rPr>
      </w:pPr>
      <w:r w:rsidRPr="004822D8">
        <w:rPr>
          <w:rFonts w:ascii="Times New Roman" w:hAnsi="Times New Roman" w:cs="Times New Roman"/>
          <w:sz w:val="28"/>
          <w:szCs w:val="28"/>
        </w:rPr>
        <w:t>Phạm vi ứng dụng: Mong muốn ứng dụng có thể có mặt hầu hết trong các cửa hàng thời trang lớn nhỏ.</w:t>
      </w:r>
    </w:p>
    <w:p w14:paraId="5D3C7ADC" w14:textId="07CD76EE" w:rsidR="0053360B" w:rsidRPr="004822D8" w:rsidRDefault="0053360B" w:rsidP="00990D00">
      <w:pPr>
        <w:pStyle w:val="ListParagraph"/>
        <w:numPr>
          <w:ilvl w:val="1"/>
          <w:numId w:val="38"/>
        </w:numPr>
        <w:spacing w:before="120" w:after="120"/>
        <w:jc w:val="both"/>
        <w:outlineLvl w:val="1"/>
        <w:rPr>
          <w:rFonts w:ascii="Times New Roman" w:hAnsi="Times New Roman" w:cs="Times New Roman"/>
          <w:b/>
          <w:sz w:val="28"/>
          <w:szCs w:val="28"/>
        </w:rPr>
      </w:pPr>
      <w:r w:rsidRPr="004822D8">
        <w:rPr>
          <w:rFonts w:ascii="Times New Roman" w:hAnsi="Times New Roman" w:cs="Times New Roman"/>
          <w:b/>
          <w:sz w:val="28"/>
          <w:szCs w:val="28"/>
        </w:rPr>
        <w:t xml:space="preserve"> </w:t>
      </w:r>
      <w:bookmarkStart w:id="6" w:name="_Toc71995228"/>
      <w:r w:rsidRPr="004822D8">
        <w:rPr>
          <w:rFonts w:ascii="Times New Roman" w:hAnsi="Times New Roman" w:cs="Times New Roman"/>
          <w:b/>
          <w:sz w:val="28"/>
          <w:szCs w:val="28"/>
        </w:rPr>
        <w:t>Giải pháp</w:t>
      </w:r>
      <w:bookmarkEnd w:id="6"/>
    </w:p>
    <w:p w14:paraId="5C7D696E" w14:textId="7A5D60B1" w:rsidR="004F6E64" w:rsidRPr="004822D8" w:rsidRDefault="004F6E64" w:rsidP="004F6E64">
      <w:pPr>
        <w:spacing w:before="120" w:after="120"/>
        <w:jc w:val="both"/>
        <w:rPr>
          <w:rFonts w:ascii="Times New Roman" w:hAnsi="Times New Roman" w:cs="Times New Roman"/>
          <w:bCs/>
          <w:sz w:val="28"/>
          <w:szCs w:val="28"/>
        </w:rPr>
      </w:pPr>
      <w:r w:rsidRPr="004822D8">
        <w:rPr>
          <w:rFonts w:ascii="Times New Roman" w:hAnsi="Times New Roman" w:cs="Times New Roman"/>
          <w:bCs/>
          <w:sz w:val="28"/>
          <w:szCs w:val="28"/>
        </w:rPr>
        <w:t>Do lĩnh vực tiệc cưới mới được mở rộng kinh doanh, nên hiện tại phần mềm quản lý còn chưa phổ biến . Hầu hết các thông tin được lưu trữ dưới dạng giấy tờ , văn bản …. Những hồ sơ dữ liệu in ra từ file word và excel.</w:t>
      </w:r>
    </w:p>
    <w:p w14:paraId="6B536620" w14:textId="77777777" w:rsidR="00990D00" w:rsidRPr="004822D8" w:rsidRDefault="00990D00" w:rsidP="004F6E64">
      <w:pPr>
        <w:spacing w:before="120" w:after="120"/>
        <w:jc w:val="both"/>
        <w:rPr>
          <w:rFonts w:ascii="Times New Roman" w:hAnsi="Times New Roman" w:cs="Times New Roman"/>
          <w:bCs/>
          <w:sz w:val="28"/>
          <w:szCs w:val="28"/>
        </w:rPr>
      </w:pPr>
    </w:p>
    <w:p w14:paraId="138B0557" w14:textId="440106A2" w:rsidR="00C94A8C" w:rsidRPr="004822D8" w:rsidRDefault="00362936" w:rsidP="00990D00">
      <w:pPr>
        <w:pStyle w:val="Heading1"/>
        <w:rPr>
          <w:sz w:val="28"/>
          <w:szCs w:val="28"/>
        </w:rPr>
      </w:pPr>
      <w:bookmarkStart w:id="7" w:name="_Toc71995229"/>
      <w:r w:rsidRPr="004822D8">
        <w:rPr>
          <w:sz w:val="28"/>
          <w:szCs w:val="28"/>
        </w:rPr>
        <w:t>CHƯƠNG II: PHÂN TÍCH VÀ THIẾT KẾ HỆ THỐNG</w:t>
      </w:r>
      <w:bookmarkEnd w:id="7"/>
      <w:r w:rsidRPr="004822D8">
        <w:rPr>
          <w:sz w:val="28"/>
          <w:szCs w:val="28"/>
        </w:rPr>
        <w:t xml:space="preserve"> </w:t>
      </w:r>
    </w:p>
    <w:p w14:paraId="754C1A14" w14:textId="0B17D23E" w:rsidR="008A6E8A" w:rsidRPr="004822D8" w:rsidRDefault="008A6E8A" w:rsidP="00990D00">
      <w:pPr>
        <w:pStyle w:val="ListParagraph"/>
        <w:numPr>
          <w:ilvl w:val="0"/>
          <w:numId w:val="27"/>
        </w:numPr>
        <w:outlineLvl w:val="1"/>
        <w:rPr>
          <w:rFonts w:ascii="Times New Roman" w:hAnsi="Times New Roman" w:cs="Times New Roman"/>
          <w:b/>
          <w:sz w:val="28"/>
          <w:szCs w:val="28"/>
          <w:lang w:eastAsia="vi-VN"/>
        </w:rPr>
      </w:pPr>
      <w:bookmarkStart w:id="8" w:name="_Toc71995230"/>
      <w:r w:rsidRPr="004822D8">
        <w:rPr>
          <w:rFonts w:ascii="Times New Roman" w:hAnsi="Times New Roman" w:cs="Times New Roman"/>
          <w:b/>
          <w:sz w:val="28"/>
          <w:szCs w:val="28"/>
          <w:lang w:eastAsia="vi-VN"/>
        </w:rPr>
        <w:t>Danh sách nghiệp vụ:</w:t>
      </w:r>
      <w:bookmarkEnd w:id="8"/>
    </w:p>
    <w:p w14:paraId="03917212" w14:textId="77777777" w:rsidR="008A6E8A" w:rsidRPr="004822D8" w:rsidRDefault="008A6E8A" w:rsidP="00863652">
      <w:pPr>
        <w:pStyle w:val="ListParagraph"/>
        <w:numPr>
          <w:ilvl w:val="1"/>
          <w:numId w:val="3"/>
        </w:numPr>
        <w:ind w:left="1440"/>
        <w:rPr>
          <w:rFonts w:ascii="Times New Roman" w:hAnsi="Times New Roman" w:cs="Times New Roman"/>
          <w:sz w:val="28"/>
          <w:szCs w:val="28"/>
        </w:rPr>
      </w:pPr>
      <w:r w:rsidRPr="004822D8">
        <w:rPr>
          <w:rFonts w:ascii="Times New Roman" w:hAnsi="Times New Roman" w:cs="Times New Roman"/>
          <w:sz w:val="28"/>
          <w:szCs w:val="28"/>
        </w:rPr>
        <w:t xml:space="preserve">Cập nhật sảnh </w:t>
      </w:r>
    </w:p>
    <w:p w14:paraId="7DD1D94D" w14:textId="77777777" w:rsidR="008A6E8A" w:rsidRPr="004822D8" w:rsidRDefault="008A6E8A" w:rsidP="00863652">
      <w:pPr>
        <w:pStyle w:val="ListParagraph"/>
        <w:numPr>
          <w:ilvl w:val="1"/>
          <w:numId w:val="3"/>
        </w:numPr>
        <w:ind w:left="1440"/>
        <w:rPr>
          <w:rFonts w:ascii="Times New Roman" w:hAnsi="Times New Roman" w:cs="Times New Roman"/>
          <w:sz w:val="28"/>
          <w:szCs w:val="28"/>
        </w:rPr>
      </w:pPr>
      <w:r w:rsidRPr="004822D8">
        <w:rPr>
          <w:rFonts w:ascii="Times New Roman" w:hAnsi="Times New Roman" w:cs="Times New Roman"/>
          <w:sz w:val="28"/>
          <w:szCs w:val="28"/>
        </w:rPr>
        <w:t>Lập hợp đồng</w:t>
      </w:r>
    </w:p>
    <w:p w14:paraId="768A6B16" w14:textId="77777777" w:rsidR="008A6E8A" w:rsidRPr="004822D8" w:rsidRDefault="008A6E8A" w:rsidP="00863652">
      <w:pPr>
        <w:pStyle w:val="ListParagraph"/>
        <w:numPr>
          <w:ilvl w:val="1"/>
          <w:numId w:val="3"/>
        </w:numPr>
        <w:ind w:left="1440"/>
        <w:rPr>
          <w:rFonts w:ascii="Times New Roman" w:hAnsi="Times New Roman" w:cs="Times New Roman"/>
          <w:sz w:val="28"/>
          <w:szCs w:val="28"/>
        </w:rPr>
      </w:pPr>
      <w:r w:rsidRPr="004822D8">
        <w:rPr>
          <w:rFonts w:ascii="Times New Roman" w:hAnsi="Times New Roman" w:cs="Times New Roman"/>
          <w:sz w:val="28"/>
          <w:szCs w:val="28"/>
        </w:rPr>
        <w:t>Lập hoá đơn</w:t>
      </w:r>
    </w:p>
    <w:p w14:paraId="373B1E9B" w14:textId="77777777" w:rsidR="008A6E8A" w:rsidRPr="004822D8" w:rsidRDefault="008A6E8A" w:rsidP="00863652">
      <w:pPr>
        <w:pStyle w:val="ListParagraph"/>
        <w:numPr>
          <w:ilvl w:val="1"/>
          <w:numId w:val="3"/>
        </w:numPr>
        <w:ind w:left="1440"/>
        <w:rPr>
          <w:rFonts w:ascii="Times New Roman" w:hAnsi="Times New Roman" w:cs="Times New Roman"/>
          <w:sz w:val="28"/>
          <w:szCs w:val="28"/>
        </w:rPr>
      </w:pPr>
      <w:r w:rsidRPr="004822D8">
        <w:rPr>
          <w:rFonts w:ascii="Times New Roman" w:hAnsi="Times New Roman" w:cs="Times New Roman"/>
          <w:sz w:val="28"/>
          <w:szCs w:val="28"/>
        </w:rPr>
        <w:t>Quản lý thông tin nhân viên</w:t>
      </w:r>
    </w:p>
    <w:p w14:paraId="721204A3" w14:textId="77777777" w:rsidR="008A6E8A" w:rsidRPr="004822D8" w:rsidRDefault="008A6E8A" w:rsidP="00863652">
      <w:pPr>
        <w:pStyle w:val="ListParagraph"/>
        <w:numPr>
          <w:ilvl w:val="1"/>
          <w:numId w:val="3"/>
        </w:numPr>
        <w:ind w:left="1440"/>
        <w:rPr>
          <w:rFonts w:ascii="Times New Roman" w:hAnsi="Times New Roman" w:cs="Times New Roman"/>
          <w:sz w:val="28"/>
          <w:szCs w:val="28"/>
        </w:rPr>
      </w:pPr>
      <w:r w:rsidRPr="004822D8">
        <w:rPr>
          <w:rFonts w:ascii="Times New Roman" w:hAnsi="Times New Roman" w:cs="Times New Roman"/>
          <w:sz w:val="28"/>
          <w:szCs w:val="28"/>
        </w:rPr>
        <w:t>Tra cứ</w:t>
      </w:r>
      <w:r w:rsidR="00E43326" w:rsidRPr="004822D8">
        <w:rPr>
          <w:rFonts w:ascii="Times New Roman" w:hAnsi="Times New Roman" w:cs="Times New Roman"/>
          <w:sz w:val="28"/>
          <w:szCs w:val="28"/>
        </w:rPr>
        <w:t>u thông tin (</w:t>
      </w:r>
      <w:r w:rsidRPr="004822D8">
        <w:rPr>
          <w:rFonts w:ascii="Times New Roman" w:hAnsi="Times New Roman" w:cs="Times New Roman"/>
          <w:sz w:val="28"/>
          <w:szCs w:val="28"/>
        </w:rPr>
        <w:t>Hợp đồng, hoá đơn, nhân viên)</w:t>
      </w:r>
    </w:p>
    <w:p w14:paraId="199DB199" w14:textId="77777777" w:rsidR="00C94A8C" w:rsidRPr="004822D8" w:rsidRDefault="008A6E8A" w:rsidP="00863652">
      <w:pPr>
        <w:pStyle w:val="ListParagraph"/>
        <w:numPr>
          <w:ilvl w:val="1"/>
          <w:numId w:val="3"/>
        </w:numPr>
        <w:ind w:left="1440"/>
        <w:rPr>
          <w:rFonts w:ascii="Times New Roman" w:hAnsi="Times New Roman" w:cs="Times New Roman"/>
          <w:sz w:val="28"/>
          <w:szCs w:val="28"/>
        </w:rPr>
      </w:pPr>
      <w:r w:rsidRPr="004822D8">
        <w:rPr>
          <w:rFonts w:ascii="Times New Roman" w:hAnsi="Times New Roman" w:cs="Times New Roman"/>
          <w:sz w:val="28"/>
          <w:szCs w:val="28"/>
        </w:rPr>
        <w:t>Lập báo cáo</w:t>
      </w:r>
      <w:r w:rsidR="00E43326" w:rsidRPr="004822D8">
        <w:rPr>
          <w:rFonts w:ascii="Times New Roman" w:hAnsi="Times New Roman" w:cs="Times New Roman"/>
          <w:sz w:val="28"/>
          <w:szCs w:val="28"/>
        </w:rPr>
        <w:t xml:space="preserve"> và báo cáo doanh th</w:t>
      </w:r>
      <w:r w:rsidR="00C94A8C" w:rsidRPr="004822D8">
        <w:rPr>
          <w:rFonts w:ascii="Times New Roman" w:hAnsi="Times New Roman" w:cs="Times New Roman"/>
          <w:sz w:val="28"/>
          <w:szCs w:val="28"/>
        </w:rPr>
        <w:t>u</w:t>
      </w:r>
    </w:p>
    <w:p w14:paraId="5F086A78" w14:textId="504F9F43" w:rsidR="008A6E8A" w:rsidRPr="004822D8" w:rsidRDefault="008A6E8A" w:rsidP="00863652">
      <w:pPr>
        <w:pStyle w:val="ListParagraph"/>
        <w:numPr>
          <w:ilvl w:val="0"/>
          <w:numId w:val="27"/>
        </w:numPr>
        <w:rPr>
          <w:rFonts w:ascii="Times New Roman" w:hAnsi="Times New Roman" w:cs="Times New Roman"/>
          <w:b/>
          <w:sz w:val="28"/>
          <w:szCs w:val="28"/>
        </w:rPr>
      </w:pPr>
      <w:r w:rsidRPr="004822D8">
        <w:rPr>
          <w:rFonts w:ascii="Times New Roman" w:hAnsi="Times New Roman" w:cs="Times New Roman"/>
          <w:b/>
          <w:sz w:val="28"/>
          <w:szCs w:val="28"/>
        </w:rPr>
        <w:t>Quy trình nghiệp vụ:</w:t>
      </w:r>
    </w:p>
    <w:p w14:paraId="60E96D29" w14:textId="77777777" w:rsidR="008A6E8A" w:rsidRPr="004822D8" w:rsidRDefault="008A6E8A" w:rsidP="00863652">
      <w:pPr>
        <w:pStyle w:val="ListParagraph"/>
        <w:numPr>
          <w:ilvl w:val="0"/>
          <w:numId w:val="1"/>
        </w:numPr>
        <w:jc w:val="both"/>
        <w:rPr>
          <w:rFonts w:ascii="Times New Roman" w:hAnsi="Times New Roman" w:cs="Times New Roman"/>
          <w:sz w:val="28"/>
          <w:szCs w:val="28"/>
        </w:rPr>
      </w:pPr>
      <w:r w:rsidRPr="004822D8">
        <w:rPr>
          <w:rFonts w:ascii="Times New Roman" w:hAnsi="Times New Roman" w:cs="Times New Roman"/>
          <w:sz w:val="28"/>
          <w:szCs w:val="28"/>
          <w:u w:val="single"/>
        </w:rPr>
        <w:t>Cập nhật sảnh</w:t>
      </w:r>
      <w:r w:rsidRPr="004822D8">
        <w:rPr>
          <w:rFonts w:ascii="Times New Roman" w:hAnsi="Times New Roman" w:cs="Times New Roman"/>
          <w:sz w:val="28"/>
          <w:szCs w:val="28"/>
        </w:rPr>
        <w:t>: Nhân viên có thể thêm, xoá, sửa thông tin sảnh của nhà hàng.</w:t>
      </w:r>
    </w:p>
    <w:p w14:paraId="760DA97D" w14:textId="77777777" w:rsidR="00AC287D" w:rsidRPr="004822D8" w:rsidRDefault="00AC287D" w:rsidP="00AC287D">
      <w:pPr>
        <w:pStyle w:val="ListParagraph"/>
        <w:ind w:left="1440"/>
        <w:jc w:val="both"/>
        <w:rPr>
          <w:rFonts w:ascii="Times New Roman" w:hAnsi="Times New Roman" w:cs="Times New Roman"/>
          <w:sz w:val="28"/>
          <w:szCs w:val="28"/>
        </w:rPr>
      </w:pPr>
    </w:p>
    <w:p w14:paraId="052C1A53" w14:textId="77777777" w:rsidR="008A6E8A" w:rsidRPr="004822D8" w:rsidRDefault="008A6E8A" w:rsidP="00863652">
      <w:pPr>
        <w:pStyle w:val="ListParagraph"/>
        <w:numPr>
          <w:ilvl w:val="0"/>
          <w:numId w:val="1"/>
        </w:numPr>
        <w:jc w:val="both"/>
        <w:rPr>
          <w:rFonts w:ascii="Times New Roman" w:hAnsi="Times New Roman" w:cs="Times New Roman"/>
          <w:sz w:val="28"/>
          <w:szCs w:val="28"/>
        </w:rPr>
      </w:pPr>
      <w:r w:rsidRPr="004822D8">
        <w:rPr>
          <w:rFonts w:ascii="Times New Roman" w:hAnsi="Times New Roman" w:cs="Times New Roman"/>
          <w:sz w:val="28"/>
          <w:szCs w:val="28"/>
          <w:u w:val="single"/>
        </w:rPr>
        <w:t>Lập hợp đồng</w:t>
      </w:r>
      <w:r w:rsidRPr="004822D8">
        <w:rPr>
          <w:rFonts w:ascii="Times New Roman" w:hAnsi="Times New Roman" w:cs="Times New Roman"/>
          <w:sz w:val="28"/>
          <w:szCs w:val="28"/>
        </w:rPr>
        <w:t xml:space="preserve">: </w:t>
      </w:r>
      <w:r w:rsidR="00E43326" w:rsidRPr="004822D8">
        <w:rPr>
          <w:rFonts w:ascii="Times New Roman" w:hAnsi="Times New Roman" w:cs="Times New Roman"/>
          <w:sz w:val="28"/>
          <w:szCs w:val="28"/>
        </w:rPr>
        <w:t>Xem danh sách các sét thự</w:t>
      </w:r>
      <w:r w:rsidR="00AC287D" w:rsidRPr="004822D8">
        <w:rPr>
          <w:rFonts w:ascii="Times New Roman" w:hAnsi="Times New Roman" w:cs="Times New Roman"/>
          <w:sz w:val="28"/>
          <w:szCs w:val="28"/>
        </w:rPr>
        <w:t>c đơn</w:t>
      </w:r>
      <w:r w:rsidR="00E43326" w:rsidRPr="004822D8">
        <w:rPr>
          <w:rFonts w:ascii="Times New Roman" w:hAnsi="Times New Roman" w:cs="Times New Roman"/>
          <w:sz w:val="28"/>
          <w:szCs w:val="28"/>
        </w:rPr>
        <w:t>, dịch vụ và sảnh của nhà hàng, tiếp nhận và lưu trữ thông tin khách hàng, ngày lập hợp đồng, tiền cọc, ngày đặt tiệc và các dịch vụ khách hàng đã chọ</w:t>
      </w:r>
      <w:r w:rsidR="00AC287D" w:rsidRPr="004822D8">
        <w:rPr>
          <w:rFonts w:ascii="Times New Roman" w:hAnsi="Times New Roman" w:cs="Times New Roman"/>
          <w:sz w:val="28"/>
          <w:szCs w:val="28"/>
        </w:rPr>
        <w:t xml:space="preserve">n, </w:t>
      </w:r>
      <w:r w:rsidR="00E43326" w:rsidRPr="004822D8">
        <w:rPr>
          <w:rFonts w:ascii="Times New Roman" w:hAnsi="Times New Roman" w:cs="Times New Roman"/>
          <w:sz w:val="28"/>
          <w:szCs w:val="28"/>
        </w:rPr>
        <w:t>in hợp đồng nếu khách hàng yêu cầu.</w:t>
      </w:r>
    </w:p>
    <w:p w14:paraId="07FA83A6" w14:textId="77777777" w:rsidR="00AC287D" w:rsidRPr="004822D8" w:rsidRDefault="00AC287D" w:rsidP="00AC287D">
      <w:pPr>
        <w:pStyle w:val="ListParagraph"/>
        <w:rPr>
          <w:rFonts w:ascii="Times New Roman" w:hAnsi="Times New Roman" w:cs="Times New Roman"/>
          <w:sz w:val="28"/>
          <w:szCs w:val="28"/>
        </w:rPr>
      </w:pPr>
    </w:p>
    <w:p w14:paraId="30993233" w14:textId="77777777" w:rsidR="00AC287D" w:rsidRPr="004822D8" w:rsidRDefault="00AC287D" w:rsidP="00AC287D">
      <w:pPr>
        <w:pStyle w:val="ListParagraph"/>
        <w:ind w:left="1440"/>
        <w:jc w:val="both"/>
        <w:rPr>
          <w:rFonts w:ascii="Times New Roman" w:hAnsi="Times New Roman" w:cs="Times New Roman"/>
          <w:sz w:val="28"/>
          <w:szCs w:val="28"/>
        </w:rPr>
      </w:pPr>
    </w:p>
    <w:p w14:paraId="00279F87" w14:textId="77777777" w:rsidR="00E43326" w:rsidRPr="004822D8" w:rsidRDefault="00E43326" w:rsidP="00863652">
      <w:pPr>
        <w:pStyle w:val="ListParagraph"/>
        <w:numPr>
          <w:ilvl w:val="0"/>
          <w:numId w:val="1"/>
        </w:numPr>
        <w:jc w:val="both"/>
        <w:rPr>
          <w:rFonts w:ascii="Times New Roman" w:hAnsi="Times New Roman" w:cs="Times New Roman"/>
          <w:sz w:val="28"/>
          <w:szCs w:val="28"/>
        </w:rPr>
      </w:pPr>
      <w:r w:rsidRPr="004822D8">
        <w:rPr>
          <w:rFonts w:ascii="Times New Roman" w:hAnsi="Times New Roman" w:cs="Times New Roman"/>
          <w:sz w:val="28"/>
          <w:szCs w:val="28"/>
          <w:u w:val="single"/>
        </w:rPr>
        <w:t>Lập hoá đơn</w:t>
      </w:r>
      <w:r w:rsidRPr="004822D8">
        <w:rPr>
          <w:rFonts w:ascii="Times New Roman" w:hAnsi="Times New Roman" w:cs="Times New Roman"/>
          <w:sz w:val="28"/>
          <w:szCs w:val="28"/>
        </w:rPr>
        <w:t>: nhập mã hợp đồng để lấy thông tin các dịch vụ từ hợp đồng để tính tiền cho khách hàng, chi phí hoá đơn sẽ bằng tổng tiền thực đơn, tiền dịch vụ, tiền sảnh và tiền phạt (nếu có) trừ đi số tiền khách hàng đã đặt cọc trước ở bảng hợp đồng.</w:t>
      </w:r>
    </w:p>
    <w:p w14:paraId="0B1FBF16" w14:textId="77777777" w:rsidR="00AC287D" w:rsidRPr="004822D8" w:rsidRDefault="00AC287D" w:rsidP="00AC287D">
      <w:pPr>
        <w:pStyle w:val="ListParagraph"/>
        <w:ind w:left="1440"/>
        <w:jc w:val="both"/>
        <w:rPr>
          <w:rFonts w:ascii="Times New Roman" w:hAnsi="Times New Roman" w:cs="Times New Roman"/>
          <w:sz w:val="28"/>
          <w:szCs w:val="28"/>
        </w:rPr>
      </w:pPr>
    </w:p>
    <w:p w14:paraId="5BF25595" w14:textId="77777777" w:rsidR="00E43326" w:rsidRPr="004822D8" w:rsidRDefault="00E43326" w:rsidP="00863652">
      <w:pPr>
        <w:pStyle w:val="ListParagraph"/>
        <w:numPr>
          <w:ilvl w:val="0"/>
          <w:numId w:val="1"/>
        </w:numPr>
        <w:jc w:val="both"/>
        <w:rPr>
          <w:rFonts w:ascii="Times New Roman" w:hAnsi="Times New Roman" w:cs="Times New Roman"/>
          <w:sz w:val="28"/>
          <w:szCs w:val="28"/>
        </w:rPr>
      </w:pPr>
      <w:r w:rsidRPr="004822D8">
        <w:rPr>
          <w:rFonts w:ascii="Times New Roman" w:hAnsi="Times New Roman" w:cs="Times New Roman"/>
          <w:sz w:val="28"/>
          <w:szCs w:val="28"/>
          <w:u w:val="single"/>
        </w:rPr>
        <w:t>Quản lý thông tin nhân viên</w:t>
      </w:r>
      <w:r w:rsidRPr="004822D8">
        <w:rPr>
          <w:rFonts w:ascii="Times New Roman" w:hAnsi="Times New Roman" w:cs="Times New Roman"/>
          <w:sz w:val="28"/>
          <w:szCs w:val="28"/>
        </w:rPr>
        <w:t>: tiếp nhận thông tin nhân viên và lưu trữ, sửa đổi.</w:t>
      </w:r>
    </w:p>
    <w:p w14:paraId="7ACA0BE2" w14:textId="77777777" w:rsidR="00AC287D" w:rsidRPr="004822D8" w:rsidRDefault="00AC287D" w:rsidP="00AC287D">
      <w:pPr>
        <w:pStyle w:val="ListParagraph"/>
        <w:rPr>
          <w:rFonts w:ascii="Times New Roman" w:hAnsi="Times New Roman" w:cs="Times New Roman"/>
          <w:sz w:val="28"/>
          <w:szCs w:val="28"/>
        </w:rPr>
      </w:pPr>
    </w:p>
    <w:p w14:paraId="3436DB0F" w14:textId="77777777" w:rsidR="00AC287D" w:rsidRPr="004822D8" w:rsidRDefault="00AC287D" w:rsidP="00AC287D">
      <w:pPr>
        <w:pStyle w:val="ListParagraph"/>
        <w:ind w:left="1440"/>
        <w:jc w:val="both"/>
        <w:rPr>
          <w:rFonts w:ascii="Times New Roman" w:hAnsi="Times New Roman" w:cs="Times New Roman"/>
          <w:sz w:val="28"/>
          <w:szCs w:val="28"/>
        </w:rPr>
      </w:pPr>
    </w:p>
    <w:p w14:paraId="377E8EF7" w14:textId="77777777" w:rsidR="00E43326" w:rsidRPr="004822D8" w:rsidRDefault="00E43326" w:rsidP="00863652">
      <w:pPr>
        <w:pStyle w:val="ListParagraph"/>
        <w:numPr>
          <w:ilvl w:val="0"/>
          <w:numId w:val="1"/>
        </w:numPr>
        <w:jc w:val="both"/>
        <w:rPr>
          <w:rFonts w:ascii="Times New Roman" w:hAnsi="Times New Roman" w:cs="Times New Roman"/>
          <w:sz w:val="28"/>
          <w:szCs w:val="28"/>
        </w:rPr>
      </w:pPr>
      <w:r w:rsidRPr="004822D8">
        <w:rPr>
          <w:rFonts w:ascii="Times New Roman" w:hAnsi="Times New Roman" w:cs="Times New Roman"/>
          <w:sz w:val="28"/>
          <w:szCs w:val="28"/>
          <w:u w:val="single"/>
        </w:rPr>
        <w:t>Tra cứu thông tin</w:t>
      </w:r>
      <w:r w:rsidRPr="004822D8">
        <w:rPr>
          <w:rFonts w:ascii="Times New Roman" w:hAnsi="Times New Roman" w:cs="Times New Roman"/>
          <w:sz w:val="28"/>
          <w:szCs w:val="28"/>
        </w:rPr>
        <w:t>: tra cứu hợp đồng và hoá đơn bằng tên hoặc số điện thoại khách hàng, tra cứu thông tin nhân viên bằng mã nhân viên, tên nhân viên hoặc số điện thoại.</w:t>
      </w:r>
    </w:p>
    <w:p w14:paraId="0D3F5C45" w14:textId="77777777" w:rsidR="00AC287D" w:rsidRPr="004822D8" w:rsidRDefault="00AC287D" w:rsidP="00AC287D">
      <w:pPr>
        <w:pStyle w:val="ListParagraph"/>
        <w:ind w:left="1440"/>
        <w:jc w:val="both"/>
        <w:rPr>
          <w:rFonts w:ascii="Times New Roman" w:hAnsi="Times New Roman" w:cs="Times New Roman"/>
          <w:sz w:val="28"/>
          <w:szCs w:val="28"/>
        </w:rPr>
      </w:pPr>
    </w:p>
    <w:p w14:paraId="52C381EE" w14:textId="77777777" w:rsidR="00E43326" w:rsidRPr="004822D8" w:rsidRDefault="00E43326" w:rsidP="00863652">
      <w:pPr>
        <w:pStyle w:val="ListParagraph"/>
        <w:numPr>
          <w:ilvl w:val="0"/>
          <w:numId w:val="1"/>
        </w:numPr>
        <w:jc w:val="both"/>
        <w:rPr>
          <w:rFonts w:ascii="Times New Roman" w:hAnsi="Times New Roman" w:cs="Times New Roman"/>
          <w:sz w:val="28"/>
          <w:szCs w:val="28"/>
        </w:rPr>
      </w:pPr>
      <w:r w:rsidRPr="004822D8">
        <w:rPr>
          <w:rFonts w:ascii="Times New Roman" w:hAnsi="Times New Roman" w:cs="Times New Roman"/>
          <w:sz w:val="28"/>
          <w:szCs w:val="28"/>
          <w:u w:val="single"/>
        </w:rPr>
        <w:t>Lập báo cáo và báo cáo doanh thu</w:t>
      </w:r>
      <w:r w:rsidRPr="004822D8">
        <w:rPr>
          <w:rFonts w:ascii="Times New Roman" w:hAnsi="Times New Roman" w:cs="Times New Roman"/>
          <w:sz w:val="28"/>
          <w:szCs w:val="28"/>
        </w:rPr>
        <w:t>: nhân viên nhập ngày lập báo cáo, tên nhân viên, tháng báo cáo, số lượng tiệc và tổng doanh thu để lưu trữ, nhân viên có thể xem doanh thu trong tháng.</w:t>
      </w:r>
    </w:p>
    <w:p w14:paraId="315C7083" w14:textId="77777777" w:rsidR="00AC287D" w:rsidRPr="004822D8" w:rsidRDefault="00AC287D" w:rsidP="00AC287D">
      <w:pPr>
        <w:pStyle w:val="ListParagraph"/>
        <w:rPr>
          <w:rFonts w:ascii="Times New Roman" w:hAnsi="Times New Roman" w:cs="Times New Roman"/>
          <w:sz w:val="28"/>
          <w:szCs w:val="28"/>
        </w:rPr>
      </w:pPr>
    </w:p>
    <w:p w14:paraId="5254D01A" w14:textId="77777777" w:rsidR="0064325A" w:rsidRPr="004822D8" w:rsidRDefault="0064325A" w:rsidP="00990D00">
      <w:pPr>
        <w:pStyle w:val="ListParagraph"/>
        <w:numPr>
          <w:ilvl w:val="0"/>
          <w:numId w:val="27"/>
        </w:numPr>
        <w:outlineLvl w:val="1"/>
        <w:rPr>
          <w:rFonts w:ascii="Times New Roman" w:hAnsi="Times New Roman" w:cs="Times New Roman"/>
          <w:b/>
          <w:sz w:val="28"/>
          <w:szCs w:val="28"/>
        </w:rPr>
      </w:pPr>
      <w:bookmarkStart w:id="9" w:name="_Toc71995231"/>
      <w:r w:rsidRPr="004822D8">
        <w:rPr>
          <w:rFonts w:ascii="Times New Roman" w:hAnsi="Times New Roman" w:cs="Times New Roman"/>
          <w:b/>
          <w:sz w:val="28"/>
          <w:szCs w:val="28"/>
        </w:rPr>
        <w:t>Phần mềm</w:t>
      </w:r>
      <w:bookmarkEnd w:id="9"/>
    </w:p>
    <w:p w14:paraId="1AC0525C" w14:textId="77777777" w:rsidR="0064325A" w:rsidRPr="004822D8" w:rsidRDefault="0064325A" w:rsidP="00863652">
      <w:pPr>
        <w:pStyle w:val="ListParagraph"/>
        <w:numPr>
          <w:ilvl w:val="0"/>
          <w:numId w:val="4"/>
        </w:numPr>
        <w:spacing w:after="0" w:line="360" w:lineRule="auto"/>
        <w:ind w:left="1440"/>
        <w:jc w:val="both"/>
        <w:rPr>
          <w:rFonts w:ascii="Times New Roman" w:hAnsi="Times New Roman" w:cs="Times New Roman"/>
          <w:sz w:val="28"/>
          <w:szCs w:val="28"/>
        </w:rPr>
      </w:pPr>
      <w:r w:rsidRPr="004822D8">
        <w:rPr>
          <w:rFonts w:ascii="Times New Roman" w:hAnsi="Times New Roman" w:cs="Times New Roman"/>
          <w:sz w:val="28"/>
          <w:szCs w:val="28"/>
        </w:rPr>
        <w:t xml:space="preserve">Microsoft SQL Server có các công cụ và thư viện dành cho việc quản lý cơ sở dữ liệu của hệ thống. Cung cấp các dịch vụ truy cập đến cơ sở dữ liệu một cách có quản lý, sao lưu và phục hồi cơ sở dữ liệu. </w:t>
      </w:r>
    </w:p>
    <w:p w14:paraId="5F244FE3" w14:textId="77777777" w:rsidR="0064325A" w:rsidRPr="004822D8" w:rsidRDefault="0064325A" w:rsidP="00863652">
      <w:pPr>
        <w:pStyle w:val="ListParagraph"/>
        <w:numPr>
          <w:ilvl w:val="0"/>
          <w:numId w:val="4"/>
        </w:numPr>
        <w:spacing w:after="0" w:line="360" w:lineRule="auto"/>
        <w:ind w:left="1440"/>
        <w:jc w:val="both"/>
        <w:rPr>
          <w:rFonts w:ascii="Times New Roman" w:hAnsi="Times New Roman" w:cs="Times New Roman"/>
          <w:sz w:val="28"/>
          <w:szCs w:val="28"/>
        </w:rPr>
      </w:pPr>
      <w:r w:rsidRPr="004822D8">
        <w:rPr>
          <w:rFonts w:ascii="Times New Roman" w:hAnsi="Times New Roman" w:cs="Times New Roman"/>
          <w:sz w:val="28"/>
          <w:szCs w:val="28"/>
        </w:rPr>
        <w:t>Hệ điều hành: window 7 trở lên.</w:t>
      </w:r>
    </w:p>
    <w:p w14:paraId="0F19A7B6" w14:textId="77777777" w:rsidR="0064325A" w:rsidRPr="004822D8" w:rsidRDefault="0064325A" w:rsidP="00863652">
      <w:pPr>
        <w:pStyle w:val="ListParagraph"/>
        <w:numPr>
          <w:ilvl w:val="0"/>
          <w:numId w:val="4"/>
        </w:numPr>
        <w:spacing w:after="0" w:line="360" w:lineRule="auto"/>
        <w:ind w:left="1440"/>
        <w:jc w:val="both"/>
        <w:rPr>
          <w:rFonts w:ascii="Times New Roman" w:hAnsi="Times New Roman" w:cs="Times New Roman"/>
          <w:sz w:val="28"/>
          <w:szCs w:val="28"/>
        </w:rPr>
      </w:pPr>
      <w:r w:rsidRPr="004822D8">
        <w:rPr>
          <w:rFonts w:ascii="Times New Roman" w:hAnsi="Times New Roman" w:cs="Times New Roman"/>
          <w:sz w:val="28"/>
          <w:szCs w:val="28"/>
        </w:rPr>
        <w:t>Nền tảng .NET Framework cung cấp các thư viện cần thiết cho việc thực thi phần mềm trên máy tính, cung cấp giao diện và tương tác giữa người dùng và máy tính</w:t>
      </w:r>
    </w:p>
    <w:p w14:paraId="6643A856" w14:textId="77777777" w:rsidR="0064325A" w:rsidRPr="004822D8" w:rsidRDefault="0064325A" w:rsidP="00863652">
      <w:pPr>
        <w:pStyle w:val="ListParagraph"/>
        <w:numPr>
          <w:ilvl w:val="0"/>
          <w:numId w:val="4"/>
        </w:numPr>
        <w:spacing w:after="0" w:line="360" w:lineRule="auto"/>
        <w:ind w:left="1440"/>
        <w:jc w:val="both"/>
        <w:rPr>
          <w:rFonts w:ascii="Times New Roman" w:hAnsi="Times New Roman" w:cs="Times New Roman"/>
          <w:sz w:val="28"/>
          <w:szCs w:val="28"/>
        </w:rPr>
      </w:pPr>
      <w:r w:rsidRPr="004822D8">
        <w:rPr>
          <w:rFonts w:ascii="Times New Roman" w:hAnsi="Times New Roman" w:cs="Times New Roman"/>
          <w:sz w:val="28"/>
          <w:szCs w:val="28"/>
        </w:rPr>
        <w:t>Phần mềm tiện ích: MS Offices</w:t>
      </w:r>
    </w:p>
    <w:p w14:paraId="4C9DE66D" w14:textId="77777777" w:rsidR="0064325A" w:rsidRPr="004822D8" w:rsidRDefault="0064325A" w:rsidP="00990D00">
      <w:pPr>
        <w:pStyle w:val="ListParagraph"/>
        <w:numPr>
          <w:ilvl w:val="0"/>
          <w:numId w:val="27"/>
        </w:numPr>
        <w:spacing w:after="0" w:line="360" w:lineRule="auto"/>
        <w:jc w:val="both"/>
        <w:outlineLvl w:val="1"/>
        <w:rPr>
          <w:rFonts w:ascii="Times New Roman" w:hAnsi="Times New Roman" w:cs="Times New Roman"/>
          <w:b/>
          <w:sz w:val="28"/>
          <w:szCs w:val="28"/>
        </w:rPr>
      </w:pPr>
      <w:bookmarkStart w:id="10" w:name="_Toc71995232"/>
      <w:r w:rsidRPr="004822D8">
        <w:rPr>
          <w:rFonts w:ascii="Times New Roman" w:hAnsi="Times New Roman" w:cs="Times New Roman"/>
          <w:b/>
          <w:sz w:val="28"/>
          <w:szCs w:val="28"/>
        </w:rPr>
        <w:t>Con người</w:t>
      </w:r>
      <w:bookmarkEnd w:id="10"/>
    </w:p>
    <w:tbl>
      <w:tblPr>
        <w:tblStyle w:val="TableGrid"/>
        <w:tblW w:w="8030" w:type="dxa"/>
        <w:tblInd w:w="655" w:type="dxa"/>
        <w:tblLook w:val="0000" w:firstRow="0" w:lastRow="0" w:firstColumn="0" w:lastColumn="0" w:noHBand="0" w:noVBand="0"/>
      </w:tblPr>
      <w:tblGrid>
        <w:gridCol w:w="2642"/>
        <w:gridCol w:w="2700"/>
        <w:gridCol w:w="2688"/>
      </w:tblGrid>
      <w:tr w:rsidR="0064325A" w:rsidRPr="004822D8" w14:paraId="5224070B" w14:textId="77777777" w:rsidTr="00E1070C">
        <w:tc>
          <w:tcPr>
            <w:tcW w:w="2642" w:type="dxa"/>
          </w:tcPr>
          <w:p w14:paraId="609DAEC0" w14:textId="77777777" w:rsidR="0064325A" w:rsidRPr="004822D8" w:rsidRDefault="0064325A" w:rsidP="00106AB4">
            <w:pPr>
              <w:pStyle w:val="ListParagraph"/>
              <w:tabs>
                <w:tab w:val="left" w:pos="1080"/>
              </w:tabs>
              <w:ind w:left="0"/>
              <w:jc w:val="center"/>
              <w:rPr>
                <w:rFonts w:ascii="Times New Roman" w:eastAsia="Arial" w:hAnsi="Times New Roman" w:cs="Times New Roman"/>
                <w:b/>
                <w:sz w:val="28"/>
                <w:szCs w:val="28"/>
              </w:rPr>
            </w:pPr>
            <w:r w:rsidRPr="004822D8">
              <w:rPr>
                <w:rFonts w:ascii="Times New Roman" w:eastAsia="Arial" w:hAnsi="Times New Roman" w:cs="Times New Roman"/>
                <w:b/>
                <w:sz w:val="28"/>
                <w:szCs w:val="28"/>
              </w:rPr>
              <w:t>Vị Trí</w:t>
            </w:r>
          </w:p>
        </w:tc>
        <w:tc>
          <w:tcPr>
            <w:tcW w:w="2700" w:type="dxa"/>
          </w:tcPr>
          <w:p w14:paraId="1C45DCB6" w14:textId="77777777" w:rsidR="0064325A" w:rsidRPr="004822D8" w:rsidRDefault="0064325A" w:rsidP="00106AB4">
            <w:pPr>
              <w:pStyle w:val="ListParagraph"/>
              <w:tabs>
                <w:tab w:val="left" w:pos="1080"/>
              </w:tabs>
              <w:ind w:left="0"/>
              <w:jc w:val="center"/>
              <w:rPr>
                <w:rFonts w:ascii="Times New Roman" w:eastAsia="Arial" w:hAnsi="Times New Roman" w:cs="Times New Roman"/>
                <w:b/>
                <w:sz w:val="28"/>
                <w:szCs w:val="28"/>
              </w:rPr>
            </w:pPr>
            <w:r w:rsidRPr="004822D8">
              <w:rPr>
                <w:rFonts w:ascii="Times New Roman" w:eastAsia="Arial" w:hAnsi="Times New Roman" w:cs="Times New Roman"/>
                <w:b/>
                <w:sz w:val="28"/>
                <w:szCs w:val="28"/>
              </w:rPr>
              <w:t>Số Lượng</w:t>
            </w:r>
          </w:p>
        </w:tc>
        <w:tc>
          <w:tcPr>
            <w:tcW w:w="2688" w:type="dxa"/>
          </w:tcPr>
          <w:p w14:paraId="3F30E73E" w14:textId="77777777" w:rsidR="0064325A" w:rsidRPr="004822D8" w:rsidRDefault="0064325A" w:rsidP="00106AB4">
            <w:pPr>
              <w:pStyle w:val="ListParagraph"/>
              <w:tabs>
                <w:tab w:val="left" w:pos="1080"/>
              </w:tabs>
              <w:ind w:left="0"/>
              <w:jc w:val="center"/>
              <w:rPr>
                <w:rFonts w:ascii="Times New Roman" w:eastAsia="Arial" w:hAnsi="Times New Roman" w:cs="Times New Roman"/>
                <w:b/>
                <w:sz w:val="28"/>
                <w:szCs w:val="28"/>
              </w:rPr>
            </w:pPr>
            <w:r w:rsidRPr="004822D8">
              <w:rPr>
                <w:rFonts w:ascii="Times New Roman" w:eastAsia="Arial" w:hAnsi="Times New Roman" w:cs="Times New Roman"/>
                <w:b/>
                <w:sz w:val="28"/>
                <w:szCs w:val="28"/>
              </w:rPr>
              <w:t>Trình Độ</w:t>
            </w:r>
          </w:p>
        </w:tc>
      </w:tr>
      <w:tr w:rsidR="0064325A" w:rsidRPr="004822D8" w14:paraId="2455E2AB" w14:textId="77777777" w:rsidTr="00E1070C">
        <w:tc>
          <w:tcPr>
            <w:tcW w:w="2642" w:type="dxa"/>
          </w:tcPr>
          <w:p w14:paraId="4B2F22D0"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Lễ Tân</w:t>
            </w:r>
          </w:p>
        </w:tc>
        <w:tc>
          <w:tcPr>
            <w:tcW w:w="2700" w:type="dxa"/>
          </w:tcPr>
          <w:p w14:paraId="6A575C07"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5</w:t>
            </w:r>
          </w:p>
        </w:tc>
        <w:tc>
          <w:tcPr>
            <w:tcW w:w="2688" w:type="dxa"/>
          </w:tcPr>
          <w:p w14:paraId="347269E9"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Trình độ ngoại ngữ và tin học bằng B trở lên</w:t>
            </w:r>
          </w:p>
        </w:tc>
      </w:tr>
      <w:tr w:rsidR="0064325A" w:rsidRPr="004822D8" w14:paraId="0DBC425B" w14:textId="77777777" w:rsidTr="00E1070C">
        <w:tc>
          <w:tcPr>
            <w:tcW w:w="2642" w:type="dxa"/>
          </w:tcPr>
          <w:p w14:paraId="0DE5777E"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Nhân viên trực và nhận đơn đặt tiệc</w:t>
            </w:r>
          </w:p>
        </w:tc>
        <w:tc>
          <w:tcPr>
            <w:tcW w:w="2700" w:type="dxa"/>
          </w:tcPr>
          <w:p w14:paraId="3725C72F"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5</w:t>
            </w:r>
          </w:p>
        </w:tc>
        <w:tc>
          <w:tcPr>
            <w:tcW w:w="2688" w:type="dxa"/>
          </w:tcPr>
          <w:p w14:paraId="3F572892"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Trình độ ngoại ngữ và tin học bằng B trở lên.</w:t>
            </w:r>
          </w:p>
        </w:tc>
      </w:tr>
      <w:tr w:rsidR="0064325A" w:rsidRPr="004822D8" w14:paraId="4C298BCE" w14:textId="77777777" w:rsidTr="00E1070C">
        <w:tc>
          <w:tcPr>
            <w:tcW w:w="2642" w:type="dxa"/>
          </w:tcPr>
          <w:p w14:paraId="0A4A6452"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Quản lý</w:t>
            </w:r>
          </w:p>
        </w:tc>
        <w:tc>
          <w:tcPr>
            <w:tcW w:w="2700" w:type="dxa"/>
          </w:tcPr>
          <w:p w14:paraId="62F7474C"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3</w:t>
            </w:r>
          </w:p>
        </w:tc>
        <w:tc>
          <w:tcPr>
            <w:tcW w:w="2688" w:type="dxa"/>
          </w:tcPr>
          <w:p w14:paraId="43772093"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Có trình độ tin học bằng B trở lên và tốt nghiệp ngành quản lý kinh doan.</w:t>
            </w:r>
          </w:p>
        </w:tc>
      </w:tr>
      <w:tr w:rsidR="0064325A" w:rsidRPr="004822D8" w14:paraId="3E932316" w14:textId="77777777" w:rsidTr="00E1070C">
        <w:tc>
          <w:tcPr>
            <w:tcW w:w="2642" w:type="dxa"/>
          </w:tcPr>
          <w:p w14:paraId="70E546F5"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Nhân viên kiểm toán</w:t>
            </w:r>
          </w:p>
        </w:tc>
        <w:tc>
          <w:tcPr>
            <w:tcW w:w="2700" w:type="dxa"/>
          </w:tcPr>
          <w:p w14:paraId="26E01F24"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5</w:t>
            </w:r>
          </w:p>
        </w:tc>
        <w:tc>
          <w:tcPr>
            <w:tcW w:w="2688" w:type="dxa"/>
          </w:tcPr>
          <w:p w14:paraId="7F175E8C"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Tốt nghiệp ngành kiểm toán và có chứng chỉ tin học bằng B trở lên.</w:t>
            </w:r>
          </w:p>
        </w:tc>
      </w:tr>
      <w:tr w:rsidR="0064325A" w:rsidRPr="004822D8" w14:paraId="4C4F1421" w14:textId="77777777" w:rsidTr="00E1070C">
        <w:tc>
          <w:tcPr>
            <w:tcW w:w="2642" w:type="dxa"/>
          </w:tcPr>
          <w:p w14:paraId="2DB5D125"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lastRenderedPageBreak/>
              <w:t>Nhân viên kỹ thuật</w:t>
            </w:r>
          </w:p>
        </w:tc>
        <w:tc>
          <w:tcPr>
            <w:tcW w:w="2700" w:type="dxa"/>
          </w:tcPr>
          <w:p w14:paraId="33253D3A"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2</w:t>
            </w:r>
          </w:p>
        </w:tc>
        <w:tc>
          <w:tcPr>
            <w:tcW w:w="2688" w:type="dxa"/>
          </w:tcPr>
          <w:p w14:paraId="36AAAA2B"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Tốt nghiệp ngành công nghệ thông tin.</w:t>
            </w:r>
          </w:p>
        </w:tc>
      </w:tr>
    </w:tbl>
    <w:p w14:paraId="10C40E08" w14:textId="77777777" w:rsidR="00544A5F" w:rsidRPr="004822D8" w:rsidRDefault="00544A5F" w:rsidP="00686B7B">
      <w:pPr>
        <w:jc w:val="both"/>
        <w:rPr>
          <w:rFonts w:ascii="Times New Roman" w:hAnsi="Times New Roman" w:cs="Times New Roman"/>
          <w:sz w:val="28"/>
          <w:szCs w:val="28"/>
        </w:rPr>
      </w:pPr>
      <w:r w:rsidRPr="004822D8">
        <w:rPr>
          <w:rFonts w:ascii="Times New Roman" w:hAnsi="Times New Roman" w:cs="Times New Roman"/>
          <w:sz w:val="28"/>
          <w:szCs w:val="28"/>
        </w:rPr>
        <w:br w:type="page"/>
      </w:r>
    </w:p>
    <w:p w14:paraId="3067C767" w14:textId="608077F6" w:rsidR="00C94A8C" w:rsidRPr="004822D8" w:rsidRDefault="00362936" w:rsidP="006740E5">
      <w:pPr>
        <w:pStyle w:val="ListParagraph"/>
        <w:numPr>
          <w:ilvl w:val="1"/>
          <w:numId w:val="42"/>
        </w:numPr>
        <w:rPr>
          <w:rFonts w:ascii="Times New Roman" w:hAnsi="Times New Roman" w:cs="Times New Roman"/>
          <w:b/>
          <w:bCs/>
          <w:sz w:val="28"/>
          <w:szCs w:val="28"/>
          <w:lang w:val="vi-VN" w:eastAsia="vi-VN"/>
        </w:rPr>
      </w:pPr>
      <w:r w:rsidRPr="004822D8">
        <w:rPr>
          <w:rFonts w:ascii="Times New Roman" w:hAnsi="Times New Roman" w:cs="Times New Roman"/>
          <w:b/>
          <w:bCs/>
          <w:sz w:val="28"/>
          <w:szCs w:val="28"/>
          <w:lang w:eastAsia="vi-VN"/>
        </w:rPr>
        <w:lastRenderedPageBreak/>
        <w:t xml:space="preserve"> </w:t>
      </w:r>
      <w:r w:rsidR="002F349C" w:rsidRPr="004822D8">
        <w:rPr>
          <w:rFonts w:ascii="Times New Roman" w:hAnsi="Times New Roman" w:cs="Times New Roman"/>
          <w:b/>
          <w:bCs/>
          <w:sz w:val="28"/>
          <w:szCs w:val="28"/>
          <w:lang w:val="vi-VN" w:eastAsia="vi-VN"/>
        </w:rPr>
        <w:t>Lựa chọn mô hình phát triển</w:t>
      </w:r>
    </w:p>
    <w:p w14:paraId="6AF8FC2F" w14:textId="2C7D1EFB" w:rsidR="005C3872" w:rsidRPr="004822D8" w:rsidRDefault="005C3872" w:rsidP="005C3872">
      <w:pPr>
        <w:pStyle w:val="ListParagraph"/>
        <w:ind w:left="1429"/>
        <w:rPr>
          <w:rFonts w:ascii="Times New Roman" w:hAnsi="Times New Roman" w:cs="Times New Roman"/>
          <w:b/>
          <w:bCs/>
          <w:sz w:val="28"/>
          <w:szCs w:val="28"/>
          <w:lang w:val="vi-VN" w:eastAsia="vi-VN"/>
        </w:rPr>
      </w:pPr>
      <w:r w:rsidRPr="004822D8">
        <w:rPr>
          <w:rFonts w:ascii="Times New Roman" w:hAnsi="Times New Roman" w:cs="Times New Roman"/>
          <w:noProof/>
          <w:sz w:val="28"/>
          <w:szCs w:val="28"/>
        </w:rPr>
        <w:drawing>
          <wp:inline distT="0" distB="0" distL="0" distR="0" wp14:anchorId="45A8D868" wp14:editId="7982E991">
            <wp:extent cx="4352925" cy="2438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2925" cy="2438400"/>
                    </a:xfrm>
                    <a:prstGeom prst="rect">
                      <a:avLst/>
                    </a:prstGeom>
                    <a:noFill/>
                    <a:ln>
                      <a:noFill/>
                    </a:ln>
                  </pic:spPr>
                </pic:pic>
              </a:graphicData>
            </a:graphic>
          </wp:inline>
        </w:drawing>
      </w:r>
    </w:p>
    <w:p w14:paraId="16AA6BD7" w14:textId="77777777" w:rsidR="005C3872" w:rsidRPr="004822D8" w:rsidRDefault="005C3872" w:rsidP="00990D00">
      <w:pPr>
        <w:rPr>
          <w:rFonts w:ascii="Times New Roman" w:hAnsi="Times New Roman" w:cs="Times New Roman"/>
          <w:color w:val="292B2C"/>
          <w:sz w:val="28"/>
          <w:szCs w:val="28"/>
        </w:rPr>
      </w:pPr>
      <w:r w:rsidRPr="004822D8">
        <w:rPr>
          <w:rFonts w:ascii="Times New Roman" w:hAnsi="Times New Roman" w:cs="Times New Roman"/>
          <w:color w:val="292B2C"/>
          <w:sz w:val="28"/>
          <w:szCs w:val="28"/>
        </w:rPr>
        <w:t>Mô tả</w:t>
      </w:r>
    </w:p>
    <w:p w14:paraId="22F7C9FC" w14:textId="77777777" w:rsidR="005C3872" w:rsidRPr="004822D8" w:rsidRDefault="005C3872" w:rsidP="00863652">
      <w:pPr>
        <w:numPr>
          <w:ilvl w:val="0"/>
          <w:numId w:val="29"/>
        </w:numPr>
        <w:shd w:val="clear" w:color="auto" w:fill="FFFFFF"/>
        <w:spacing w:before="100" w:beforeAutospacing="1" w:after="120" w:line="240" w:lineRule="auto"/>
        <w:rPr>
          <w:rFonts w:ascii="Times New Roman" w:hAnsi="Times New Roman" w:cs="Times New Roman"/>
          <w:color w:val="292B2C"/>
          <w:sz w:val="28"/>
          <w:szCs w:val="28"/>
        </w:rPr>
      </w:pPr>
      <w:r w:rsidRPr="004822D8">
        <w:rPr>
          <w:rFonts w:ascii="Times New Roman" w:hAnsi="Times New Roman" w:cs="Times New Roman"/>
          <w:color w:val="292B2C"/>
          <w:sz w:val="28"/>
          <w:szCs w:val="28"/>
        </w:rPr>
        <w:t>Đây được coi như là mô hình phát triển phần mềm đầu tiên được sử dụng.</w:t>
      </w:r>
    </w:p>
    <w:p w14:paraId="170C88D7" w14:textId="77777777" w:rsidR="005C3872" w:rsidRPr="004822D8" w:rsidRDefault="005C3872" w:rsidP="00863652">
      <w:pPr>
        <w:numPr>
          <w:ilvl w:val="0"/>
          <w:numId w:val="29"/>
        </w:numPr>
        <w:shd w:val="clear" w:color="auto" w:fill="FFFFFF"/>
        <w:spacing w:before="100" w:beforeAutospacing="1" w:after="120" w:line="240" w:lineRule="auto"/>
        <w:rPr>
          <w:rFonts w:ascii="Times New Roman" w:hAnsi="Times New Roman" w:cs="Times New Roman"/>
          <w:color w:val="292B2C"/>
          <w:sz w:val="28"/>
          <w:szCs w:val="28"/>
        </w:rPr>
      </w:pPr>
      <w:r w:rsidRPr="004822D8">
        <w:rPr>
          <w:rFonts w:ascii="Times New Roman" w:hAnsi="Times New Roman" w:cs="Times New Roman"/>
          <w:color w:val="292B2C"/>
          <w:sz w:val="28"/>
          <w:szCs w:val="28"/>
        </w:rPr>
        <w:t>Mô hình này áp dụng tuần tự các giai đoạn của phát triển phần mềm.</w:t>
      </w:r>
    </w:p>
    <w:p w14:paraId="56EA4DBC" w14:textId="77777777" w:rsidR="005C3872" w:rsidRPr="004822D8" w:rsidRDefault="005C3872" w:rsidP="00863652">
      <w:pPr>
        <w:numPr>
          <w:ilvl w:val="0"/>
          <w:numId w:val="29"/>
        </w:numPr>
        <w:shd w:val="clear" w:color="auto" w:fill="FFFFFF"/>
        <w:spacing w:before="100" w:beforeAutospacing="1" w:after="120" w:line="240" w:lineRule="auto"/>
        <w:rPr>
          <w:rFonts w:ascii="Times New Roman" w:hAnsi="Times New Roman" w:cs="Times New Roman"/>
          <w:color w:val="292B2C"/>
          <w:sz w:val="28"/>
          <w:szCs w:val="28"/>
        </w:rPr>
      </w:pPr>
      <w:r w:rsidRPr="004822D8">
        <w:rPr>
          <w:rFonts w:ascii="Times New Roman" w:hAnsi="Times New Roman" w:cs="Times New Roman"/>
          <w:color w:val="292B2C"/>
          <w:sz w:val="28"/>
          <w:szCs w:val="28"/>
        </w:rPr>
        <w:t>Đầu ra của giai đoạn trước là đầu vào của giai đoạn sau. Giai đoạn sau chỉ được thực hiện khi giai đoạn trước đã kết thúc. Đặc biệt không được quay lại giai đoạn trước để xử lý các yêu cầu khi muốn thay đổi.</w:t>
      </w:r>
    </w:p>
    <w:p w14:paraId="75B516E3" w14:textId="77777777" w:rsidR="005C3872" w:rsidRPr="004822D8" w:rsidRDefault="005C3872" w:rsidP="00990D00">
      <w:pPr>
        <w:rPr>
          <w:rFonts w:ascii="Times New Roman" w:hAnsi="Times New Roman" w:cs="Times New Roman"/>
          <w:color w:val="292B2C"/>
          <w:sz w:val="28"/>
          <w:szCs w:val="28"/>
        </w:rPr>
      </w:pPr>
      <w:r w:rsidRPr="004822D8">
        <w:rPr>
          <w:rFonts w:ascii="Times New Roman" w:hAnsi="Times New Roman" w:cs="Times New Roman"/>
          <w:color w:val="292B2C"/>
          <w:sz w:val="28"/>
          <w:szCs w:val="28"/>
        </w:rPr>
        <w:t>Phân tích mô hình</w:t>
      </w:r>
    </w:p>
    <w:p w14:paraId="3F3BEA64" w14:textId="77777777" w:rsidR="005C3872" w:rsidRPr="004822D8" w:rsidRDefault="005C3872" w:rsidP="00863652">
      <w:pPr>
        <w:numPr>
          <w:ilvl w:val="0"/>
          <w:numId w:val="30"/>
        </w:numPr>
        <w:shd w:val="clear" w:color="auto" w:fill="FFFFFF"/>
        <w:spacing w:before="100" w:beforeAutospacing="1" w:after="120" w:line="240" w:lineRule="auto"/>
        <w:rPr>
          <w:rFonts w:ascii="Times New Roman" w:hAnsi="Times New Roman" w:cs="Times New Roman"/>
          <w:color w:val="292B2C"/>
          <w:sz w:val="28"/>
          <w:szCs w:val="28"/>
        </w:rPr>
      </w:pPr>
      <w:r w:rsidRPr="004822D8">
        <w:rPr>
          <w:rStyle w:val="Strong"/>
          <w:rFonts w:ascii="Times New Roman" w:hAnsi="Times New Roman" w:cs="Times New Roman"/>
          <w:color w:val="292B2C"/>
          <w:sz w:val="28"/>
          <w:szCs w:val="28"/>
        </w:rPr>
        <w:t>Requirement gathering</w:t>
      </w:r>
      <w:r w:rsidRPr="004822D8">
        <w:rPr>
          <w:rFonts w:ascii="Times New Roman" w:hAnsi="Times New Roman" w:cs="Times New Roman"/>
          <w:color w:val="292B2C"/>
          <w:sz w:val="28"/>
          <w:szCs w:val="28"/>
        </w:rPr>
        <w:t>: Thu thập và phân tích yêu cầu được ghi lại vào tài liệu đặc tả yêu cầu trong giai đoạn này.</w:t>
      </w:r>
    </w:p>
    <w:p w14:paraId="789BD5C4" w14:textId="77777777" w:rsidR="005C3872" w:rsidRPr="004822D8" w:rsidRDefault="005C3872" w:rsidP="00863652">
      <w:pPr>
        <w:numPr>
          <w:ilvl w:val="0"/>
          <w:numId w:val="30"/>
        </w:numPr>
        <w:shd w:val="clear" w:color="auto" w:fill="FFFFFF"/>
        <w:spacing w:before="100" w:beforeAutospacing="1" w:after="120" w:line="240" w:lineRule="auto"/>
        <w:rPr>
          <w:rFonts w:ascii="Times New Roman" w:hAnsi="Times New Roman" w:cs="Times New Roman"/>
          <w:color w:val="292B2C"/>
          <w:sz w:val="28"/>
          <w:szCs w:val="28"/>
        </w:rPr>
      </w:pPr>
      <w:r w:rsidRPr="004822D8">
        <w:rPr>
          <w:rStyle w:val="Strong"/>
          <w:rFonts w:ascii="Times New Roman" w:hAnsi="Times New Roman" w:cs="Times New Roman"/>
          <w:color w:val="292B2C"/>
          <w:sz w:val="28"/>
          <w:szCs w:val="28"/>
        </w:rPr>
        <w:t>System Analysis</w:t>
      </w:r>
      <w:r w:rsidRPr="004822D8">
        <w:rPr>
          <w:rFonts w:ascii="Times New Roman" w:hAnsi="Times New Roman" w:cs="Times New Roman"/>
          <w:color w:val="292B2C"/>
          <w:sz w:val="28"/>
          <w:szCs w:val="28"/>
        </w:rPr>
        <w:t>: Phân tích thiết kế hệ thống phần mềm, xác định kiến trúc hệ thống tổng thể của phần mềm.</w:t>
      </w:r>
    </w:p>
    <w:p w14:paraId="0D64BF6F" w14:textId="77777777" w:rsidR="005C3872" w:rsidRPr="004822D8" w:rsidRDefault="005C3872" w:rsidP="00863652">
      <w:pPr>
        <w:numPr>
          <w:ilvl w:val="0"/>
          <w:numId w:val="30"/>
        </w:numPr>
        <w:shd w:val="clear" w:color="auto" w:fill="FFFFFF"/>
        <w:spacing w:before="100" w:beforeAutospacing="1" w:after="120" w:line="240" w:lineRule="auto"/>
        <w:rPr>
          <w:rFonts w:ascii="Times New Roman" w:hAnsi="Times New Roman" w:cs="Times New Roman"/>
          <w:color w:val="292B2C"/>
          <w:sz w:val="28"/>
          <w:szCs w:val="28"/>
        </w:rPr>
      </w:pPr>
      <w:r w:rsidRPr="004822D8">
        <w:rPr>
          <w:rStyle w:val="Strong"/>
          <w:rFonts w:ascii="Times New Roman" w:hAnsi="Times New Roman" w:cs="Times New Roman"/>
          <w:color w:val="292B2C"/>
          <w:sz w:val="28"/>
          <w:szCs w:val="28"/>
        </w:rPr>
        <w:t>Coding</w:t>
      </w:r>
      <w:r w:rsidRPr="004822D8">
        <w:rPr>
          <w:rFonts w:ascii="Times New Roman" w:hAnsi="Times New Roman" w:cs="Times New Roman"/>
          <w:color w:val="292B2C"/>
          <w:sz w:val="28"/>
          <w:szCs w:val="28"/>
        </w:rPr>
        <w:t>: Hệ thống được phát triển theo từng unit và được tích hợp trong giai đoạn tiếp theo. Mỗi Unit được phát triển và kiểm thử bởi dev được gọi là Unit Test.</w:t>
      </w:r>
    </w:p>
    <w:p w14:paraId="6D10C948" w14:textId="77777777" w:rsidR="005C3872" w:rsidRPr="004822D8" w:rsidRDefault="005C3872" w:rsidP="00863652">
      <w:pPr>
        <w:numPr>
          <w:ilvl w:val="0"/>
          <w:numId w:val="30"/>
        </w:numPr>
        <w:shd w:val="clear" w:color="auto" w:fill="FFFFFF"/>
        <w:spacing w:before="100" w:beforeAutospacing="1" w:after="120" w:line="240" w:lineRule="auto"/>
        <w:rPr>
          <w:rFonts w:ascii="Times New Roman" w:hAnsi="Times New Roman" w:cs="Times New Roman"/>
          <w:color w:val="292B2C"/>
          <w:sz w:val="28"/>
          <w:szCs w:val="28"/>
        </w:rPr>
      </w:pPr>
      <w:r w:rsidRPr="004822D8">
        <w:rPr>
          <w:rStyle w:val="Strong"/>
          <w:rFonts w:ascii="Times New Roman" w:hAnsi="Times New Roman" w:cs="Times New Roman"/>
          <w:color w:val="292B2C"/>
          <w:sz w:val="28"/>
          <w:szCs w:val="28"/>
        </w:rPr>
        <w:t>Testing</w:t>
      </w:r>
      <w:r w:rsidRPr="004822D8">
        <w:rPr>
          <w:rFonts w:ascii="Times New Roman" w:hAnsi="Times New Roman" w:cs="Times New Roman"/>
          <w:color w:val="292B2C"/>
          <w:sz w:val="28"/>
          <w:szCs w:val="28"/>
        </w:rPr>
        <w:t>: Cài đặt và kiểm thử phần mềm. Công việc chính của giai đoạn này là kiểm tra và sửa tất cả những lỗi tìm được sao cho phần mềm hoạt động chính xác và đúng theo tài liệu đặc tả yêu cầu.</w:t>
      </w:r>
    </w:p>
    <w:p w14:paraId="3806C5B2" w14:textId="77777777" w:rsidR="005C3872" w:rsidRPr="004822D8" w:rsidRDefault="005C3872" w:rsidP="00863652">
      <w:pPr>
        <w:numPr>
          <w:ilvl w:val="0"/>
          <w:numId w:val="30"/>
        </w:numPr>
        <w:shd w:val="clear" w:color="auto" w:fill="FFFFFF"/>
        <w:spacing w:before="100" w:beforeAutospacing="1" w:after="120" w:line="240" w:lineRule="auto"/>
        <w:rPr>
          <w:rFonts w:ascii="Times New Roman" w:hAnsi="Times New Roman" w:cs="Times New Roman"/>
          <w:color w:val="292B2C"/>
          <w:sz w:val="28"/>
          <w:szCs w:val="28"/>
        </w:rPr>
      </w:pPr>
      <w:r w:rsidRPr="004822D8">
        <w:rPr>
          <w:rStyle w:val="Strong"/>
          <w:rFonts w:ascii="Times New Roman" w:hAnsi="Times New Roman" w:cs="Times New Roman"/>
          <w:color w:val="292B2C"/>
          <w:sz w:val="28"/>
          <w:szCs w:val="28"/>
        </w:rPr>
        <w:t>Implementation</w:t>
      </w:r>
      <w:r w:rsidRPr="004822D8">
        <w:rPr>
          <w:rFonts w:ascii="Times New Roman" w:hAnsi="Times New Roman" w:cs="Times New Roman"/>
          <w:color w:val="292B2C"/>
          <w:sz w:val="28"/>
          <w:szCs w:val="28"/>
        </w:rPr>
        <w:t>: Triển khai hệ thống trong môi trường khách hàng và đưa ra thị trường.</w:t>
      </w:r>
    </w:p>
    <w:p w14:paraId="76DAFEEC" w14:textId="77777777" w:rsidR="005C3872" w:rsidRPr="004822D8" w:rsidRDefault="005C3872" w:rsidP="00863652">
      <w:pPr>
        <w:numPr>
          <w:ilvl w:val="0"/>
          <w:numId w:val="30"/>
        </w:numPr>
        <w:shd w:val="clear" w:color="auto" w:fill="FFFFFF"/>
        <w:spacing w:before="100" w:beforeAutospacing="1" w:after="120" w:line="240" w:lineRule="auto"/>
        <w:rPr>
          <w:rFonts w:ascii="Times New Roman" w:hAnsi="Times New Roman" w:cs="Times New Roman"/>
          <w:color w:val="292B2C"/>
          <w:sz w:val="28"/>
          <w:szCs w:val="28"/>
        </w:rPr>
      </w:pPr>
      <w:r w:rsidRPr="004822D8">
        <w:rPr>
          <w:rStyle w:val="Strong"/>
          <w:rFonts w:ascii="Times New Roman" w:hAnsi="Times New Roman" w:cs="Times New Roman"/>
          <w:color w:val="292B2C"/>
          <w:sz w:val="28"/>
          <w:szCs w:val="28"/>
        </w:rPr>
        <w:t>Operations and Maintenance</w:t>
      </w:r>
      <w:r w:rsidRPr="004822D8">
        <w:rPr>
          <w:rFonts w:ascii="Times New Roman" w:hAnsi="Times New Roman" w:cs="Times New Roman"/>
          <w:color w:val="292B2C"/>
          <w:sz w:val="28"/>
          <w:szCs w:val="28"/>
        </w:rPr>
        <w:t>: Bảo trì hệ thống khi có bất kỳ thay đổi nào từ phía khách hàng, người sử dụng.</w:t>
      </w:r>
    </w:p>
    <w:p w14:paraId="4A72ABF4" w14:textId="77777777" w:rsidR="005C3872" w:rsidRPr="004822D8" w:rsidRDefault="005C3872" w:rsidP="00990D00">
      <w:pPr>
        <w:rPr>
          <w:rFonts w:ascii="Times New Roman" w:hAnsi="Times New Roman" w:cs="Times New Roman"/>
          <w:color w:val="292B2C"/>
          <w:sz w:val="28"/>
          <w:szCs w:val="28"/>
        </w:rPr>
      </w:pPr>
      <w:r w:rsidRPr="004822D8">
        <w:rPr>
          <w:rFonts w:ascii="Times New Roman" w:hAnsi="Times New Roman" w:cs="Times New Roman"/>
          <w:color w:val="292B2C"/>
          <w:sz w:val="28"/>
          <w:szCs w:val="28"/>
        </w:rPr>
        <w:lastRenderedPageBreak/>
        <w:t>Ứng dụng</w:t>
      </w:r>
    </w:p>
    <w:p w14:paraId="2C3B922C" w14:textId="77777777" w:rsidR="005C3872" w:rsidRPr="004822D8" w:rsidRDefault="005C3872" w:rsidP="005C3872">
      <w:pPr>
        <w:pStyle w:val="NormalWeb"/>
        <w:shd w:val="clear" w:color="auto" w:fill="FFFFFF"/>
        <w:spacing w:before="120" w:beforeAutospacing="0" w:after="0" w:afterAutospacing="0"/>
        <w:rPr>
          <w:color w:val="1B1B1B"/>
          <w:spacing w:val="-1"/>
          <w:sz w:val="28"/>
          <w:szCs w:val="28"/>
        </w:rPr>
      </w:pPr>
      <w:r w:rsidRPr="004822D8">
        <w:rPr>
          <w:color w:val="1B1B1B"/>
          <w:spacing w:val="-1"/>
          <w:sz w:val="28"/>
          <w:szCs w:val="28"/>
        </w:rPr>
        <w:t>Mô hình thường được áp dụng cho các dự án phần mềm như sau:</w:t>
      </w:r>
    </w:p>
    <w:p w14:paraId="0463765C" w14:textId="77777777" w:rsidR="005C3872" w:rsidRPr="004822D8" w:rsidRDefault="005C3872" w:rsidP="00863652">
      <w:pPr>
        <w:numPr>
          <w:ilvl w:val="0"/>
          <w:numId w:val="31"/>
        </w:numPr>
        <w:shd w:val="clear" w:color="auto" w:fill="FFFFFF"/>
        <w:spacing w:before="100" w:beforeAutospacing="1" w:after="120" w:line="240" w:lineRule="auto"/>
        <w:rPr>
          <w:rFonts w:ascii="Times New Roman" w:hAnsi="Times New Roman" w:cs="Times New Roman"/>
          <w:color w:val="292B2C"/>
          <w:sz w:val="28"/>
          <w:szCs w:val="28"/>
        </w:rPr>
      </w:pPr>
      <w:r w:rsidRPr="004822D8">
        <w:rPr>
          <w:rFonts w:ascii="Times New Roman" w:hAnsi="Times New Roman" w:cs="Times New Roman"/>
          <w:color w:val="292B2C"/>
          <w:sz w:val="28"/>
          <w:szCs w:val="28"/>
        </w:rPr>
        <w:t>Các dự án nhỏ , ngắn hạn.</w:t>
      </w:r>
    </w:p>
    <w:p w14:paraId="76C048C3" w14:textId="77777777" w:rsidR="005C3872" w:rsidRPr="004822D8" w:rsidRDefault="005C3872" w:rsidP="00863652">
      <w:pPr>
        <w:numPr>
          <w:ilvl w:val="0"/>
          <w:numId w:val="31"/>
        </w:numPr>
        <w:shd w:val="clear" w:color="auto" w:fill="FFFFFF"/>
        <w:spacing w:before="100" w:beforeAutospacing="1" w:after="120" w:line="240" w:lineRule="auto"/>
        <w:rPr>
          <w:rFonts w:ascii="Times New Roman" w:hAnsi="Times New Roman" w:cs="Times New Roman"/>
          <w:color w:val="292B2C"/>
          <w:sz w:val="28"/>
          <w:szCs w:val="28"/>
        </w:rPr>
      </w:pPr>
      <w:r w:rsidRPr="004822D8">
        <w:rPr>
          <w:rFonts w:ascii="Times New Roman" w:hAnsi="Times New Roman" w:cs="Times New Roman"/>
          <w:color w:val="292B2C"/>
          <w:sz w:val="28"/>
          <w:szCs w:val="28"/>
        </w:rPr>
        <w:t>Các dự án có ít thay đổi về yêu cầu và không có những yêu cầu không rõ ràng.</w:t>
      </w:r>
    </w:p>
    <w:p w14:paraId="49B45A86" w14:textId="77777777" w:rsidR="005C3872" w:rsidRPr="004822D8" w:rsidRDefault="005C3872" w:rsidP="00990D00">
      <w:pPr>
        <w:rPr>
          <w:rFonts w:ascii="Times New Roman" w:hAnsi="Times New Roman" w:cs="Times New Roman"/>
          <w:color w:val="292B2C"/>
          <w:sz w:val="28"/>
          <w:szCs w:val="28"/>
        </w:rPr>
      </w:pPr>
      <w:r w:rsidRPr="004822D8">
        <w:rPr>
          <w:rFonts w:ascii="Times New Roman" w:hAnsi="Times New Roman" w:cs="Times New Roman"/>
          <w:color w:val="292B2C"/>
          <w:sz w:val="28"/>
          <w:szCs w:val="28"/>
        </w:rPr>
        <w:t>Ưu điểm</w:t>
      </w:r>
    </w:p>
    <w:p w14:paraId="27019FEC" w14:textId="3312EB2C" w:rsidR="005C3872" w:rsidRDefault="00DB27BA" w:rsidP="00863652">
      <w:pPr>
        <w:numPr>
          <w:ilvl w:val="0"/>
          <w:numId w:val="32"/>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Giao diện thân thiện dễ sử dụng</w:t>
      </w:r>
    </w:p>
    <w:p w14:paraId="77D4D35E" w14:textId="3E072EB5" w:rsidR="00DB27BA" w:rsidRDefault="00DB27BA" w:rsidP="00863652">
      <w:pPr>
        <w:numPr>
          <w:ilvl w:val="0"/>
          <w:numId w:val="32"/>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Tích hợp tạo và in báo cáo</w:t>
      </w:r>
    </w:p>
    <w:p w14:paraId="3497BB35" w14:textId="67C78F33" w:rsidR="00DB27BA" w:rsidRDefault="00DB27BA" w:rsidP="00863652">
      <w:pPr>
        <w:numPr>
          <w:ilvl w:val="0"/>
          <w:numId w:val="32"/>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Tích hợp nhắn tin trong nội bộ công ty, cho phép giáo tiếp giữa các nhân viên qua App</w:t>
      </w:r>
    </w:p>
    <w:p w14:paraId="168701CB" w14:textId="37E8EB51" w:rsidR="00DB27BA" w:rsidRDefault="00DB27BA" w:rsidP="00863652">
      <w:pPr>
        <w:numPr>
          <w:ilvl w:val="0"/>
          <w:numId w:val="32"/>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Cho phép tùy chỉnh thông tin cá nhân</w:t>
      </w:r>
    </w:p>
    <w:p w14:paraId="7D9847E2" w14:textId="02C8F203" w:rsidR="00DB27BA" w:rsidRPr="004822D8" w:rsidRDefault="00DB27BA" w:rsidP="00863652">
      <w:pPr>
        <w:numPr>
          <w:ilvl w:val="0"/>
          <w:numId w:val="32"/>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Bảo mật tương đối tránh được tình trạng Brute Force</w:t>
      </w:r>
    </w:p>
    <w:p w14:paraId="0460E107" w14:textId="77777777" w:rsidR="005C3872" w:rsidRPr="004822D8" w:rsidRDefault="005C3872" w:rsidP="00863652">
      <w:pPr>
        <w:numPr>
          <w:ilvl w:val="0"/>
          <w:numId w:val="32"/>
        </w:numPr>
        <w:shd w:val="clear" w:color="auto" w:fill="FFFFFF"/>
        <w:spacing w:before="100" w:beforeAutospacing="1" w:after="120" w:line="240" w:lineRule="auto"/>
        <w:rPr>
          <w:rFonts w:ascii="Times New Roman" w:hAnsi="Times New Roman" w:cs="Times New Roman"/>
          <w:color w:val="292B2C"/>
          <w:sz w:val="28"/>
          <w:szCs w:val="28"/>
        </w:rPr>
      </w:pPr>
      <w:r w:rsidRPr="004822D8">
        <w:rPr>
          <w:rFonts w:ascii="Times New Roman" w:hAnsi="Times New Roman" w:cs="Times New Roman"/>
          <w:color w:val="292B2C"/>
          <w:sz w:val="28"/>
          <w:szCs w:val="28"/>
        </w:rPr>
        <w:t>Sản phẩm phát triển theo các giai đoạn được xác định rõ ràng.</w:t>
      </w:r>
    </w:p>
    <w:p w14:paraId="13A5772D" w14:textId="6DCD92DB" w:rsidR="005C3872" w:rsidRDefault="005C3872" w:rsidP="00863652">
      <w:pPr>
        <w:numPr>
          <w:ilvl w:val="0"/>
          <w:numId w:val="32"/>
        </w:numPr>
        <w:shd w:val="clear" w:color="auto" w:fill="FFFFFF"/>
        <w:spacing w:before="100" w:beforeAutospacing="1" w:after="120" w:line="240" w:lineRule="auto"/>
        <w:rPr>
          <w:rFonts w:ascii="Times New Roman" w:hAnsi="Times New Roman" w:cs="Times New Roman"/>
          <w:color w:val="292B2C"/>
          <w:sz w:val="28"/>
          <w:szCs w:val="28"/>
        </w:rPr>
      </w:pPr>
      <w:r w:rsidRPr="004822D8">
        <w:rPr>
          <w:rFonts w:ascii="Times New Roman" w:hAnsi="Times New Roman" w:cs="Times New Roman"/>
          <w:color w:val="292B2C"/>
          <w:sz w:val="28"/>
          <w:szCs w:val="28"/>
        </w:rPr>
        <w:t>Xác nhận ở từng giai đoạn, đảm bảo phát hiện sớm các lỗi.</w:t>
      </w:r>
    </w:p>
    <w:p w14:paraId="0287DB04" w14:textId="70B537E0" w:rsidR="00DB27BA" w:rsidRDefault="00DB27BA" w:rsidP="00DB27BA">
      <w:pPr>
        <w:numPr>
          <w:ilvl w:val="0"/>
          <w:numId w:val="32"/>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 xml:space="preserve">Chống tình trạng thâm nhập vào dữ liệu nội bộ khi người ngoài đăng ký TK </w:t>
      </w:r>
      <w:r w:rsidRPr="00DB27BA">
        <w:rPr>
          <w:rFonts w:ascii="Times New Roman" w:hAnsi="Times New Roman" w:cs="Times New Roman"/>
          <w:color w:val="292B2C"/>
          <w:sz w:val="28"/>
          <w:szCs w:val="28"/>
        </w:rPr>
        <w:t>App</w:t>
      </w:r>
    </w:p>
    <w:p w14:paraId="732D88FA" w14:textId="2F45916A" w:rsidR="00DB27BA" w:rsidRPr="00DB27BA" w:rsidRDefault="00DB27BA" w:rsidP="00DB27BA">
      <w:pPr>
        <w:numPr>
          <w:ilvl w:val="0"/>
          <w:numId w:val="32"/>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 xml:space="preserve">Có tài liệu hướng dẫn </w:t>
      </w:r>
    </w:p>
    <w:p w14:paraId="4DD9C493" w14:textId="77777777" w:rsidR="005C3872" w:rsidRPr="004822D8" w:rsidRDefault="005C3872" w:rsidP="00990D00">
      <w:pPr>
        <w:rPr>
          <w:rFonts w:ascii="Times New Roman" w:hAnsi="Times New Roman" w:cs="Times New Roman"/>
          <w:color w:val="292B2C"/>
          <w:sz w:val="28"/>
          <w:szCs w:val="28"/>
        </w:rPr>
      </w:pPr>
      <w:r w:rsidRPr="004822D8">
        <w:rPr>
          <w:rFonts w:ascii="Times New Roman" w:hAnsi="Times New Roman" w:cs="Times New Roman"/>
          <w:color w:val="292B2C"/>
          <w:sz w:val="28"/>
          <w:szCs w:val="28"/>
        </w:rPr>
        <w:t>Nhược điểm</w:t>
      </w:r>
    </w:p>
    <w:p w14:paraId="36572354" w14:textId="68305982" w:rsidR="005C3872" w:rsidRPr="004822D8" w:rsidRDefault="00DB27BA" w:rsidP="00863652">
      <w:pPr>
        <w:numPr>
          <w:ilvl w:val="0"/>
          <w:numId w:val="33"/>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Khó khăn trong việc cài đặt phần mềm</w:t>
      </w:r>
    </w:p>
    <w:p w14:paraId="47F324E2" w14:textId="650066AB" w:rsidR="005C3872" w:rsidRPr="004822D8" w:rsidRDefault="00DB27BA" w:rsidP="00863652">
      <w:pPr>
        <w:numPr>
          <w:ilvl w:val="0"/>
          <w:numId w:val="33"/>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Yêu cầu cấu hình tầm trung</w:t>
      </w:r>
      <w:r w:rsidR="005C3872" w:rsidRPr="004822D8">
        <w:rPr>
          <w:rFonts w:ascii="Times New Roman" w:hAnsi="Times New Roman" w:cs="Times New Roman"/>
          <w:color w:val="292B2C"/>
          <w:sz w:val="28"/>
          <w:szCs w:val="28"/>
        </w:rPr>
        <w:t>.</w:t>
      </w:r>
    </w:p>
    <w:p w14:paraId="55DAC3FF" w14:textId="77777777" w:rsidR="005C3872" w:rsidRPr="004822D8" w:rsidRDefault="005C3872" w:rsidP="00863652">
      <w:pPr>
        <w:numPr>
          <w:ilvl w:val="0"/>
          <w:numId w:val="33"/>
        </w:numPr>
        <w:shd w:val="clear" w:color="auto" w:fill="FFFFFF"/>
        <w:spacing w:before="100" w:beforeAutospacing="1" w:after="120" w:line="240" w:lineRule="auto"/>
        <w:rPr>
          <w:rFonts w:ascii="Times New Roman" w:hAnsi="Times New Roman" w:cs="Times New Roman"/>
          <w:color w:val="292B2C"/>
          <w:sz w:val="28"/>
          <w:szCs w:val="28"/>
        </w:rPr>
      </w:pPr>
      <w:r w:rsidRPr="004822D8">
        <w:rPr>
          <w:rFonts w:ascii="Times New Roman" w:hAnsi="Times New Roman" w:cs="Times New Roman"/>
          <w:color w:val="292B2C"/>
          <w:sz w:val="28"/>
          <w:szCs w:val="28"/>
        </w:rPr>
        <w:t>Mô hình không thích hợp với những dự án dài, đang diễn ra, hay những dự án phức tạp, có nhiều thay đổi về yêu cầu trong vòng đời phát triển.</w:t>
      </w:r>
    </w:p>
    <w:p w14:paraId="449DFBEE" w14:textId="4E86628D" w:rsidR="005C3872" w:rsidRDefault="00DB27BA" w:rsidP="00863652">
      <w:pPr>
        <w:numPr>
          <w:ilvl w:val="0"/>
          <w:numId w:val="33"/>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Việc thiếp lập giao diện mặc định theo thiên hướng duy nhất khó thay đổi</w:t>
      </w:r>
      <w:r w:rsidR="005C3872" w:rsidRPr="004822D8">
        <w:rPr>
          <w:rFonts w:ascii="Times New Roman" w:hAnsi="Times New Roman" w:cs="Times New Roman"/>
          <w:color w:val="292B2C"/>
          <w:sz w:val="28"/>
          <w:szCs w:val="28"/>
        </w:rPr>
        <w:t>.</w:t>
      </w:r>
    </w:p>
    <w:p w14:paraId="147FA0FA" w14:textId="026DC04B" w:rsidR="00DB27BA" w:rsidRPr="004822D8" w:rsidRDefault="00DB27BA" w:rsidP="00863652">
      <w:pPr>
        <w:numPr>
          <w:ilvl w:val="0"/>
          <w:numId w:val="33"/>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Không sử dụng được đa ngôn ngữ</w:t>
      </w:r>
    </w:p>
    <w:p w14:paraId="571A401A" w14:textId="7BD6C1AF" w:rsidR="005C3872" w:rsidRPr="004822D8" w:rsidRDefault="005C3872" w:rsidP="005C3872">
      <w:pPr>
        <w:pStyle w:val="ListParagraph"/>
        <w:ind w:left="1429"/>
        <w:rPr>
          <w:rFonts w:ascii="Times New Roman" w:hAnsi="Times New Roman" w:cs="Times New Roman"/>
          <w:b/>
          <w:bCs/>
          <w:sz w:val="28"/>
          <w:szCs w:val="28"/>
          <w:lang w:val="vi-VN" w:eastAsia="vi-VN"/>
        </w:rPr>
      </w:pPr>
    </w:p>
    <w:p w14:paraId="78D149D0" w14:textId="1009987E" w:rsidR="005C3872" w:rsidRPr="004822D8" w:rsidRDefault="005C3872" w:rsidP="005C3872">
      <w:pPr>
        <w:pStyle w:val="ListParagraph"/>
        <w:ind w:left="1429"/>
        <w:rPr>
          <w:rFonts w:ascii="Times New Roman" w:hAnsi="Times New Roman" w:cs="Times New Roman"/>
          <w:b/>
          <w:bCs/>
          <w:sz w:val="28"/>
          <w:szCs w:val="28"/>
          <w:lang w:val="vi-VN" w:eastAsia="vi-VN"/>
        </w:rPr>
      </w:pPr>
    </w:p>
    <w:p w14:paraId="5B2BCADA" w14:textId="3A11E610" w:rsidR="005C3872" w:rsidRPr="004822D8" w:rsidRDefault="005C3872" w:rsidP="005C3872">
      <w:pPr>
        <w:pStyle w:val="ListParagraph"/>
        <w:ind w:left="1429"/>
        <w:rPr>
          <w:rFonts w:ascii="Times New Roman" w:hAnsi="Times New Roman" w:cs="Times New Roman"/>
          <w:b/>
          <w:bCs/>
          <w:sz w:val="28"/>
          <w:szCs w:val="28"/>
          <w:lang w:val="vi-VN" w:eastAsia="vi-VN"/>
        </w:rPr>
      </w:pPr>
    </w:p>
    <w:p w14:paraId="5BB3B79F" w14:textId="1898375D" w:rsidR="005C3872" w:rsidRPr="004822D8" w:rsidRDefault="005C3872" w:rsidP="005C3872">
      <w:pPr>
        <w:pStyle w:val="ListParagraph"/>
        <w:ind w:left="1429"/>
        <w:rPr>
          <w:rFonts w:ascii="Times New Roman" w:hAnsi="Times New Roman" w:cs="Times New Roman"/>
          <w:b/>
          <w:bCs/>
          <w:sz w:val="28"/>
          <w:szCs w:val="28"/>
          <w:lang w:val="vi-VN" w:eastAsia="vi-VN"/>
        </w:rPr>
      </w:pPr>
    </w:p>
    <w:p w14:paraId="2290B424" w14:textId="245B9C40" w:rsidR="005C3872" w:rsidRPr="004822D8" w:rsidRDefault="005C3872" w:rsidP="005C3872">
      <w:pPr>
        <w:pStyle w:val="ListParagraph"/>
        <w:ind w:left="1429"/>
        <w:rPr>
          <w:rFonts w:ascii="Times New Roman" w:hAnsi="Times New Roman" w:cs="Times New Roman"/>
          <w:b/>
          <w:bCs/>
          <w:sz w:val="28"/>
          <w:szCs w:val="28"/>
          <w:lang w:val="vi-VN" w:eastAsia="vi-VN"/>
        </w:rPr>
      </w:pPr>
    </w:p>
    <w:p w14:paraId="69860E8D" w14:textId="56E9261E" w:rsidR="005C3872" w:rsidRPr="004822D8" w:rsidRDefault="005C3872" w:rsidP="005C3872">
      <w:pPr>
        <w:pStyle w:val="ListParagraph"/>
        <w:ind w:left="1429"/>
        <w:rPr>
          <w:rFonts w:ascii="Times New Roman" w:hAnsi="Times New Roman" w:cs="Times New Roman"/>
          <w:b/>
          <w:bCs/>
          <w:sz w:val="28"/>
          <w:szCs w:val="28"/>
          <w:lang w:val="vi-VN" w:eastAsia="vi-VN"/>
        </w:rPr>
      </w:pPr>
    </w:p>
    <w:p w14:paraId="49682025" w14:textId="3AA5FDB7" w:rsidR="005C3872" w:rsidRPr="004822D8" w:rsidRDefault="005C3872" w:rsidP="005C3872">
      <w:pPr>
        <w:pStyle w:val="ListParagraph"/>
        <w:ind w:left="1429"/>
        <w:rPr>
          <w:rFonts w:ascii="Times New Roman" w:hAnsi="Times New Roman" w:cs="Times New Roman"/>
          <w:b/>
          <w:bCs/>
          <w:sz w:val="28"/>
          <w:szCs w:val="28"/>
          <w:lang w:val="vi-VN" w:eastAsia="vi-VN"/>
        </w:rPr>
      </w:pPr>
    </w:p>
    <w:p w14:paraId="0D0319E5" w14:textId="4B051373" w:rsidR="005C3872" w:rsidRPr="004822D8" w:rsidRDefault="005C3872" w:rsidP="005C3872">
      <w:pPr>
        <w:pStyle w:val="ListParagraph"/>
        <w:ind w:left="1429"/>
        <w:rPr>
          <w:rFonts w:ascii="Times New Roman" w:hAnsi="Times New Roman" w:cs="Times New Roman"/>
          <w:b/>
          <w:bCs/>
          <w:sz w:val="28"/>
          <w:szCs w:val="28"/>
          <w:lang w:val="vi-VN" w:eastAsia="vi-VN"/>
        </w:rPr>
      </w:pPr>
    </w:p>
    <w:p w14:paraId="1CC7F188" w14:textId="4498A79C" w:rsidR="005C3872" w:rsidRPr="004822D8" w:rsidRDefault="005C3872" w:rsidP="005C3872">
      <w:pPr>
        <w:pStyle w:val="ListParagraph"/>
        <w:ind w:left="1429"/>
        <w:rPr>
          <w:rFonts w:ascii="Times New Roman" w:hAnsi="Times New Roman" w:cs="Times New Roman"/>
          <w:b/>
          <w:bCs/>
          <w:sz w:val="28"/>
          <w:szCs w:val="28"/>
          <w:lang w:val="vi-VN" w:eastAsia="vi-VN"/>
        </w:rPr>
      </w:pPr>
    </w:p>
    <w:p w14:paraId="2F62EF41" w14:textId="01815EEB" w:rsidR="005C3872" w:rsidRPr="004822D8" w:rsidRDefault="005C3872" w:rsidP="005C3872">
      <w:pPr>
        <w:pStyle w:val="ListParagraph"/>
        <w:ind w:left="1429"/>
        <w:rPr>
          <w:rFonts w:ascii="Times New Roman" w:hAnsi="Times New Roman" w:cs="Times New Roman"/>
          <w:b/>
          <w:bCs/>
          <w:sz w:val="28"/>
          <w:szCs w:val="28"/>
          <w:lang w:val="vi-VN" w:eastAsia="vi-VN"/>
        </w:rPr>
      </w:pPr>
    </w:p>
    <w:p w14:paraId="5B2309BA" w14:textId="6A3912CA" w:rsidR="005C3872" w:rsidRPr="004822D8" w:rsidRDefault="005C3872" w:rsidP="005C3872">
      <w:pPr>
        <w:pStyle w:val="ListParagraph"/>
        <w:ind w:left="1429"/>
        <w:rPr>
          <w:rFonts w:ascii="Times New Roman" w:hAnsi="Times New Roman" w:cs="Times New Roman"/>
          <w:b/>
          <w:bCs/>
          <w:sz w:val="28"/>
          <w:szCs w:val="28"/>
          <w:lang w:val="vi-VN" w:eastAsia="vi-VN"/>
        </w:rPr>
      </w:pPr>
    </w:p>
    <w:p w14:paraId="2A92BC1B" w14:textId="5A4720CA" w:rsidR="005C3872" w:rsidRPr="004822D8" w:rsidRDefault="005C3872" w:rsidP="005C3872">
      <w:pPr>
        <w:pStyle w:val="ListParagraph"/>
        <w:ind w:left="1429"/>
        <w:rPr>
          <w:rFonts w:ascii="Times New Roman" w:hAnsi="Times New Roman" w:cs="Times New Roman"/>
          <w:b/>
          <w:bCs/>
          <w:sz w:val="28"/>
          <w:szCs w:val="28"/>
          <w:lang w:val="vi-VN" w:eastAsia="vi-VN"/>
        </w:rPr>
      </w:pPr>
    </w:p>
    <w:p w14:paraId="75C1BC12" w14:textId="245904D0" w:rsidR="005C3872" w:rsidRPr="004822D8" w:rsidRDefault="005C3872" w:rsidP="005C3872">
      <w:pPr>
        <w:pStyle w:val="ListParagraph"/>
        <w:ind w:left="1429"/>
        <w:rPr>
          <w:rFonts w:ascii="Times New Roman" w:hAnsi="Times New Roman" w:cs="Times New Roman"/>
          <w:b/>
          <w:bCs/>
          <w:sz w:val="28"/>
          <w:szCs w:val="28"/>
          <w:lang w:val="vi-VN" w:eastAsia="vi-VN"/>
        </w:rPr>
      </w:pPr>
    </w:p>
    <w:p w14:paraId="061A6639" w14:textId="77777777" w:rsidR="005C3872" w:rsidRPr="004822D8" w:rsidRDefault="005C3872" w:rsidP="005C3872">
      <w:pPr>
        <w:pStyle w:val="ListParagraph"/>
        <w:ind w:left="1429"/>
        <w:rPr>
          <w:rFonts w:ascii="Times New Roman" w:hAnsi="Times New Roman" w:cs="Times New Roman"/>
          <w:b/>
          <w:bCs/>
          <w:sz w:val="28"/>
          <w:szCs w:val="28"/>
          <w:lang w:val="vi-VN" w:eastAsia="vi-VN"/>
        </w:rPr>
      </w:pPr>
    </w:p>
    <w:p w14:paraId="6387531C" w14:textId="598C3CAD" w:rsidR="005C3872" w:rsidRPr="004822D8" w:rsidRDefault="005C3872" w:rsidP="005C3872">
      <w:pPr>
        <w:pStyle w:val="ListParagraph"/>
        <w:ind w:left="1429"/>
        <w:rPr>
          <w:rFonts w:ascii="Times New Roman" w:hAnsi="Times New Roman" w:cs="Times New Roman"/>
          <w:b/>
          <w:bCs/>
          <w:sz w:val="28"/>
          <w:szCs w:val="28"/>
          <w:lang w:val="vi-VN" w:eastAsia="vi-VN"/>
        </w:rPr>
      </w:pPr>
    </w:p>
    <w:p w14:paraId="74009B13" w14:textId="564A2D20" w:rsidR="005C3872" w:rsidRPr="004822D8" w:rsidRDefault="005C3872" w:rsidP="005C3872">
      <w:pPr>
        <w:pStyle w:val="ListParagraph"/>
        <w:ind w:left="1429"/>
        <w:rPr>
          <w:rFonts w:ascii="Times New Roman" w:hAnsi="Times New Roman" w:cs="Times New Roman"/>
          <w:b/>
          <w:bCs/>
          <w:sz w:val="28"/>
          <w:szCs w:val="28"/>
          <w:lang w:val="vi-VN" w:eastAsia="vi-VN"/>
        </w:rPr>
      </w:pPr>
    </w:p>
    <w:p w14:paraId="00BBEDA6" w14:textId="77777777" w:rsidR="005C3872" w:rsidRPr="004822D8" w:rsidRDefault="005C3872" w:rsidP="005C3872">
      <w:pPr>
        <w:pStyle w:val="ListParagraph"/>
        <w:ind w:left="1429"/>
        <w:rPr>
          <w:rFonts w:ascii="Times New Roman" w:hAnsi="Times New Roman" w:cs="Times New Roman"/>
          <w:b/>
          <w:bCs/>
          <w:sz w:val="28"/>
          <w:szCs w:val="28"/>
          <w:lang w:val="vi-VN" w:eastAsia="vi-VN"/>
        </w:rPr>
      </w:pPr>
    </w:p>
    <w:p w14:paraId="39712792" w14:textId="04C8D876" w:rsidR="006A0284" w:rsidRPr="004822D8" w:rsidRDefault="00941D74" w:rsidP="00941D74">
      <w:pPr>
        <w:pStyle w:val="ListParagraph"/>
        <w:numPr>
          <w:ilvl w:val="1"/>
          <w:numId w:val="44"/>
        </w:numPr>
        <w:outlineLvl w:val="1"/>
        <w:rPr>
          <w:rFonts w:ascii="Times New Roman" w:hAnsi="Times New Roman" w:cs="Times New Roman"/>
          <w:b/>
          <w:bCs/>
          <w:sz w:val="28"/>
          <w:szCs w:val="28"/>
          <w:lang w:val="vi-VN" w:eastAsia="vi-VN"/>
        </w:rPr>
      </w:pPr>
      <w:r w:rsidRPr="004822D8">
        <w:rPr>
          <w:rFonts w:ascii="Times New Roman" w:hAnsi="Times New Roman" w:cs="Times New Roman"/>
          <w:b/>
          <w:bCs/>
          <w:sz w:val="28"/>
          <w:szCs w:val="28"/>
          <w:lang w:eastAsia="vi-VN"/>
        </w:rPr>
        <w:t xml:space="preserve"> </w:t>
      </w:r>
      <w:bookmarkStart w:id="11" w:name="_Toc71995233"/>
      <w:r w:rsidR="009A2B1D" w:rsidRPr="004822D8">
        <w:rPr>
          <w:rFonts w:ascii="Times New Roman" w:hAnsi="Times New Roman" w:cs="Times New Roman"/>
          <w:b/>
          <w:bCs/>
          <w:sz w:val="28"/>
          <w:szCs w:val="28"/>
          <w:lang w:val="vi-VN" w:eastAsia="vi-VN"/>
        </w:rPr>
        <w:t>Kiến trúc</w:t>
      </w:r>
      <w:r w:rsidR="002F349C" w:rsidRPr="004822D8">
        <w:rPr>
          <w:rFonts w:ascii="Times New Roman" w:hAnsi="Times New Roman" w:cs="Times New Roman"/>
          <w:b/>
          <w:bCs/>
          <w:sz w:val="28"/>
          <w:szCs w:val="28"/>
          <w:lang w:val="vi-VN" w:eastAsia="vi-VN"/>
        </w:rPr>
        <w:t xml:space="preserve"> </w:t>
      </w:r>
      <w:r w:rsidR="009A2B1D" w:rsidRPr="004822D8">
        <w:rPr>
          <w:rFonts w:ascii="Times New Roman" w:hAnsi="Times New Roman" w:cs="Times New Roman"/>
          <w:b/>
          <w:bCs/>
          <w:sz w:val="28"/>
          <w:szCs w:val="28"/>
          <w:lang w:val="vi-VN" w:eastAsia="vi-VN"/>
        </w:rPr>
        <w:t xml:space="preserve">chức năng </w:t>
      </w:r>
      <w:r w:rsidR="002F349C" w:rsidRPr="004822D8">
        <w:rPr>
          <w:rFonts w:ascii="Times New Roman" w:hAnsi="Times New Roman" w:cs="Times New Roman"/>
          <w:b/>
          <w:bCs/>
          <w:sz w:val="28"/>
          <w:szCs w:val="28"/>
          <w:lang w:val="vi-VN" w:eastAsia="vi-VN"/>
        </w:rPr>
        <w:t>hệ thống</w:t>
      </w:r>
      <w:bookmarkEnd w:id="11"/>
    </w:p>
    <w:p w14:paraId="2D4CDCE1" w14:textId="4C1926CF" w:rsidR="006A0284" w:rsidRPr="004822D8" w:rsidRDefault="006A0284" w:rsidP="006A0284">
      <w:pPr>
        <w:pStyle w:val="ListParagraph"/>
        <w:ind w:left="360"/>
        <w:rPr>
          <w:rFonts w:ascii="Times New Roman" w:hAnsi="Times New Roman" w:cs="Times New Roman"/>
          <w:b/>
          <w:bCs/>
          <w:sz w:val="28"/>
          <w:szCs w:val="28"/>
          <w:lang w:eastAsia="vi-VN"/>
        </w:rPr>
      </w:pPr>
      <w:r w:rsidRPr="004822D8">
        <w:rPr>
          <w:rFonts w:ascii="Times New Roman" w:hAnsi="Times New Roman" w:cs="Times New Roman"/>
          <w:b/>
          <w:bCs/>
          <w:sz w:val="28"/>
          <w:szCs w:val="28"/>
          <w:lang w:eastAsia="vi-VN"/>
        </w:rPr>
        <w:t>A. Mô hình hệ thống</w:t>
      </w:r>
    </w:p>
    <w:p w14:paraId="59AAD57F" w14:textId="3171B39D" w:rsidR="002F349C" w:rsidRPr="004822D8" w:rsidRDefault="002F349C" w:rsidP="00941D74">
      <w:pPr>
        <w:pStyle w:val="ListParagraph"/>
        <w:numPr>
          <w:ilvl w:val="2"/>
          <w:numId w:val="43"/>
        </w:numPr>
        <w:ind w:left="0" w:firstLine="0"/>
        <w:jc w:val="both"/>
        <w:outlineLvl w:val="1"/>
        <w:rPr>
          <w:rFonts w:ascii="Times New Roman" w:hAnsi="Times New Roman" w:cs="Times New Roman"/>
          <w:b/>
          <w:sz w:val="28"/>
          <w:szCs w:val="28"/>
        </w:rPr>
      </w:pPr>
      <w:bookmarkStart w:id="12" w:name="_Toc71995234"/>
      <w:r w:rsidRPr="004822D8">
        <w:rPr>
          <w:rFonts w:ascii="Times New Roman" w:hAnsi="Times New Roman" w:cs="Times New Roman"/>
          <w:b/>
          <w:sz w:val="28"/>
          <w:szCs w:val="28"/>
        </w:rPr>
        <w:t xml:space="preserve">Lược đồ </w:t>
      </w:r>
      <w:r w:rsidR="009C3763" w:rsidRPr="004822D8">
        <w:rPr>
          <w:rFonts w:ascii="Times New Roman" w:hAnsi="Times New Roman" w:cs="Times New Roman"/>
          <w:b/>
          <w:sz w:val="28"/>
          <w:szCs w:val="28"/>
          <w:lang w:val="vi-VN"/>
        </w:rPr>
        <w:t>B</w:t>
      </w:r>
      <w:r w:rsidRPr="004822D8">
        <w:rPr>
          <w:rFonts w:ascii="Times New Roman" w:hAnsi="Times New Roman" w:cs="Times New Roman"/>
          <w:b/>
          <w:sz w:val="28"/>
          <w:szCs w:val="28"/>
        </w:rPr>
        <w:t>FD</w:t>
      </w:r>
      <w:bookmarkEnd w:id="12"/>
    </w:p>
    <w:p w14:paraId="09CD4DC5" w14:textId="77777777" w:rsidR="002F349C" w:rsidRPr="004822D8" w:rsidRDefault="002F349C" w:rsidP="002F349C">
      <w:pPr>
        <w:pStyle w:val="ListParagraph"/>
        <w:ind w:left="-1080"/>
        <w:jc w:val="both"/>
        <w:rPr>
          <w:rFonts w:ascii="Times New Roman" w:hAnsi="Times New Roman" w:cs="Times New Roman"/>
          <w:sz w:val="28"/>
          <w:szCs w:val="28"/>
        </w:rPr>
      </w:pPr>
      <w:r w:rsidRPr="004822D8">
        <w:rPr>
          <w:rFonts w:ascii="Times New Roman" w:hAnsi="Times New Roman" w:cs="Times New Roman"/>
          <w:noProof/>
          <w:sz w:val="28"/>
          <w:szCs w:val="28"/>
        </w:rPr>
        <w:drawing>
          <wp:inline distT="0" distB="0" distL="0" distR="0" wp14:anchorId="1E10051F" wp14:editId="67A14682">
            <wp:extent cx="7305675" cy="4038600"/>
            <wp:effectExtent l="0" t="0" r="9525" b="0"/>
            <wp:docPr id="35" name="Picture 1" descr="https://documents.lucidchart.com/documents/53201585-7e35-417b-bd4c-6b2f79d4dcc5/pages/0_0?a=2726&amp;x=-336&amp;y=333&amp;w=1860&amp;h=1024&amp;store=1&amp;accept=image%2F*&amp;auth=LCA%203572023ec983164cead73f1d4c22d8d93bb70c65-ts%3D1530460257"/>
            <wp:cNvGraphicFramePr/>
            <a:graphic xmlns:a="http://schemas.openxmlformats.org/drawingml/2006/main">
              <a:graphicData uri="http://schemas.openxmlformats.org/drawingml/2006/picture">
                <pic:pic xmlns:pic="http://schemas.openxmlformats.org/drawingml/2006/picture">
                  <pic:nvPicPr>
                    <pic:cNvPr id="1" name="Picture 1" descr="https://documents.lucidchart.com/documents/53201585-7e35-417b-bd4c-6b2f79d4dcc5/pages/0_0?a=2726&amp;x=-336&amp;y=333&amp;w=1860&amp;h=1024&amp;store=1&amp;accept=image%2F*&amp;auth=LCA%203572023ec983164cead73f1d4c22d8d93bb70c65-ts%3D1530460257"/>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305675" cy="4038600"/>
                    </a:xfrm>
                    <a:prstGeom prst="rect">
                      <a:avLst/>
                    </a:prstGeom>
                    <a:noFill/>
                    <a:ln>
                      <a:noFill/>
                    </a:ln>
                  </pic:spPr>
                </pic:pic>
              </a:graphicData>
            </a:graphic>
          </wp:inline>
        </w:drawing>
      </w:r>
    </w:p>
    <w:p w14:paraId="242D2FDF" w14:textId="77777777" w:rsidR="002F349C" w:rsidRPr="004822D8" w:rsidRDefault="002F349C" w:rsidP="002F349C">
      <w:pPr>
        <w:pStyle w:val="ListParagraph"/>
        <w:ind w:left="-1080"/>
        <w:jc w:val="both"/>
        <w:rPr>
          <w:rFonts w:ascii="Times New Roman" w:hAnsi="Times New Roman" w:cs="Times New Roman"/>
          <w:sz w:val="28"/>
          <w:szCs w:val="28"/>
        </w:rPr>
      </w:pPr>
    </w:p>
    <w:p w14:paraId="7492456A" w14:textId="56DAA587" w:rsidR="002F349C" w:rsidRPr="004822D8" w:rsidRDefault="002F349C" w:rsidP="00941D74">
      <w:pPr>
        <w:pStyle w:val="ListParagraph"/>
        <w:numPr>
          <w:ilvl w:val="2"/>
          <w:numId w:val="43"/>
        </w:numPr>
        <w:jc w:val="both"/>
        <w:outlineLvl w:val="1"/>
        <w:rPr>
          <w:rFonts w:ascii="Times New Roman" w:hAnsi="Times New Roman" w:cs="Times New Roman"/>
          <w:b/>
          <w:sz w:val="28"/>
          <w:szCs w:val="28"/>
        </w:rPr>
      </w:pPr>
      <w:bookmarkStart w:id="13" w:name="_Toc71995235"/>
      <w:r w:rsidRPr="004822D8">
        <w:rPr>
          <w:rFonts w:ascii="Times New Roman" w:hAnsi="Times New Roman" w:cs="Times New Roman"/>
          <w:b/>
          <w:sz w:val="28"/>
          <w:szCs w:val="28"/>
        </w:rPr>
        <w:t>Bảng giải thích/Mô tả chức năng</w:t>
      </w:r>
      <w:bookmarkEnd w:id="13"/>
    </w:p>
    <w:tbl>
      <w:tblPr>
        <w:tblW w:w="8640" w:type="dxa"/>
        <w:tblInd w:w="715" w:type="dxa"/>
        <w:tblLook w:val="04A0" w:firstRow="1" w:lastRow="0" w:firstColumn="1" w:lastColumn="0" w:noHBand="0" w:noVBand="1"/>
      </w:tblPr>
      <w:tblGrid>
        <w:gridCol w:w="1975"/>
        <w:gridCol w:w="6665"/>
      </w:tblGrid>
      <w:tr w:rsidR="002F349C" w:rsidRPr="004822D8" w14:paraId="670430FA" w14:textId="77777777" w:rsidTr="00A54B35">
        <w:trPr>
          <w:trHeight w:val="656"/>
        </w:trPr>
        <w:tc>
          <w:tcPr>
            <w:tcW w:w="1975" w:type="dxa"/>
            <w:tcBorders>
              <w:top w:val="single" w:sz="4" w:space="0" w:color="auto"/>
              <w:left w:val="single" w:sz="4" w:space="0" w:color="auto"/>
              <w:bottom w:val="single" w:sz="4" w:space="0" w:color="auto"/>
              <w:right w:val="single" w:sz="4" w:space="0" w:color="auto"/>
            </w:tcBorders>
            <w:vAlign w:val="center"/>
            <w:hideMark/>
          </w:tcPr>
          <w:p w14:paraId="2A7DF7AF" w14:textId="77777777" w:rsidR="002F349C" w:rsidRPr="004822D8" w:rsidRDefault="002F349C" w:rsidP="00A54B35">
            <w:pPr>
              <w:rPr>
                <w:rFonts w:ascii="Times New Roman" w:hAnsi="Times New Roman" w:cs="Times New Roman"/>
                <w:b/>
                <w:sz w:val="28"/>
                <w:szCs w:val="28"/>
              </w:rPr>
            </w:pPr>
            <w:r w:rsidRPr="004822D8">
              <w:rPr>
                <w:rFonts w:ascii="Times New Roman" w:hAnsi="Times New Roman" w:cs="Times New Roman"/>
                <w:b/>
                <w:sz w:val="28"/>
                <w:szCs w:val="28"/>
              </w:rPr>
              <w:t>Chức Năng</w:t>
            </w:r>
          </w:p>
        </w:tc>
        <w:tc>
          <w:tcPr>
            <w:tcW w:w="6665" w:type="dxa"/>
            <w:tcBorders>
              <w:top w:val="single" w:sz="4" w:space="0" w:color="auto"/>
              <w:left w:val="single" w:sz="4" w:space="0" w:color="auto"/>
              <w:bottom w:val="single" w:sz="4" w:space="0" w:color="auto"/>
              <w:right w:val="single" w:sz="4" w:space="0" w:color="auto"/>
            </w:tcBorders>
            <w:vAlign w:val="center"/>
            <w:hideMark/>
          </w:tcPr>
          <w:p w14:paraId="3D93B7EF" w14:textId="77777777" w:rsidR="002F349C" w:rsidRPr="004822D8" w:rsidRDefault="002F349C" w:rsidP="00A54B35">
            <w:pPr>
              <w:rPr>
                <w:rFonts w:ascii="Times New Roman" w:hAnsi="Times New Roman" w:cs="Times New Roman"/>
                <w:b/>
                <w:sz w:val="28"/>
                <w:szCs w:val="28"/>
              </w:rPr>
            </w:pPr>
            <w:r w:rsidRPr="004822D8">
              <w:rPr>
                <w:rFonts w:ascii="Times New Roman" w:hAnsi="Times New Roman" w:cs="Times New Roman"/>
                <w:b/>
                <w:sz w:val="28"/>
                <w:szCs w:val="28"/>
              </w:rPr>
              <w:t>Mô Tả Chức Năng</w:t>
            </w:r>
          </w:p>
        </w:tc>
      </w:tr>
      <w:tr w:rsidR="002F349C" w:rsidRPr="004822D8" w14:paraId="0BD0168B" w14:textId="77777777" w:rsidTr="00A54B35">
        <w:trPr>
          <w:trHeight w:val="552"/>
        </w:trPr>
        <w:tc>
          <w:tcPr>
            <w:tcW w:w="1975" w:type="dxa"/>
            <w:tcBorders>
              <w:top w:val="single" w:sz="4" w:space="0" w:color="auto"/>
              <w:left w:val="single" w:sz="4" w:space="0" w:color="auto"/>
              <w:bottom w:val="single" w:sz="4" w:space="0" w:color="auto"/>
              <w:right w:val="single" w:sz="4" w:space="0" w:color="auto"/>
            </w:tcBorders>
            <w:vAlign w:val="center"/>
            <w:hideMark/>
          </w:tcPr>
          <w:p w14:paraId="26D7C8E7"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lastRenderedPageBreak/>
              <w:t>1.Quản Lí Sảnh</w:t>
            </w:r>
          </w:p>
        </w:tc>
        <w:tc>
          <w:tcPr>
            <w:tcW w:w="6665" w:type="dxa"/>
            <w:tcBorders>
              <w:top w:val="single" w:sz="4" w:space="0" w:color="auto"/>
              <w:left w:val="single" w:sz="4" w:space="0" w:color="auto"/>
              <w:bottom w:val="single" w:sz="4" w:space="0" w:color="auto"/>
              <w:right w:val="single" w:sz="4" w:space="0" w:color="auto"/>
            </w:tcBorders>
            <w:vAlign w:val="center"/>
            <w:hideMark/>
          </w:tcPr>
          <w:p w14:paraId="3F4316D7"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 xml:space="preserve">Cập nhật thông tin của sảnh (Thêm, Xóa, Sửa) </w:t>
            </w:r>
            <w:r w:rsidRPr="004822D8">
              <w:rPr>
                <w:rFonts w:ascii="Times New Roman" w:hAnsi="Times New Roman" w:cs="Times New Roman"/>
                <w:sz w:val="28"/>
                <w:szCs w:val="28"/>
              </w:rPr>
              <w:sym w:font="Wingdings" w:char="F0E8"/>
            </w:r>
            <w:r w:rsidRPr="004822D8">
              <w:rPr>
                <w:rFonts w:ascii="Times New Roman" w:hAnsi="Times New Roman" w:cs="Times New Roman"/>
                <w:sz w:val="28"/>
                <w:szCs w:val="28"/>
              </w:rPr>
              <w:t xml:space="preserve"> Hiển thị danh sách sảnh</w:t>
            </w:r>
          </w:p>
        </w:tc>
      </w:tr>
      <w:tr w:rsidR="002F349C" w:rsidRPr="004822D8" w14:paraId="3C642D2C" w14:textId="77777777" w:rsidTr="00A54B35">
        <w:trPr>
          <w:trHeight w:val="560"/>
        </w:trPr>
        <w:tc>
          <w:tcPr>
            <w:tcW w:w="1975" w:type="dxa"/>
            <w:tcBorders>
              <w:top w:val="single" w:sz="4" w:space="0" w:color="auto"/>
              <w:left w:val="single" w:sz="4" w:space="0" w:color="auto"/>
              <w:bottom w:val="single" w:sz="4" w:space="0" w:color="auto"/>
              <w:right w:val="single" w:sz="4" w:space="0" w:color="auto"/>
            </w:tcBorders>
            <w:vAlign w:val="center"/>
            <w:hideMark/>
          </w:tcPr>
          <w:p w14:paraId="48FD7D34"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2.Lập Hợp Đồng</w:t>
            </w:r>
          </w:p>
        </w:tc>
        <w:tc>
          <w:tcPr>
            <w:tcW w:w="6665" w:type="dxa"/>
            <w:tcBorders>
              <w:top w:val="single" w:sz="4" w:space="0" w:color="auto"/>
              <w:left w:val="single" w:sz="4" w:space="0" w:color="auto"/>
              <w:bottom w:val="single" w:sz="4" w:space="0" w:color="auto"/>
              <w:right w:val="single" w:sz="4" w:space="0" w:color="auto"/>
            </w:tcBorders>
            <w:vAlign w:val="center"/>
            <w:hideMark/>
          </w:tcPr>
          <w:p w14:paraId="3FB92243"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Lưu thông tin của khách hàng và thông tin đặt tiệc của khách hàng (đặt sảnh, đặt thực đơn, đặt dịch vụ)</w:t>
            </w:r>
          </w:p>
        </w:tc>
      </w:tr>
      <w:tr w:rsidR="002F349C" w:rsidRPr="004822D8" w14:paraId="4FF54478" w14:textId="77777777" w:rsidTr="00A54B35">
        <w:trPr>
          <w:trHeight w:val="696"/>
        </w:trPr>
        <w:tc>
          <w:tcPr>
            <w:tcW w:w="1975" w:type="dxa"/>
            <w:tcBorders>
              <w:top w:val="single" w:sz="4" w:space="0" w:color="auto"/>
              <w:left w:val="single" w:sz="4" w:space="0" w:color="auto"/>
              <w:bottom w:val="single" w:sz="4" w:space="0" w:color="auto"/>
              <w:right w:val="single" w:sz="4" w:space="0" w:color="auto"/>
            </w:tcBorders>
            <w:vAlign w:val="center"/>
            <w:hideMark/>
          </w:tcPr>
          <w:p w14:paraId="6A25B9BD"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 xml:space="preserve">3.Lập Hóa Đơn </w:t>
            </w:r>
          </w:p>
        </w:tc>
        <w:tc>
          <w:tcPr>
            <w:tcW w:w="6665" w:type="dxa"/>
            <w:tcBorders>
              <w:top w:val="single" w:sz="4" w:space="0" w:color="auto"/>
              <w:left w:val="single" w:sz="4" w:space="0" w:color="auto"/>
              <w:bottom w:val="single" w:sz="4" w:space="0" w:color="auto"/>
              <w:right w:val="single" w:sz="4" w:space="0" w:color="auto"/>
            </w:tcBorders>
            <w:vAlign w:val="center"/>
            <w:hideMark/>
          </w:tcPr>
          <w:p w14:paraId="44536FCF"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 xml:space="preserve">TÍnh tiền sảnh, tiền thực đơn, tiền dịch vụ, tiền phạt (Nếu có) </w:t>
            </w:r>
            <w:r w:rsidRPr="004822D8">
              <w:rPr>
                <w:rFonts w:ascii="Times New Roman" w:hAnsi="Times New Roman" w:cs="Times New Roman"/>
                <w:sz w:val="28"/>
                <w:szCs w:val="28"/>
              </w:rPr>
              <w:sym w:font="Wingdings" w:char="F0E8"/>
            </w:r>
            <w:r w:rsidRPr="004822D8">
              <w:rPr>
                <w:rFonts w:ascii="Times New Roman" w:hAnsi="Times New Roman" w:cs="Times New Roman"/>
                <w:sz w:val="28"/>
                <w:szCs w:val="28"/>
              </w:rPr>
              <w:t xml:space="preserve"> Tính tổng tiền phải thanh toán và xuất hóa đơn cho khách hàng</w:t>
            </w:r>
          </w:p>
        </w:tc>
      </w:tr>
      <w:tr w:rsidR="002F349C" w:rsidRPr="004822D8" w14:paraId="56A217AD" w14:textId="77777777" w:rsidTr="00A54B35">
        <w:trPr>
          <w:trHeight w:val="551"/>
        </w:trPr>
        <w:tc>
          <w:tcPr>
            <w:tcW w:w="1975" w:type="dxa"/>
            <w:tcBorders>
              <w:top w:val="single" w:sz="4" w:space="0" w:color="auto"/>
              <w:left w:val="single" w:sz="4" w:space="0" w:color="auto"/>
              <w:bottom w:val="single" w:sz="4" w:space="0" w:color="auto"/>
              <w:right w:val="single" w:sz="4" w:space="0" w:color="auto"/>
            </w:tcBorders>
            <w:vAlign w:val="center"/>
            <w:hideMark/>
          </w:tcPr>
          <w:p w14:paraId="0F509B7E"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4.Quản Lí Nhân Viên</w:t>
            </w:r>
          </w:p>
        </w:tc>
        <w:tc>
          <w:tcPr>
            <w:tcW w:w="6665" w:type="dxa"/>
            <w:tcBorders>
              <w:top w:val="single" w:sz="4" w:space="0" w:color="auto"/>
              <w:left w:val="single" w:sz="4" w:space="0" w:color="auto"/>
              <w:bottom w:val="single" w:sz="4" w:space="0" w:color="auto"/>
              <w:right w:val="single" w:sz="4" w:space="0" w:color="auto"/>
            </w:tcBorders>
            <w:vAlign w:val="center"/>
            <w:hideMark/>
          </w:tcPr>
          <w:p w14:paraId="2269F9D5"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 xml:space="preserve">Cập nhật thông tin của Nhân Viên (Thêm, Xóa, Sửa) </w:t>
            </w:r>
            <w:r w:rsidRPr="004822D8">
              <w:rPr>
                <w:rFonts w:ascii="Times New Roman" w:hAnsi="Times New Roman" w:cs="Times New Roman"/>
                <w:sz w:val="28"/>
                <w:szCs w:val="28"/>
              </w:rPr>
              <w:sym w:font="Wingdings" w:char="F0E8"/>
            </w:r>
            <w:r w:rsidRPr="004822D8">
              <w:rPr>
                <w:rFonts w:ascii="Times New Roman" w:hAnsi="Times New Roman" w:cs="Times New Roman"/>
                <w:sz w:val="28"/>
                <w:szCs w:val="28"/>
              </w:rPr>
              <w:t xml:space="preserve"> Hiển thị danh sách Nhân Viên</w:t>
            </w:r>
          </w:p>
        </w:tc>
      </w:tr>
      <w:tr w:rsidR="002F349C" w:rsidRPr="004822D8" w14:paraId="708FB137" w14:textId="77777777" w:rsidTr="00A54B35">
        <w:trPr>
          <w:trHeight w:val="413"/>
        </w:trPr>
        <w:tc>
          <w:tcPr>
            <w:tcW w:w="1975" w:type="dxa"/>
            <w:tcBorders>
              <w:top w:val="single" w:sz="4" w:space="0" w:color="auto"/>
              <w:left w:val="single" w:sz="4" w:space="0" w:color="auto"/>
              <w:bottom w:val="single" w:sz="4" w:space="0" w:color="auto"/>
              <w:right w:val="single" w:sz="4" w:space="0" w:color="auto"/>
            </w:tcBorders>
            <w:vAlign w:val="center"/>
            <w:hideMark/>
          </w:tcPr>
          <w:p w14:paraId="237323A3"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5.Báo Cáo</w:t>
            </w:r>
          </w:p>
        </w:tc>
        <w:tc>
          <w:tcPr>
            <w:tcW w:w="6665" w:type="dxa"/>
            <w:tcBorders>
              <w:top w:val="single" w:sz="4" w:space="0" w:color="auto"/>
              <w:left w:val="single" w:sz="4" w:space="0" w:color="auto"/>
              <w:bottom w:val="single" w:sz="4" w:space="0" w:color="auto"/>
              <w:right w:val="single" w:sz="4" w:space="0" w:color="auto"/>
            </w:tcBorders>
            <w:vAlign w:val="center"/>
            <w:hideMark/>
          </w:tcPr>
          <w:p w14:paraId="132AEB40"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Tạo lập báo cáo và hiển thị danh sách báo cáo</w:t>
            </w:r>
          </w:p>
        </w:tc>
      </w:tr>
      <w:tr w:rsidR="002F349C" w:rsidRPr="004822D8" w14:paraId="2BB7F041" w14:textId="77777777" w:rsidTr="00A54B35">
        <w:trPr>
          <w:trHeight w:val="440"/>
        </w:trPr>
        <w:tc>
          <w:tcPr>
            <w:tcW w:w="1975" w:type="dxa"/>
            <w:tcBorders>
              <w:top w:val="single" w:sz="4" w:space="0" w:color="auto"/>
              <w:left w:val="single" w:sz="4" w:space="0" w:color="auto"/>
              <w:bottom w:val="single" w:sz="4" w:space="0" w:color="auto"/>
              <w:right w:val="single" w:sz="4" w:space="0" w:color="auto"/>
            </w:tcBorders>
            <w:vAlign w:val="center"/>
            <w:hideMark/>
          </w:tcPr>
          <w:p w14:paraId="538E894F"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6.Tra cứu</w:t>
            </w:r>
          </w:p>
        </w:tc>
        <w:tc>
          <w:tcPr>
            <w:tcW w:w="6665" w:type="dxa"/>
            <w:tcBorders>
              <w:top w:val="single" w:sz="4" w:space="0" w:color="auto"/>
              <w:left w:val="single" w:sz="4" w:space="0" w:color="auto"/>
              <w:bottom w:val="single" w:sz="4" w:space="0" w:color="auto"/>
              <w:right w:val="single" w:sz="4" w:space="0" w:color="auto"/>
            </w:tcBorders>
            <w:vAlign w:val="center"/>
            <w:hideMark/>
          </w:tcPr>
          <w:p w14:paraId="1E367F22"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Nhập thông tin tra cứu và hiển thị các thông tin liên quan.</w:t>
            </w:r>
          </w:p>
        </w:tc>
      </w:tr>
    </w:tbl>
    <w:p w14:paraId="4A88AA3B" w14:textId="77777777" w:rsidR="002F349C" w:rsidRPr="004822D8" w:rsidRDefault="002F349C" w:rsidP="002F349C">
      <w:pPr>
        <w:pStyle w:val="ListParagraph"/>
        <w:jc w:val="both"/>
        <w:rPr>
          <w:rFonts w:ascii="Times New Roman" w:hAnsi="Times New Roman" w:cs="Times New Roman"/>
          <w:sz w:val="28"/>
          <w:szCs w:val="28"/>
        </w:rPr>
      </w:pPr>
    </w:p>
    <w:p w14:paraId="77F7713F" w14:textId="00332639" w:rsidR="002F349C" w:rsidRPr="004822D8" w:rsidRDefault="002F349C" w:rsidP="00941D74">
      <w:pPr>
        <w:pStyle w:val="ListParagraph"/>
        <w:numPr>
          <w:ilvl w:val="2"/>
          <w:numId w:val="43"/>
        </w:numPr>
        <w:jc w:val="both"/>
        <w:outlineLvl w:val="1"/>
        <w:rPr>
          <w:rFonts w:ascii="Times New Roman" w:hAnsi="Times New Roman" w:cs="Times New Roman"/>
          <w:b/>
          <w:sz w:val="28"/>
          <w:szCs w:val="28"/>
        </w:rPr>
      </w:pPr>
      <w:bookmarkStart w:id="14" w:name="_Toc71995236"/>
      <w:r w:rsidRPr="004822D8">
        <w:rPr>
          <w:rFonts w:ascii="Times New Roman" w:hAnsi="Times New Roman" w:cs="Times New Roman"/>
          <w:b/>
          <w:sz w:val="28"/>
          <w:szCs w:val="28"/>
        </w:rPr>
        <w:t>Đặc tả và mô hình hoá chức năng</w:t>
      </w:r>
      <w:bookmarkEnd w:id="14"/>
      <w:r w:rsidRPr="004822D8">
        <w:rPr>
          <w:rFonts w:ascii="Times New Roman" w:hAnsi="Times New Roman" w:cs="Times New Roman"/>
          <w:b/>
          <w:sz w:val="28"/>
          <w:szCs w:val="28"/>
        </w:rPr>
        <w:t xml:space="preserve"> </w:t>
      </w:r>
    </w:p>
    <w:p w14:paraId="6AC07997" w14:textId="77777777" w:rsidR="002F349C" w:rsidRPr="004822D8" w:rsidRDefault="002F349C" w:rsidP="002F349C">
      <w:pPr>
        <w:pStyle w:val="ListParagraph"/>
        <w:ind w:left="-180"/>
        <w:jc w:val="both"/>
        <w:rPr>
          <w:rFonts w:ascii="Times New Roman" w:hAnsi="Times New Roman" w:cs="Times New Roman"/>
          <w:sz w:val="28"/>
          <w:szCs w:val="28"/>
        </w:rPr>
      </w:pPr>
      <w:r w:rsidRPr="004822D8">
        <w:rPr>
          <w:rFonts w:ascii="Times New Roman" w:hAnsi="Times New Roman" w:cs="Times New Roman"/>
          <w:noProof/>
          <w:sz w:val="28"/>
          <w:szCs w:val="28"/>
        </w:rPr>
        <w:lastRenderedPageBreak/>
        <w:drawing>
          <wp:inline distT="0" distB="0" distL="0" distR="0" wp14:anchorId="311AD7AC" wp14:editId="6DD0B148">
            <wp:extent cx="6438900" cy="6181725"/>
            <wp:effectExtent l="0" t="0" r="0" b="9525"/>
            <wp:docPr id="36" name="Picture 5" descr="https://documents.lucidchart.com/documents/bb9e8777-86b9-438e-a2a1-9f38b01e494a/pages/YGcM5DNywbTK?a=2686&amp;x=202&amp;y=-85&amp;w=1701&amp;h=1850&amp;store=1&amp;accept=image%2F*&amp;auth=LCA%20bf540d48b5898bc34dc839785a2ff358400bd9a3-ts%3D1530518652"/>
            <wp:cNvGraphicFramePr/>
            <a:graphic xmlns:a="http://schemas.openxmlformats.org/drawingml/2006/main">
              <a:graphicData uri="http://schemas.openxmlformats.org/drawingml/2006/picture">
                <pic:pic xmlns:pic="http://schemas.openxmlformats.org/drawingml/2006/picture">
                  <pic:nvPicPr>
                    <pic:cNvPr id="5" name="Picture 5" descr="https://documents.lucidchart.com/documents/bb9e8777-86b9-438e-a2a1-9f38b01e494a/pages/YGcM5DNywbTK?a=2686&amp;x=202&amp;y=-85&amp;w=1701&amp;h=1850&amp;store=1&amp;accept=image%2F*&amp;auth=LCA%20bf540d48b5898bc34dc839785a2ff358400bd9a3-ts%3D1530518652"/>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38900" cy="6181725"/>
                    </a:xfrm>
                    <a:prstGeom prst="rect">
                      <a:avLst/>
                    </a:prstGeom>
                    <a:noFill/>
                    <a:ln>
                      <a:noFill/>
                    </a:ln>
                  </pic:spPr>
                </pic:pic>
              </a:graphicData>
            </a:graphic>
          </wp:inline>
        </w:drawing>
      </w:r>
    </w:p>
    <w:p w14:paraId="750591DC" w14:textId="77777777" w:rsidR="002F349C" w:rsidRPr="004822D8" w:rsidRDefault="002F349C" w:rsidP="002F349C">
      <w:pPr>
        <w:pStyle w:val="ListParagraph"/>
        <w:ind w:left="-180"/>
        <w:jc w:val="both"/>
        <w:rPr>
          <w:rFonts w:ascii="Times New Roman" w:hAnsi="Times New Roman" w:cs="Times New Roman"/>
          <w:sz w:val="28"/>
          <w:szCs w:val="28"/>
        </w:rPr>
      </w:pPr>
      <w:r w:rsidRPr="004822D8">
        <w:rPr>
          <w:rFonts w:ascii="Times New Roman" w:hAnsi="Times New Roman" w:cs="Times New Roman"/>
          <w:sz w:val="28"/>
          <w:szCs w:val="28"/>
        </w:rPr>
        <w:br w:type="page"/>
      </w:r>
    </w:p>
    <w:p w14:paraId="71B9965C" w14:textId="77777777" w:rsidR="002F349C" w:rsidRPr="004822D8" w:rsidRDefault="002F349C" w:rsidP="002F349C">
      <w:pPr>
        <w:pStyle w:val="ListParagraph"/>
        <w:ind w:left="-180"/>
        <w:jc w:val="both"/>
        <w:rPr>
          <w:rFonts w:ascii="Times New Roman" w:hAnsi="Times New Roman" w:cs="Times New Roman"/>
          <w:sz w:val="28"/>
          <w:szCs w:val="28"/>
        </w:rPr>
      </w:pPr>
    </w:p>
    <w:p w14:paraId="77CA47EC" w14:textId="1BB1C60F" w:rsidR="002F349C" w:rsidRPr="004822D8" w:rsidRDefault="002F349C" w:rsidP="00941D74">
      <w:pPr>
        <w:pStyle w:val="ListParagraph"/>
        <w:numPr>
          <w:ilvl w:val="2"/>
          <w:numId w:val="43"/>
        </w:numPr>
        <w:jc w:val="both"/>
        <w:outlineLvl w:val="1"/>
        <w:rPr>
          <w:rFonts w:ascii="Times New Roman" w:hAnsi="Times New Roman" w:cs="Times New Roman"/>
          <w:b/>
          <w:sz w:val="28"/>
          <w:szCs w:val="28"/>
        </w:rPr>
      </w:pPr>
      <w:bookmarkStart w:id="15" w:name="_Toc71995237"/>
      <w:r w:rsidRPr="004822D8">
        <w:rPr>
          <w:rFonts w:ascii="Times New Roman" w:hAnsi="Times New Roman" w:cs="Times New Roman"/>
          <w:b/>
          <w:sz w:val="28"/>
          <w:szCs w:val="28"/>
        </w:rPr>
        <w:t>Sơ đồ luồng dữ liệu chức năng quản lý sảnh</w:t>
      </w:r>
      <w:bookmarkEnd w:id="15"/>
    </w:p>
    <w:p w14:paraId="2636165B" w14:textId="77777777" w:rsidR="002F349C" w:rsidRPr="004822D8" w:rsidRDefault="002F349C" w:rsidP="002F349C">
      <w:pPr>
        <w:pStyle w:val="ListParagraph"/>
        <w:ind w:left="2790"/>
        <w:jc w:val="both"/>
        <w:rPr>
          <w:rFonts w:ascii="Times New Roman" w:hAnsi="Times New Roman" w:cs="Times New Roman"/>
          <w:sz w:val="28"/>
          <w:szCs w:val="28"/>
        </w:rPr>
      </w:pPr>
      <w:r w:rsidRPr="004822D8">
        <w:rPr>
          <w:rFonts w:ascii="Times New Roman" w:hAnsi="Times New Roman" w:cs="Times New Roman"/>
          <w:noProof/>
          <w:sz w:val="28"/>
          <w:szCs w:val="28"/>
        </w:rPr>
        <w:drawing>
          <wp:inline distT="0" distB="0" distL="0" distR="0" wp14:anchorId="7A2E0227" wp14:editId="52157AB1">
            <wp:extent cx="2414270" cy="3472180"/>
            <wp:effectExtent l="0" t="0" r="5080" b="0"/>
            <wp:docPr id="37" name="Picture 8" descr="https://documents.lucidchart.com/documents/9a5b4e1f-e7a8-4433-b3c5-c11e69ca6e65/pages/0_0?a=3927&amp;x=766&amp;y=106&amp;w=308&amp;h=748&amp;store=1&amp;accept=image%2F*&amp;auth=LCA%2024b69c600ba05eaab3e6309bb4432f4c95d4d471-ts%3D1530460452"/>
            <wp:cNvGraphicFramePr/>
            <a:graphic xmlns:a="http://schemas.openxmlformats.org/drawingml/2006/main">
              <a:graphicData uri="http://schemas.openxmlformats.org/drawingml/2006/picture">
                <pic:pic xmlns:pic="http://schemas.openxmlformats.org/drawingml/2006/picture">
                  <pic:nvPicPr>
                    <pic:cNvPr id="8" name="Picture 8" descr="https://documents.lucidchart.com/documents/9a5b4e1f-e7a8-4433-b3c5-c11e69ca6e65/pages/0_0?a=3927&amp;x=766&amp;y=106&amp;w=308&amp;h=748&amp;store=1&amp;accept=image%2F*&amp;auth=LCA%2024b69c600ba05eaab3e6309bb4432f4c95d4d471-ts%3D1530460452"/>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14270" cy="3472180"/>
                    </a:xfrm>
                    <a:prstGeom prst="rect">
                      <a:avLst/>
                    </a:prstGeom>
                    <a:noFill/>
                    <a:ln>
                      <a:noFill/>
                    </a:ln>
                  </pic:spPr>
                </pic:pic>
              </a:graphicData>
            </a:graphic>
          </wp:inline>
        </w:drawing>
      </w:r>
    </w:p>
    <w:p w14:paraId="04047103" w14:textId="77777777" w:rsidR="002F349C" w:rsidRPr="004822D8" w:rsidRDefault="002F349C" w:rsidP="002F349C">
      <w:pPr>
        <w:spacing w:after="0"/>
        <w:ind w:left="1080" w:right="720"/>
        <w:rPr>
          <w:rFonts w:ascii="Times New Roman" w:hAnsi="Times New Roman" w:cs="Times New Roman"/>
          <w:sz w:val="28"/>
          <w:szCs w:val="28"/>
        </w:rPr>
      </w:pPr>
      <w:r w:rsidRPr="004822D8">
        <w:rPr>
          <w:rFonts w:ascii="Times New Roman" w:hAnsi="Times New Roman" w:cs="Times New Roman"/>
          <w:sz w:val="28"/>
          <w:szCs w:val="28"/>
        </w:rPr>
        <w:t>D1: Thông tin sảnh: Tên sảnh, Loại sảnh, Số lượng bàn tối đa, Đơn giá tối thiểu, Ghi chú.</w:t>
      </w:r>
    </w:p>
    <w:p w14:paraId="39702C4C" w14:textId="77777777" w:rsidR="002F349C" w:rsidRPr="004822D8" w:rsidRDefault="002F349C" w:rsidP="002F349C">
      <w:pPr>
        <w:spacing w:after="0"/>
        <w:ind w:left="1080" w:right="720"/>
        <w:rPr>
          <w:rFonts w:ascii="Times New Roman" w:hAnsi="Times New Roman" w:cs="Times New Roman"/>
          <w:sz w:val="28"/>
          <w:szCs w:val="28"/>
        </w:rPr>
      </w:pPr>
      <w:r w:rsidRPr="004822D8">
        <w:rPr>
          <w:rFonts w:ascii="Times New Roman" w:hAnsi="Times New Roman" w:cs="Times New Roman"/>
          <w:sz w:val="28"/>
          <w:szCs w:val="28"/>
        </w:rPr>
        <w:t>D2: yêu cầu của sảnh (Số lượng bàn tối đa, đơn giá tối thiểu)</w:t>
      </w:r>
    </w:p>
    <w:p w14:paraId="1F603FE5" w14:textId="77777777" w:rsidR="002F349C" w:rsidRPr="004822D8" w:rsidRDefault="002F349C" w:rsidP="002F349C">
      <w:pPr>
        <w:spacing w:after="0"/>
        <w:ind w:left="1080" w:right="720"/>
        <w:rPr>
          <w:rFonts w:ascii="Times New Roman" w:hAnsi="Times New Roman" w:cs="Times New Roman"/>
          <w:sz w:val="28"/>
          <w:szCs w:val="28"/>
        </w:rPr>
      </w:pPr>
      <w:r w:rsidRPr="004822D8">
        <w:rPr>
          <w:rFonts w:ascii="Times New Roman" w:hAnsi="Times New Roman" w:cs="Times New Roman"/>
          <w:sz w:val="28"/>
          <w:szCs w:val="28"/>
        </w:rPr>
        <w:t>D3:D1</w:t>
      </w:r>
    </w:p>
    <w:p w14:paraId="4A7FF754" w14:textId="77777777" w:rsidR="002F349C" w:rsidRPr="004822D8" w:rsidRDefault="002F349C" w:rsidP="002F349C">
      <w:pPr>
        <w:spacing w:after="0"/>
        <w:ind w:left="1080" w:right="720"/>
        <w:rPr>
          <w:rFonts w:ascii="Times New Roman" w:hAnsi="Times New Roman" w:cs="Times New Roman"/>
          <w:sz w:val="28"/>
          <w:szCs w:val="28"/>
        </w:rPr>
      </w:pPr>
      <w:r w:rsidRPr="004822D8">
        <w:rPr>
          <w:rFonts w:ascii="Times New Roman" w:hAnsi="Times New Roman" w:cs="Times New Roman"/>
          <w:sz w:val="28"/>
          <w:szCs w:val="28"/>
        </w:rPr>
        <w:t>D4: Danh sách các sảnh</w:t>
      </w:r>
    </w:p>
    <w:p w14:paraId="2A4021C4" w14:textId="77777777" w:rsidR="002F349C" w:rsidRPr="004822D8" w:rsidRDefault="002F349C" w:rsidP="002F349C">
      <w:pPr>
        <w:spacing w:after="0"/>
        <w:ind w:left="1080" w:right="720"/>
        <w:rPr>
          <w:rFonts w:ascii="Times New Roman" w:hAnsi="Times New Roman" w:cs="Times New Roman"/>
          <w:sz w:val="28"/>
          <w:szCs w:val="28"/>
        </w:rPr>
      </w:pPr>
    </w:p>
    <w:p w14:paraId="795C2448" w14:textId="77777777" w:rsidR="002F349C" w:rsidRPr="004822D8" w:rsidRDefault="002F349C" w:rsidP="00863652">
      <w:pPr>
        <w:pStyle w:val="ListParagraph"/>
        <w:numPr>
          <w:ilvl w:val="0"/>
          <w:numId w:val="20"/>
        </w:numPr>
        <w:spacing w:after="0"/>
        <w:ind w:left="1440" w:right="720"/>
        <w:rPr>
          <w:rFonts w:ascii="Times New Roman" w:hAnsi="Times New Roman" w:cs="Times New Roman"/>
          <w:sz w:val="28"/>
          <w:szCs w:val="28"/>
          <w:lang w:eastAsia="vi-VN"/>
        </w:rPr>
      </w:pPr>
      <w:r w:rsidRPr="004822D8">
        <w:rPr>
          <w:rFonts w:ascii="Times New Roman" w:hAnsi="Times New Roman" w:cs="Times New Roman"/>
          <w:sz w:val="28"/>
          <w:szCs w:val="28"/>
          <w:lang w:eastAsia="vi-VN"/>
        </w:rPr>
        <w:t>Các bước xử lý:</w:t>
      </w:r>
    </w:p>
    <w:p w14:paraId="5EE8D451" w14:textId="77777777" w:rsidR="002F349C" w:rsidRPr="004822D8" w:rsidRDefault="002F349C" w:rsidP="002F349C">
      <w:pPr>
        <w:spacing w:after="0"/>
        <w:ind w:left="720"/>
        <w:rPr>
          <w:rFonts w:ascii="Times New Roman" w:hAnsi="Times New Roman" w:cs="Times New Roman"/>
          <w:sz w:val="28"/>
          <w:szCs w:val="28"/>
          <w:lang w:eastAsia="vi-VN"/>
        </w:rPr>
      </w:pPr>
      <w:r w:rsidRPr="004822D8">
        <w:rPr>
          <w:rFonts w:ascii="Times New Roman" w:hAnsi="Times New Roman" w:cs="Times New Roman"/>
          <w:sz w:val="28"/>
          <w:szCs w:val="28"/>
          <w:lang w:eastAsia="vi-VN"/>
        </w:rPr>
        <w:t xml:space="preserve">      B1: Kết nối dữ liệu</w:t>
      </w:r>
    </w:p>
    <w:p w14:paraId="25261280" w14:textId="77777777" w:rsidR="002F349C" w:rsidRPr="004822D8" w:rsidRDefault="002F349C" w:rsidP="002F349C">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B2: Đọc D2 từ bộ nhớ phụ</w:t>
      </w:r>
    </w:p>
    <w:p w14:paraId="40A081A1" w14:textId="77777777" w:rsidR="002F349C" w:rsidRPr="004822D8" w:rsidRDefault="002F349C" w:rsidP="002F349C">
      <w:pPr>
        <w:spacing w:after="0"/>
        <w:ind w:left="63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 xml:space="preserve">      B3: Nhập D1 từ nhân viên</w:t>
      </w:r>
    </w:p>
    <w:p w14:paraId="6899E21D" w14:textId="77777777" w:rsidR="002F349C" w:rsidRPr="004822D8" w:rsidRDefault="002F349C" w:rsidP="002F349C">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B4: Kiểm tra quy định nhập sảnh</w:t>
      </w:r>
    </w:p>
    <w:p w14:paraId="72847090" w14:textId="77777777" w:rsidR="002F349C" w:rsidRPr="004822D8" w:rsidRDefault="002F349C" w:rsidP="002F349C">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B5: Nếu không thỏa thì qua bước 7</w:t>
      </w:r>
    </w:p>
    <w:p w14:paraId="5DDF3215" w14:textId="77777777" w:rsidR="002F349C" w:rsidRPr="004822D8" w:rsidRDefault="002F349C" w:rsidP="002F349C">
      <w:pPr>
        <w:spacing w:after="0"/>
        <w:ind w:left="63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 xml:space="preserve">      B6: xuất danh sách sảnh</w:t>
      </w:r>
    </w:p>
    <w:p w14:paraId="56912D83" w14:textId="77777777" w:rsidR="002F349C" w:rsidRPr="004822D8" w:rsidRDefault="002F349C" w:rsidP="002F349C">
      <w:pPr>
        <w:spacing w:after="0"/>
        <w:ind w:left="63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 xml:space="preserve">      B7: Đóng kết nối với cơ sở dữ liệu</w:t>
      </w:r>
    </w:p>
    <w:p w14:paraId="1A8BEB49" w14:textId="77777777" w:rsidR="002F349C" w:rsidRPr="004822D8" w:rsidRDefault="002F349C" w:rsidP="002F349C">
      <w:pPr>
        <w:spacing w:after="0"/>
        <w:ind w:left="63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 xml:space="preserve">      B8: Kết thúc</w:t>
      </w:r>
    </w:p>
    <w:p w14:paraId="04CE0A31" w14:textId="77777777" w:rsidR="002F349C" w:rsidRPr="004822D8" w:rsidRDefault="002F349C" w:rsidP="002F349C">
      <w:pPr>
        <w:spacing w:after="0"/>
        <w:ind w:left="630"/>
        <w:rPr>
          <w:rFonts w:ascii="Times New Roman" w:hAnsi="Times New Roman" w:cs="Times New Roman"/>
          <w:sz w:val="28"/>
          <w:szCs w:val="28"/>
          <w:lang w:eastAsia="vi-VN"/>
        </w:rPr>
      </w:pPr>
      <w:r w:rsidRPr="004822D8">
        <w:rPr>
          <w:rFonts w:ascii="Times New Roman" w:hAnsi="Times New Roman" w:cs="Times New Roman"/>
          <w:sz w:val="28"/>
          <w:szCs w:val="28"/>
          <w:lang w:eastAsia="vi-VN"/>
        </w:rPr>
        <w:br w:type="page"/>
      </w:r>
    </w:p>
    <w:p w14:paraId="6F69B5E4" w14:textId="77777777" w:rsidR="002F349C" w:rsidRPr="004822D8" w:rsidRDefault="002F349C" w:rsidP="002F349C">
      <w:pPr>
        <w:spacing w:after="0"/>
        <w:ind w:left="630"/>
        <w:rPr>
          <w:rFonts w:ascii="Times New Roman" w:hAnsi="Times New Roman" w:cs="Times New Roman"/>
          <w:sz w:val="28"/>
          <w:szCs w:val="28"/>
          <w:lang w:eastAsia="vi-VN"/>
        </w:rPr>
      </w:pPr>
    </w:p>
    <w:p w14:paraId="4573DF98" w14:textId="2B60D2BF" w:rsidR="002F349C" w:rsidRPr="004822D8" w:rsidRDefault="002F349C" w:rsidP="00941D74">
      <w:pPr>
        <w:pStyle w:val="ListParagraph"/>
        <w:numPr>
          <w:ilvl w:val="2"/>
          <w:numId w:val="43"/>
        </w:numPr>
        <w:spacing w:after="0"/>
        <w:outlineLvl w:val="1"/>
        <w:rPr>
          <w:rFonts w:ascii="Times New Roman" w:hAnsi="Times New Roman" w:cs="Times New Roman"/>
          <w:b/>
          <w:sz w:val="28"/>
          <w:szCs w:val="28"/>
          <w:lang w:eastAsia="vi-VN"/>
        </w:rPr>
      </w:pPr>
      <w:bookmarkStart w:id="16" w:name="_Toc71995238"/>
      <w:r w:rsidRPr="004822D8">
        <w:rPr>
          <w:rFonts w:ascii="Times New Roman" w:hAnsi="Times New Roman" w:cs="Times New Roman"/>
          <w:b/>
          <w:sz w:val="28"/>
          <w:szCs w:val="28"/>
          <w:lang w:eastAsia="vi-VN"/>
        </w:rPr>
        <w:t>Sơ đồ luồng dữ liệu chức năng “Lập hợp đồng”</w:t>
      </w:r>
      <w:bookmarkEnd w:id="16"/>
    </w:p>
    <w:p w14:paraId="09559620" w14:textId="77777777" w:rsidR="002F349C" w:rsidRPr="004822D8" w:rsidRDefault="002F349C" w:rsidP="002F349C">
      <w:pPr>
        <w:pStyle w:val="ListParagraph"/>
        <w:spacing w:after="0"/>
        <w:ind w:left="2790"/>
        <w:rPr>
          <w:rFonts w:ascii="Times New Roman" w:hAnsi="Times New Roman" w:cs="Times New Roman"/>
          <w:sz w:val="28"/>
          <w:szCs w:val="28"/>
          <w:lang w:eastAsia="vi-VN"/>
        </w:rPr>
      </w:pPr>
      <w:r w:rsidRPr="004822D8">
        <w:rPr>
          <w:rFonts w:ascii="Times New Roman" w:hAnsi="Times New Roman" w:cs="Times New Roman"/>
          <w:noProof/>
          <w:sz w:val="28"/>
          <w:szCs w:val="28"/>
        </w:rPr>
        <w:drawing>
          <wp:inline distT="0" distB="0" distL="0" distR="0" wp14:anchorId="1D10C121" wp14:editId="26CDC6E3">
            <wp:extent cx="2198370" cy="3945255"/>
            <wp:effectExtent l="0" t="0" r="0" b="0"/>
            <wp:docPr id="39" name="Picture 9" descr="https://documents.lucidchart.com/documents/9a5b4e1f-e7a8-4433-b3c5-c11e69ca6e65/pages/0_0?a=3928&amp;x=776&amp;y=826&amp;w=308&amp;h=748&amp;store=1&amp;accept=image%2F*&amp;auth=LCA%20e6bab12980c8ac770b1d512084be542bb7abb1ab-ts%3D1530460452"/>
            <wp:cNvGraphicFramePr/>
            <a:graphic xmlns:a="http://schemas.openxmlformats.org/drawingml/2006/main">
              <a:graphicData uri="http://schemas.openxmlformats.org/drawingml/2006/picture">
                <pic:pic xmlns:pic="http://schemas.openxmlformats.org/drawingml/2006/picture">
                  <pic:nvPicPr>
                    <pic:cNvPr id="9" name="Picture 9" descr="https://documents.lucidchart.com/documents/9a5b4e1f-e7a8-4433-b3c5-c11e69ca6e65/pages/0_0?a=3928&amp;x=776&amp;y=826&amp;w=308&amp;h=748&amp;store=1&amp;accept=image%2F*&amp;auth=LCA%20e6bab12980c8ac770b1d512084be542bb7abb1ab-ts%3D1530460452"/>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98370" cy="3945255"/>
                    </a:xfrm>
                    <a:prstGeom prst="rect">
                      <a:avLst/>
                    </a:prstGeom>
                    <a:noFill/>
                    <a:ln>
                      <a:noFill/>
                    </a:ln>
                  </pic:spPr>
                </pic:pic>
              </a:graphicData>
            </a:graphic>
          </wp:inline>
        </w:drawing>
      </w:r>
    </w:p>
    <w:p w14:paraId="336CFD2D" w14:textId="77777777" w:rsidR="002F349C" w:rsidRPr="004822D8" w:rsidRDefault="002F349C" w:rsidP="002F349C">
      <w:pPr>
        <w:pStyle w:val="ListParagraph"/>
        <w:spacing w:after="0"/>
        <w:ind w:left="1440" w:right="720"/>
        <w:rPr>
          <w:rFonts w:ascii="Times New Roman" w:hAnsi="Times New Roman" w:cs="Times New Roman"/>
          <w:sz w:val="28"/>
          <w:szCs w:val="28"/>
          <w:lang w:eastAsia="vi-VN"/>
        </w:rPr>
      </w:pPr>
    </w:p>
    <w:p w14:paraId="77397FFC" w14:textId="77777777" w:rsidR="002F349C" w:rsidRPr="004822D8" w:rsidRDefault="002F349C" w:rsidP="002F349C">
      <w:pPr>
        <w:spacing w:after="0"/>
        <w:ind w:left="1080" w:right="720"/>
        <w:jc w:val="both"/>
        <w:rPr>
          <w:rFonts w:ascii="Times New Roman" w:hAnsi="Times New Roman" w:cs="Times New Roman"/>
          <w:sz w:val="28"/>
          <w:szCs w:val="28"/>
        </w:rPr>
      </w:pPr>
      <w:r w:rsidRPr="004822D8">
        <w:rPr>
          <w:rFonts w:ascii="Times New Roman" w:hAnsi="Times New Roman" w:cs="Times New Roman"/>
          <w:sz w:val="28"/>
          <w:szCs w:val="28"/>
        </w:rPr>
        <w:t>D1: Thông tin đặt tiệc: Thông tin khách hàng (Tên khách hàng, Tên chú rể, Tên cô dâu, Địa chỉ, Điện thoại, Email, Ngày tổ chức, Tiền đặt cọc), Thông tin thực đơn (Món khai vị, Món chính 1, Món chính 2, Món chính 3, Món lẩu, Tráng miệng, Bia, Nước ngọt), Thông tin dịch vụ (Rượu, Bánh kem, MC, Ban nhạc, Ca sỉ, DJ ).</w:t>
      </w:r>
    </w:p>
    <w:p w14:paraId="73EFE22D" w14:textId="77777777" w:rsidR="002F349C" w:rsidRPr="004822D8" w:rsidRDefault="002F349C" w:rsidP="002F349C">
      <w:pPr>
        <w:spacing w:after="0"/>
        <w:ind w:left="1080" w:right="720"/>
        <w:jc w:val="both"/>
        <w:rPr>
          <w:rFonts w:ascii="Times New Roman" w:hAnsi="Times New Roman" w:cs="Times New Roman"/>
          <w:sz w:val="28"/>
          <w:szCs w:val="28"/>
        </w:rPr>
      </w:pPr>
      <w:r w:rsidRPr="004822D8">
        <w:rPr>
          <w:rFonts w:ascii="Times New Roman" w:hAnsi="Times New Roman" w:cs="Times New Roman"/>
          <w:sz w:val="28"/>
          <w:szCs w:val="28"/>
        </w:rPr>
        <w:t xml:space="preserve">D2: Yêu cầu để đặt tiệc (tiền cọc tối thiểu) </w:t>
      </w:r>
    </w:p>
    <w:p w14:paraId="54C4CD76" w14:textId="77777777" w:rsidR="002F349C" w:rsidRPr="004822D8" w:rsidRDefault="002F349C" w:rsidP="002F349C">
      <w:pPr>
        <w:spacing w:after="0"/>
        <w:ind w:left="1080" w:right="720"/>
        <w:jc w:val="both"/>
        <w:rPr>
          <w:rFonts w:ascii="Times New Roman" w:hAnsi="Times New Roman" w:cs="Times New Roman"/>
          <w:sz w:val="28"/>
          <w:szCs w:val="28"/>
        </w:rPr>
      </w:pPr>
      <w:r w:rsidRPr="004822D8">
        <w:rPr>
          <w:rFonts w:ascii="Times New Roman" w:hAnsi="Times New Roman" w:cs="Times New Roman"/>
          <w:sz w:val="28"/>
          <w:szCs w:val="28"/>
        </w:rPr>
        <w:t>D3:D1</w:t>
      </w:r>
    </w:p>
    <w:p w14:paraId="1D0AFE1D" w14:textId="77777777" w:rsidR="002F349C" w:rsidRPr="004822D8" w:rsidRDefault="002F349C" w:rsidP="002F349C">
      <w:pPr>
        <w:spacing w:after="0"/>
        <w:ind w:left="1080" w:right="720"/>
        <w:jc w:val="both"/>
        <w:rPr>
          <w:rFonts w:ascii="Times New Roman" w:hAnsi="Times New Roman" w:cs="Times New Roman"/>
          <w:sz w:val="28"/>
          <w:szCs w:val="28"/>
        </w:rPr>
      </w:pPr>
      <w:r w:rsidRPr="004822D8">
        <w:rPr>
          <w:rFonts w:ascii="Times New Roman" w:hAnsi="Times New Roman" w:cs="Times New Roman"/>
          <w:sz w:val="28"/>
          <w:szCs w:val="28"/>
        </w:rPr>
        <w:t>D4: Hợp đồng đặt tiệc</w:t>
      </w:r>
    </w:p>
    <w:p w14:paraId="49C354A2" w14:textId="77777777" w:rsidR="002F349C" w:rsidRPr="004822D8" w:rsidRDefault="002F349C" w:rsidP="002F349C">
      <w:pPr>
        <w:spacing w:after="0"/>
        <w:ind w:left="1080" w:right="720"/>
        <w:jc w:val="both"/>
        <w:rPr>
          <w:rFonts w:ascii="Times New Roman" w:hAnsi="Times New Roman" w:cs="Times New Roman"/>
          <w:sz w:val="28"/>
          <w:szCs w:val="28"/>
        </w:rPr>
      </w:pPr>
    </w:p>
    <w:p w14:paraId="6592AA3C" w14:textId="77777777" w:rsidR="002F349C" w:rsidRPr="004822D8" w:rsidRDefault="002F349C" w:rsidP="00863652">
      <w:pPr>
        <w:pStyle w:val="ListParagraph"/>
        <w:numPr>
          <w:ilvl w:val="0"/>
          <w:numId w:val="20"/>
        </w:numPr>
        <w:spacing w:after="0"/>
        <w:ind w:left="1440" w:right="720"/>
        <w:jc w:val="both"/>
        <w:rPr>
          <w:rFonts w:ascii="Times New Roman" w:hAnsi="Times New Roman" w:cs="Times New Roman"/>
          <w:sz w:val="28"/>
          <w:szCs w:val="28"/>
        </w:rPr>
      </w:pPr>
      <w:r w:rsidRPr="004822D8">
        <w:rPr>
          <w:rFonts w:ascii="Times New Roman" w:hAnsi="Times New Roman" w:cs="Times New Roman"/>
          <w:sz w:val="28"/>
          <w:szCs w:val="28"/>
        </w:rPr>
        <w:t>Các bước xử lý:</w:t>
      </w:r>
    </w:p>
    <w:p w14:paraId="4699A267" w14:textId="77777777" w:rsidR="002F349C" w:rsidRPr="004822D8" w:rsidRDefault="002F349C" w:rsidP="002F349C">
      <w:pPr>
        <w:spacing w:after="0"/>
        <w:ind w:left="990" w:firstLine="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B1: Kết nối dữ liệu</w:t>
      </w:r>
    </w:p>
    <w:p w14:paraId="0EF824C2" w14:textId="77777777" w:rsidR="002F349C" w:rsidRPr="004822D8" w:rsidRDefault="002F349C" w:rsidP="002F349C">
      <w:pPr>
        <w:tabs>
          <w:tab w:val="left" w:pos="990"/>
        </w:tabs>
        <w:spacing w:after="0"/>
        <w:ind w:left="1080" w:hanging="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B2: Đọc D2 từ bộ nhớ phụ</w:t>
      </w:r>
    </w:p>
    <w:p w14:paraId="60A6EA0F" w14:textId="77777777" w:rsidR="002F349C" w:rsidRPr="004822D8" w:rsidRDefault="002F349C" w:rsidP="002F349C">
      <w:pPr>
        <w:tabs>
          <w:tab w:val="left" w:pos="990"/>
        </w:tabs>
        <w:spacing w:after="0"/>
        <w:ind w:left="1080" w:hanging="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B3: Nhập D1 từ nhân viên</w:t>
      </w:r>
    </w:p>
    <w:p w14:paraId="7E6E3B81" w14:textId="77777777" w:rsidR="002F349C" w:rsidRPr="004822D8" w:rsidRDefault="002F349C" w:rsidP="002F349C">
      <w:pPr>
        <w:tabs>
          <w:tab w:val="left" w:pos="990"/>
        </w:tabs>
        <w:spacing w:after="0"/>
        <w:ind w:left="1080" w:hanging="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B4: kiểm tra quy định đặt tiệc</w:t>
      </w:r>
    </w:p>
    <w:p w14:paraId="65EDBFF1" w14:textId="77777777" w:rsidR="002F349C" w:rsidRPr="004822D8" w:rsidRDefault="002F349C" w:rsidP="002F349C">
      <w:pPr>
        <w:tabs>
          <w:tab w:val="left" w:pos="990"/>
        </w:tabs>
        <w:spacing w:after="0"/>
        <w:ind w:left="1080" w:hanging="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B5: Nếu không thỏa thì qua bước 7</w:t>
      </w:r>
    </w:p>
    <w:p w14:paraId="6CE978F5" w14:textId="77777777" w:rsidR="002F349C" w:rsidRPr="004822D8" w:rsidRDefault="002F349C" w:rsidP="002F349C">
      <w:pPr>
        <w:tabs>
          <w:tab w:val="left" w:pos="990"/>
        </w:tabs>
        <w:spacing w:after="0"/>
        <w:ind w:left="1080" w:hanging="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B6: Xuất hợp đồng</w:t>
      </w:r>
    </w:p>
    <w:p w14:paraId="53D24B3C" w14:textId="77777777" w:rsidR="002F349C" w:rsidRPr="004822D8" w:rsidRDefault="002F349C" w:rsidP="002F349C">
      <w:pPr>
        <w:tabs>
          <w:tab w:val="left" w:pos="990"/>
        </w:tabs>
        <w:spacing w:after="0"/>
        <w:ind w:left="1080" w:hanging="90"/>
        <w:rPr>
          <w:rFonts w:ascii="Times New Roman" w:hAnsi="Times New Roman" w:cs="Times New Roman"/>
          <w:sz w:val="28"/>
          <w:szCs w:val="28"/>
          <w:lang w:eastAsia="vi-VN"/>
        </w:rPr>
      </w:pPr>
      <w:r w:rsidRPr="004822D8">
        <w:rPr>
          <w:rFonts w:ascii="Times New Roman" w:hAnsi="Times New Roman" w:cs="Times New Roman"/>
          <w:sz w:val="28"/>
          <w:szCs w:val="28"/>
          <w:lang w:eastAsia="vi-VN"/>
        </w:rPr>
        <w:lastRenderedPageBreak/>
        <w:tab/>
        <w:t>B7: Đống kết nối với cơ sở dữ liệu</w:t>
      </w:r>
    </w:p>
    <w:p w14:paraId="459D1CEE" w14:textId="77777777" w:rsidR="002F349C" w:rsidRPr="004822D8" w:rsidRDefault="002F349C" w:rsidP="002F349C">
      <w:pPr>
        <w:tabs>
          <w:tab w:val="left" w:pos="990"/>
        </w:tabs>
        <w:spacing w:after="0"/>
        <w:ind w:left="1080" w:hanging="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B8: Kết thúc</w:t>
      </w:r>
      <w:r w:rsidRPr="004822D8">
        <w:rPr>
          <w:rFonts w:ascii="Times New Roman" w:hAnsi="Times New Roman" w:cs="Times New Roman"/>
          <w:sz w:val="28"/>
          <w:szCs w:val="28"/>
          <w:lang w:eastAsia="vi-VN"/>
        </w:rPr>
        <w:br w:type="page"/>
      </w:r>
    </w:p>
    <w:p w14:paraId="6829BC00" w14:textId="77777777" w:rsidR="00990D00" w:rsidRPr="004822D8" w:rsidRDefault="00990D00" w:rsidP="00941D74">
      <w:pPr>
        <w:pStyle w:val="ListParagraph"/>
        <w:numPr>
          <w:ilvl w:val="2"/>
          <w:numId w:val="43"/>
        </w:numPr>
        <w:tabs>
          <w:tab w:val="left" w:pos="810"/>
        </w:tabs>
        <w:spacing w:after="0"/>
        <w:outlineLvl w:val="1"/>
        <w:rPr>
          <w:rFonts w:ascii="Times New Roman" w:hAnsi="Times New Roman" w:cs="Times New Roman"/>
          <w:b/>
          <w:sz w:val="28"/>
          <w:szCs w:val="28"/>
        </w:rPr>
      </w:pPr>
      <w:bookmarkStart w:id="17" w:name="_Toc71995239"/>
      <w:r w:rsidRPr="004822D8">
        <w:rPr>
          <w:rFonts w:ascii="Times New Roman" w:hAnsi="Times New Roman" w:cs="Times New Roman"/>
          <w:b/>
          <w:sz w:val="28"/>
          <w:szCs w:val="28"/>
        </w:rPr>
        <w:lastRenderedPageBreak/>
        <w:t>Sơ đồ luồng dữ liệu chức năng “Tra cứu”</w:t>
      </w:r>
      <w:bookmarkEnd w:id="17"/>
    </w:p>
    <w:p w14:paraId="241E3B1F" w14:textId="77777777" w:rsidR="00990D00" w:rsidRPr="004822D8" w:rsidRDefault="00990D00" w:rsidP="00990D00">
      <w:pPr>
        <w:pStyle w:val="ListParagraph"/>
        <w:tabs>
          <w:tab w:val="left" w:pos="810"/>
        </w:tabs>
        <w:spacing w:after="0"/>
        <w:ind w:left="3150"/>
        <w:rPr>
          <w:rFonts w:ascii="Times New Roman" w:hAnsi="Times New Roman" w:cs="Times New Roman"/>
          <w:sz w:val="28"/>
          <w:szCs w:val="28"/>
        </w:rPr>
      </w:pPr>
      <w:r w:rsidRPr="004822D8">
        <w:rPr>
          <w:rFonts w:ascii="Times New Roman" w:hAnsi="Times New Roman" w:cs="Times New Roman"/>
          <w:noProof/>
          <w:sz w:val="28"/>
          <w:szCs w:val="28"/>
        </w:rPr>
        <w:drawing>
          <wp:inline distT="0" distB="0" distL="0" distR="0" wp14:anchorId="22D41E1B" wp14:editId="3E93C5A7">
            <wp:extent cx="2198370" cy="3801110"/>
            <wp:effectExtent l="0" t="0" r="0" b="8890"/>
            <wp:docPr id="42" name="Picture 15" descr="https://documents.lucidchart.com/documents/9a5b4e1f-e7a8-4433-b3c5-c11e69ca6e65/pages/0_0?a=4090&amp;x=766&amp;y=3626&amp;w=308&amp;h=748&amp;store=1&amp;accept=image%2F*&amp;auth=LCA%200f42e81c2053feeaedbecd4f321951187b02cab0-ts%3D1530466859"/>
            <wp:cNvGraphicFramePr/>
            <a:graphic xmlns:a="http://schemas.openxmlformats.org/drawingml/2006/main">
              <a:graphicData uri="http://schemas.openxmlformats.org/drawingml/2006/picture">
                <pic:pic xmlns:pic="http://schemas.openxmlformats.org/drawingml/2006/picture">
                  <pic:nvPicPr>
                    <pic:cNvPr id="15" name="Picture 15" descr="https://documents.lucidchart.com/documents/9a5b4e1f-e7a8-4433-b3c5-c11e69ca6e65/pages/0_0?a=4090&amp;x=766&amp;y=3626&amp;w=308&amp;h=748&amp;store=1&amp;accept=image%2F*&amp;auth=LCA%200f42e81c2053feeaedbecd4f321951187b02cab0-ts%3D1530466859"/>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8370" cy="3801110"/>
                    </a:xfrm>
                    <a:prstGeom prst="rect">
                      <a:avLst/>
                    </a:prstGeom>
                    <a:noFill/>
                    <a:ln>
                      <a:noFill/>
                    </a:ln>
                  </pic:spPr>
                </pic:pic>
              </a:graphicData>
            </a:graphic>
          </wp:inline>
        </w:drawing>
      </w:r>
    </w:p>
    <w:p w14:paraId="36CED60D" w14:textId="77777777" w:rsidR="00990D00" w:rsidRPr="004822D8" w:rsidRDefault="00990D00" w:rsidP="00990D00">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D1: Thông tin tra cứu (Tên nhân viên, Mã nhân viên, Mã hóa đơn, Mã hợp đồng…)</w:t>
      </w:r>
    </w:p>
    <w:p w14:paraId="37F676A2" w14:textId="77777777" w:rsidR="00990D00" w:rsidRPr="004822D8" w:rsidRDefault="00990D00" w:rsidP="00990D00">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D2: Yêu cầu để thực hiện được tra cứu</w:t>
      </w:r>
    </w:p>
    <w:p w14:paraId="0531EA64" w14:textId="77777777" w:rsidR="00990D00" w:rsidRPr="004822D8" w:rsidRDefault="00990D00" w:rsidP="00990D00">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D3:D1</w:t>
      </w:r>
    </w:p>
    <w:p w14:paraId="66F9A105" w14:textId="77777777" w:rsidR="00990D00" w:rsidRPr="004822D8" w:rsidRDefault="00990D00" w:rsidP="00990D00">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D4: Thông tin tra cứu</w:t>
      </w:r>
    </w:p>
    <w:p w14:paraId="11A31A7B" w14:textId="77777777" w:rsidR="00990D00" w:rsidRPr="004822D8" w:rsidRDefault="00990D00" w:rsidP="00990D00">
      <w:pPr>
        <w:spacing w:after="0"/>
        <w:ind w:left="1080"/>
        <w:rPr>
          <w:rFonts w:ascii="Times New Roman" w:hAnsi="Times New Roman" w:cs="Times New Roman"/>
          <w:sz w:val="28"/>
          <w:szCs w:val="28"/>
          <w:lang w:eastAsia="vi-VN"/>
        </w:rPr>
      </w:pPr>
    </w:p>
    <w:p w14:paraId="393B961C" w14:textId="77777777" w:rsidR="00990D00" w:rsidRPr="004822D8" w:rsidRDefault="00990D00" w:rsidP="00990D00">
      <w:pPr>
        <w:pStyle w:val="ListParagraph"/>
        <w:numPr>
          <w:ilvl w:val="0"/>
          <w:numId w:val="20"/>
        </w:numPr>
        <w:spacing w:after="0"/>
        <w:ind w:left="1440"/>
        <w:rPr>
          <w:rFonts w:ascii="Times New Roman" w:hAnsi="Times New Roman" w:cs="Times New Roman"/>
          <w:sz w:val="28"/>
          <w:szCs w:val="28"/>
          <w:lang w:eastAsia="vi-VN"/>
        </w:rPr>
      </w:pPr>
      <w:r w:rsidRPr="004822D8">
        <w:rPr>
          <w:rFonts w:ascii="Times New Roman" w:hAnsi="Times New Roman" w:cs="Times New Roman"/>
          <w:sz w:val="28"/>
          <w:szCs w:val="28"/>
          <w:lang w:eastAsia="vi-VN"/>
        </w:rPr>
        <w:t>Các bước xử lý</w:t>
      </w:r>
    </w:p>
    <w:p w14:paraId="3DFA7734" w14:textId="77777777" w:rsidR="00990D00" w:rsidRPr="004822D8" w:rsidRDefault="00990D00" w:rsidP="00990D00">
      <w:pPr>
        <w:tabs>
          <w:tab w:val="left" w:pos="1170"/>
        </w:tabs>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B1: Kết nối dữ liệu</w:t>
      </w:r>
    </w:p>
    <w:p w14:paraId="4CBBE739" w14:textId="77777777" w:rsidR="00990D00" w:rsidRPr="004822D8" w:rsidRDefault="00990D00" w:rsidP="00990D00">
      <w:pPr>
        <w:tabs>
          <w:tab w:val="left" w:pos="1170"/>
        </w:tabs>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B2: Đọc D2 từ bộ nhớ phụ</w:t>
      </w:r>
    </w:p>
    <w:p w14:paraId="5FA24DAC" w14:textId="77777777" w:rsidR="00990D00" w:rsidRPr="004822D8" w:rsidRDefault="00990D00" w:rsidP="00990D00">
      <w:pPr>
        <w:tabs>
          <w:tab w:val="left" w:pos="1170"/>
        </w:tabs>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B3: Nhập D1 từ nhân viên</w:t>
      </w:r>
    </w:p>
    <w:p w14:paraId="708AA2C3" w14:textId="77777777" w:rsidR="00990D00" w:rsidRPr="004822D8" w:rsidRDefault="00990D00" w:rsidP="00990D00">
      <w:pPr>
        <w:tabs>
          <w:tab w:val="left" w:pos="1170"/>
        </w:tabs>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B4: Kiểm tra thuộc tính tìm kiếm</w:t>
      </w:r>
    </w:p>
    <w:p w14:paraId="11930688" w14:textId="77777777" w:rsidR="00990D00" w:rsidRPr="004822D8" w:rsidRDefault="00990D00" w:rsidP="00990D00">
      <w:pPr>
        <w:tabs>
          <w:tab w:val="left" w:pos="1170"/>
        </w:tabs>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B5: Nếu không thỏa thì qua bước 7</w:t>
      </w:r>
    </w:p>
    <w:p w14:paraId="506E5444" w14:textId="77777777" w:rsidR="00990D00" w:rsidRPr="004822D8" w:rsidRDefault="00990D00" w:rsidP="00990D00">
      <w:pPr>
        <w:tabs>
          <w:tab w:val="left" w:pos="1170"/>
        </w:tabs>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B6: xuất danh thông tin liên quan cần tra cứu</w:t>
      </w:r>
    </w:p>
    <w:p w14:paraId="33A38BC5" w14:textId="77777777" w:rsidR="00990D00" w:rsidRPr="004822D8" w:rsidRDefault="00990D00" w:rsidP="00990D00">
      <w:pPr>
        <w:tabs>
          <w:tab w:val="left" w:pos="1170"/>
        </w:tabs>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B7: Đóng kết nối với cơ sở dữ liệu</w:t>
      </w:r>
    </w:p>
    <w:p w14:paraId="2435E0F4" w14:textId="77777777" w:rsidR="00990D00" w:rsidRPr="004822D8" w:rsidRDefault="00990D00" w:rsidP="00990D00">
      <w:pPr>
        <w:tabs>
          <w:tab w:val="left" w:pos="1170"/>
        </w:tabs>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B8: Kết thúc</w:t>
      </w:r>
    </w:p>
    <w:p w14:paraId="4203C90E" w14:textId="77777777" w:rsidR="00990D00" w:rsidRPr="004822D8" w:rsidRDefault="00990D00" w:rsidP="00990D00">
      <w:pPr>
        <w:pStyle w:val="ListParagraph"/>
        <w:tabs>
          <w:tab w:val="left" w:pos="810"/>
        </w:tabs>
        <w:spacing w:after="0"/>
        <w:ind w:left="3150"/>
        <w:rPr>
          <w:rFonts w:ascii="Times New Roman" w:hAnsi="Times New Roman" w:cs="Times New Roman"/>
          <w:sz w:val="28"/>
          <w:szCs w:val="28"/>
        </w:rPr>
      </w:pPr>
    </w:p>
    <w:p w14:paraId="264504D1" w14:textId="77777777" w:rsidR="00990D00" w:rsidRPr="004822D8" w:rsidRDefault="00990D00" w:rsidP="00990D00">
      <w:pPr>
        <w:pStyle w:val="ListParagraph"/>
        <w:spacing w:after="0"/>
        <w:ind w:left="3240"/>
        <w:rPr>
          <w:rFonts w:ascii="Times New Roman" w:hAnsi="Times New Roman" w:cs="Times New Roman"/>
          <w:sz w:val="28"/>
          <w:szCs w:val="28"/>
          <w:lang w:eastAsia="vi-VN"/>
        </w:rPr>
      </w:pPr>
    </w:p>
    <w:p w14:paraId="40D67A87" w14:textId="77777777" w:rsidR="00990D00" w:rsidRPr="004822D8" w:rsidRDefault="00990D00" w:rsidP="00990D00">
      <w:pPr>
        <w:spacing w:after="0"/>
        <w:ind w:left="1080" w:right="720"/>
        <w:jc w:val="both"/>
        <w:rPr>
          <w:rFonts w:ascii="Times New Roman" w:hAnsi="Times New Roman" w:cs="Times New Roman"/>
          <w:sz w:val="28"/>
          <w:szCs w:val="28"/>
        </w:rPr>
      </w:pPr>
    </w:p>
    <w:p w14:paraId="7F275425" w14:textId="77777777" w:rsidR="00990D00" w:rsidRPr="004822D8" w:rsidRDefault="00990D00" w:rsidP="00990D00">
      <w:pPr>
        <w:jc w:val="both"/>
        <w:rPr>
          <w:rFonts w:ascii="Times New Roman" w:hAnsi="Times New Roman" w:cs="Times New Roman"/>
          <w:sz w:val="28"/>
          <w:szCs w:val="28"/>
        </w:rPr>
      </w:pPr>
      <w:r w:rsidRPr="004822D8">
        <w:rPr>
          <w:rFonts w:ascii="Times New Roman" w:hAnsi="Times New Roman" w:cs="Times New Roman"/>
          <w:sz w:val="28"/>
          <w:szCs w:val="28"/>
        </w:rPr>
        <w:br w:type="page"/>
      </w:r>
    </w:p>
    <w:p w14:paraId="376BB206" w14:textId="5CB271D0" w:rsidR="002F349C" w:rsidRPr="004822D8" w:rsidRDefault="002F349C" w:rsidP="00941D74">
      <w:pPr>
        <w:pStyle w:val="ListParagraph"/>
        <w:numPr>
          <w:ilvl w:val="2"/>
          <w:numId w:val="43"/>
        </w:numPr>
        <w:tabs>
          <w:tab w:val="left" w:pos="990"/>
        </w:tabs>
        <w:spacing w:after="0"/>
        <w:outlineLvl w:val="1"/>
        <w:rPr>
          <w:rFonts w:ascii="Times New Roman" w:hAnsi="Times New Roman" w:cs="Times New Roman"/>
          <w:b/>
          <w:sz w:val="28"/>
          <w:szCs w:val="28"/>
          <w:lang w:eastAsia="vi-VN"/>
        </w:rPr>
      </w:pPr>
      <w:bookmarkStart w:id="18" w:name="_Toc71995240"/>
      <w:r w:rsidRPr="004822D8">
        <w:rPr>
          <w:rFonts w:ascii="Times New Roman" w:hAnsi="Times New Roman" w:cs="Times New Roman"/>
          <w:b/>
          <w:sz w:val="28"/>
          <w:szCs w:val="28"/>
          <w:lang w:eastAsia="vi-VN"/>
        </w:rPr>
        <w:lastRenderedPageBreak/>
        <w:t>Sơ đồ luồng dữ liệu chức năng “Lập hoá đơn”</w:t>
      </w:r>
      <w:bookmarkEnd w:id="18"/>
    </w:p>
    <w:p w14:paraId="399968AC" w14:textId="77777777" w:rsidR="002F349C" w:rsidRPr="004822D8" w:rsidRDefault="002F349C" w:rsidP="002F349C">
      <w:pPr>
        <w:tabs>
          <w:tab w:val="left" w:pos="990"/>
        </w:tabs>
        <w:spacing w:after="0"/>
        <w:ind w:left="3150" w:hanging="90"/>
        <w:rPr>
          <w:rFonts w:ascii="Times New Roman" w:hAnsi="Times New Roman" w:cs="Times New Roman"/>
          <w:sz w:val="28"/>
          <w:szCs w:val="28"/>
          <w:lang w:eastAsia="vi-VN"/>
        </w:rPr>
      </w:pPr>
      <w:r w:rsidRPr="004822D8">
        <w:rPr>
          <w:rFonts w:ascii="Times New Roman" w:hAnsi="Times New Roman" w:cs="Times New Roman"/>
          <w:noProof/>
          <w:sz w:val="28"/>
          <w:szCs w:val="28"/>
        </w:rPr>
        <w:drawing>
          <wp:inline distT="0" distB="0" distL="0" distR="0" wp14:anchorId="3F53B946" wp14:editId="09F77EDC">
            <wp:extent cx="2198370" cy="3616325"/>
            <wp:effectExtent l="0" t="0" r="0" b="3175"/>
            <wp:docPr id="40" name="Picture 11" descr="https://documents.lucidchart.com/documents/9a5b4e1f-e7a8-4433-b3c5-c11e69ca6e65/pages/0_0?a=3931&amp;x=776&amp;y=1526&amp;w=308&amp;h=748&amp;store=1&amp;accept=image%2F*&amp;auth=LCA%202041eb76d1417bc60c9e023894ed91fa249a4c47-ts%3D1530466859"/>
            <wp:cNvGraphicFramePr/>
            <a:graphic xmlns:a="http://schemas.openxmlformats.org/drawingml/2006/main">
              <a:graphicData uri="http://schemas.openxmlformats.org/drawingml/2006/picture">
                <pic:pic xmlns:pic="http://schemas.openxmlformats.org/drawingml/2006/picture">
                  <pic:nvPicPr>
                    <pic:cNvPr id="11" name="Picture 11" descr="https://documents.lucidchart.com/documents/9a5b4e1f-e7a8-4433-b3c5-c11e69ca6e65/pages/0_0?a=3931&amp;x=776&amp;y=1526&amp;w=308&amp;h=748&amp;store=1&amp;accept=image%2F*&amp;auth=LCA%202041eb76d1417bc60c9e023894ed91fa249a4c47-ts%3D1530466859"/>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8370" cy="3616325"/>
                    </a:xfrm>
                    <a:prstGeom prst="rect">
                      <a:avLst/>
                    </a:prstGeom>
                    <a:noFill/>
                    <a:ln>
                      <a:noFill/>
                    </a:ln>
                  </pic:spPr>
                </pic:pic>
              </a:graphicData>
            </a:graphic>
          </wp:inline>
        </w:drawing>
      </w:r>
    </w:p>
    <w:p w14:paraId="4D5155D1"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 xml:space="preserve">D1: Thông tin hóa đơn: Thông tin khách hàng (Tên khách hàng, Tên chú rể, Tên cô dâu, Địa chỉ, Điện thoại, Email, Ngày tổ chức, Tiền đặt cọc), Thông tin thực đơn (Món khai vị, Món chính 1, Món chính 2, Món chính 3, Món lẩu, Tráng miệng, Bia, Nước ngọt), Thông tin dịch vụ(Rượu, Bánh kem, MC, Ban nhạc, Ca sỉ, DJ ), Tiền hoá đơn, Tiền dịch vụ.. </w:t>
      </w:r>
    </w:p>
    <w:p w14:paraId="445609C5"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D2: Quy định thanh toán (Ngày thanh toán)</w:t>
      </w:r>
    </w:p>
    <w:p w14:paraId="33C1920D"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D3: D1</w:t>
      </w:r>
    </w:p>
    <w:p w14:paraId="240CBB24" w14:textId="77777777" w:rsidR="002F349C" w:rsidRPr="004822D8" w:rsidRDefault="002F349C" w:rsidP="002F349C">
      <w:pPr>
        <w:spacing w:after="0"/>
        <w:ind w:left="1080" w:right="720"/>
        <w:jc w:val="both"/>
        <w:rPr>
          <w:rFonts w:ascii="Times New Roman" w:hAnsi="Times New Roman" w:cs="Times New Roman"/>
          <w:sz w:val="28"/>
          <w:szCs w:val="28"/>
        </w:rPr>
      </w:pPr>
      <w:r w:rsidRPr="004822D8">
        <w:rPr>
          <w:rFonts w:ascii="Times New Roman" w:hAnsi="Times New Roman" w:cs="Times New Roman"/>
          <w:sz w:val="28"/>
          <w:szCs w:val="28"/>
        </w:rPr>
        <w:t>D4: Hóa đơn thoan toán</w:t>
      </w:r>
    </w:p>
    <w:p w14:paraId="17741352" w14:textId="77777777" w:rsidR="002F349C" w:rsidRPr="004822D8" w:rsidRDefault="002F349C" w:rsidP="002F349C">
      <w:pPr>
        <w:spacing w:after="0"/>
        <w:ind w:left="1080" w:right="720"/>
        <w:jc w:val="both"/>
        <w:rPr>
          <w:rFonts w:ascii="Times New Roman" w:hAnsi="Times New Roman" w:cs="Times New Roman"/>
          <w:sz w:val="28"/>
          <w:szCs w:val="28"/>
        </w:rPr>
      </w:pPr>
    </w:p>
    <w:p w14:paraId="5B15EFF4" w14:textId="77777777" w:rsidR="002F349C" w:rsidRPr="004822D8" w:rsidRDefault="002F349C" w:rsidP="00863652">
      <w:pPr>
        <w:pStyle w:val="ListParagraph"/>
        <w:numPr>
          <w:ilvl w:val="0"/>
          <w:numId w:val="20"/>
        </w:numPr>
        <w:spacing w:after="0"/>
        <w:ind w:left="1440" w:right="720"/>
        <w:jc w:val="both"/>
        <w:rPr>
          <w:rFonts w:ascii="Times New Roman" w:hAnsi="Times New Roman" w:cs="Times New Roman"/>
          <w:sz w:val="28"/>
          <w:szCs w:val="28"/>
        </w:rPr>
      </w:pPr>
      <w:r w:rsidRPr="004822D8">
        <w:rPr>
          <w:rFonts w:ascii="Times New Roman" w:hAnsi="Times New Roman" w:cs="Times New Roman"/>
          <w:sz w:val="28"/>
          <w:szCs w:val="28"/>
        </w:rPr>
        <w:t>Các bước xử lý</w:t>
      </w:r>
    </w:p>
    <w:p w14:paraId="73A34233" w14:textId="77777777" w:rsidR="002F349C" w:rsidRPr="004822D8" w:rsidRDefault="002F349C" w:rsidP="002F349C">
      <w:pPr>
        <w:spacing w:after="0"/>
        <w:ind w:left="1350" w:hanging="27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B1: Kết nối dữ liệu</w:t>
      </w:r>
    </w:p>
    <w:p w14:paraId="592F8135" w14:textId="77777777" w:rsidR="002F349C" w:rsidRPr="004822D8" w:rsidRDefault="002F349C" w:rsidP="002F349C">
      <w:pPr>
        <w:spacing w:after="0"/>
        <w:ind w:left="1350" w:hanging="27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B2: Đọc D2 từ bộ nhớ phụ</w:t>
      </w:r>
    </w:p>
    <w:p w14:paraId="0E7CB0A3" w14:textId="77777777" w:rsidR="002F349C" w:rsidRPr="004822D8" w:rsidRDefault="002F349C" w:rsidP="002F349C">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B3: Nhập D1 từ nhân viên</w:t>
      </w:r>
    </w:p>
    <w:p w14:paraId="609123A5" w14:textId="77777777" w:rsidR="002F349C" w:rsidRPr="004822D8" w:rsidRDefault="002F349C" w:rsidP="002F349C">
      <w:pPr>
        <w:spacing w:after="0"/>
        <w:ind w:left="1350" w:hanging="27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B4: Kiểm tra quy định thanh toán, nếu không thỉa thì qua bước 3</w:t>
      </w:r>
    </w:p>
    <w:p w14:paraId="3B116741" w14:textId="77777777" w:rsidR="002F349C" w:rsidRPr="004822D8" w:rsidRDefault="002F349C" w:rsidP="002F349C">
      <w:pPr>
        <w:spacing w:after="0"/>
        <w:ind w:left="1350" w:hanging="27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B5: Tính tiền thực đơn</w:t>
      </w:r>
    </w:p>
    <w:p w14:paraId="25B2FB30" w14:textId="77777777" w:rsidR="002F349C" w:rsidRPr="004822D8" w:rsidRDefault="002F349C" w:rsidP="002F349C">
      <w:pPr>
        <w:spacing w:after="0"/>
        <w:ind w:left="1350" w:hanging="27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B6: Tính tiền dịch vụ</w:t>
      </w:r>
    </w:p>
    <w:p w14:paraId="5E5B1A5B" w14:textId="77777777" w:rsidR="002F349C" w:rsidRPr="004822D8" w:rsidRDefault="002F349C" w:rsidP="002F349C">
      <w:pPr>
        <w:spacing w:after="0"/>
        <w:ind w:left="1350" w:hanging="27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B7: Tính tiền phạt</w:t>
      </w:r>
    </w:p>
    <w:p w14:paraId="680EFE8E" w14:textId="77777777" w:rsidR="002F349C" w:rsidRPr="004822D8" w:rsidRDefault="002F349C" w:rsidP="002F349C">
      <w:pPr>
        <w:spacing w:after="0"/>
        <w:ind w:left="1350" w:hanging="27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B8: Tính tổng tiền</w:t>
      </w:r>
    </w:p>
    <w:p w14:paraId="22488433" w14:textId="77777777" w:rsidR="002F349C" w:rsidRPr="004822D8" w:rsidRDefault="002F349C" w:rsidP="002F349C">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B9: Xuất hóa đơn</w:t>
      </w:r>
    </w:p>
    <w:p w14:paraId="5304609C" w14:textId="77777777" w:rsidR="002F349C" w:rsidRPr="004822D8" w:rsidRDefault="002F349C" w:rsidP="002F349C">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lastRenderedPageBreak/>
        <w:t>B10: Đóng kết nối</w:t>
      </w:r>
    </w:p>
    <w:p w14:paraId="256769D9" w14:textId="77777777" w:rsidR="00990D00" w:rsidRPr="004822D8" w:rsidRDefault="002F349C" w:rsidP="002F349C">
      <w:pPr>
        <w:spacing w:after="0"/>
        <w:ind w:left="1350" w:hanging="27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B11: Kết thúc</w:t>
      </w:r>
    </w:p>
    <w:sdt>
      <w:sdtPr>
        <w:rPr>
          <w:rFonts w:ascii="Times New Roman" w:eastAsiaTheme="minorHAnsi" w:hAnsi="Times New Roman" w:cs="Times New Roman"/>
          <w:color w:val="auto"/>
          <w:sz w:val="28"/>
          <w:szCs w:val="28"/>
        </w:rPr>
        <w:id w:val="241919530"/>
        <w:docPartObj>
          <w:docPartGallery w:val="Table of Contents"/>
          <w:docPartUnique/>
        </w:docPartObj>
      </w:sdtPr>
      <w:sdtEndPr>
        <w:rPr>
          <w:b/>
          <w:bCs/>
          <w:noProof/>
        </w:rPr>
      </w:sdtEndPr>
      <w:sdtContent>
        <w:p w14:paraId="1E4B3663" w14:textId="275BC8DE" w:rsidR="009C1CBD" w:rsidRPr="004822D8" w:rsidRDefault="009C1CBD">
          <w:pPr>
            <w:pStyle w:val="TOCHeading"/>
            <w:rPr>
              <w:rFonts w:ascii="Times New Roman" w:hAnsi="Times New Roman" w:cs="Times New Roman"/>
              <w:sz w:val="28"/>
              <w:szCs w:val="28"/>
            </w:rPr>
          </w:pPr>
          <w:r w:rsidRPr="004822D8">
            <w:rPr>
              <w:rFonts w:ascii="Times New Roman" w:hAnsi="Times New Roman" w:cs="Times New Roman"/>
              <w:sz w:val="28"/>
              <w:szCs w:val="28"/>
            </w:rPr>
            <w:t>Contents</w:t>
          </w:r>
        </w:p>
        <w:p w14:paraId="467241AA" w14:textId="46CB3DF8" w:rsidR="009C1CBD" w:rsidRPr="004822D8" w:rsidRDefault="0039639C">
          <w:pPr>
            <w:rPr>
              <w:rFonts w:ascii="Times New Roman" w:hAnsi="Times New Roman" w:cs="Times New Roman"/>
              <w:sz w:val="28"/>
              <w:szCs w:val="28"/>
            </w:rPr>
          </w:pPr>
        </w:p>
      </w:sdtContent>
    </w:sdt>
    <w:p w14:paraId="69FB1078" w14:textId="5A23AB17" w:rsidR="002F349C" w:rsidRPr="004822D8" w:rsidRDefault="002F349C" w:rsidP="002F349C">
      <w:pPr>
        <w:spacing w:after="0"/>
        <w:ind w:left="1350" w:hanging="270"/>
        <w:rPr>
          <w:rFonts w:ascii="Times New Roman" w:hAnsi="Times New Roman" w:cs="Times New Roman"/>
          <w:sz w:val="28"/>
          <w:szCs w:val="28"/>
          <w:lang w:eastAsia="vi-VN"/>
        </w:rPr>
      </w:pPr>
      <w:r w:rsidRPr="004822D8">
        <w:rPr>
          <w:rFonts w:ascii="Times New Roman" w:hAnsi="Times New Roman" w:cs="Times New Roman"/>
          <w:sz w:val="28"/>
          <w:szCs w:val="28"/>
          <w:lang w:eastAsia="vi-VN"/>
        </w:rPr>
        <w:br w:type="page"/>
      </w:r>
    </w:p>
    <w:p w14:paraId="5FB3B697" w14:textId="536A7F27" w:rsidR="002F349C" w:rsidRPr="004822D8" w:rsidRDefault="002F349C" w:rsidP="00941D74">
      <w:pPr>
        <w:pStyle w:val="ListParagraph"/>
        <w:numPr>
          <w:ilvl w:val="2"/>
          <w:numId w:val="43"/>
        </w:numPr>
        <w:spacing w:after="0"/>
        <w:outlineLvl w:val="1"/>
        <w:rPr>
          <w:rFonts w:ascii="Times New Roman" w:hAnsi="Times New Roman" w:cs="Times New Roman"/>
          <w:b/>
          <w:sz w:val="28"/>
          <w:szCs w:val="28"/>
          <w:lang w:eastAsia="vi-VN"/>
        </w:rPr>
      </w:pPr>
      <w:bookmarkStart w:id="19" w:name="_Toc71995241"/>
      <w:r w:rsidRPr="004822D8">
        <w:rPr>
          <w:rFonts w:ascii="Times New Roman" w:hAnsi="Times New Roman" w:cs="Times New Roman"/>
          <w:b/>
          <w:sz w:val="28"/>
          <w:szCs w:val="28"/>
          <w:lang w:eastAsia="vi-VN"/>
        </w:rPr>
        <w:lastRenderedPageBreak/>
        <w:t>Sơ đồ luồng dữ liệu chức năng “Quản lý nhân viên”</w:t>
      </w:r>
      <w:bookmarkEnd w:id="19"/>
    </w:p>
    <w:p w14:paraId="0C70A762" w14:textId="77777777" w:rsidR="002F349C" w:rsidRPr="004822D8" w:rsidRDefault="002F349C" w:rsidP="002F349C">
      <w:pPr>
        <w:pStyle w:val="ListParagraph"/>
        <w:spacing w:after="0"/>
        <w:ind w:left="3240"/>
        <w:rPr>
          <w:rFonts w:ascii="Times New Roman" w:hAnsi="Times New Roman" w:cs="Times New Roman"/>
          <w:sz w:val="28"/>
          <w:szCs w:val="28"/>
          <w:lang w:eastAsia="vi-VN"/>
        </w:rPr>
      </w:pPr>
      <w:r w:rsidRPr="004822D8">
        <w:rPr>
          <w:rFonts w:ascii="Times New Roman" w:hAnsi="Times New Roman" w:cs="Times New Roman"/>
          <w:noProof/>
          <w:sz w:val="28"/>
          <w:szCs w:val="28"/>
        </w:rPr>
        <w:drawing>
          <wp:inline distT="0" distB="0" distL="0" distR="0" wp14:anchorId="76CA7BE2" wp14:editId="50FF959F">
            <wp:extent cx="2198370" cy="3451860"/>
            <wp:effectExtent l="0" t="0" r="0" b="0"/>
            <wp:docPr id="41" name="Picture 13" descr="https://documents.lucidchart.com/documents/9a5b4e1f-e7a8-4433-b3c5-c11e69ca6e65/pages/0_0?a=4001&amp;x=786&amp;y=2281&amp;w=308&amp;h=649&amp;store=1&amp;accept=image%2F*&amp;auth=LCA%2088d0d819d47432bf705285a344c3af655e9c3d83-ts%3D1530466859"/>
            <wp:cNvGraphicFramePr/>
            <a:graphic xmlns:a="http://schemas.openxmlformats.org/drawingml/2006/main">
              <a:graphicData uri="http://schemas.openxmlformats.org/drawingml/2006/picture">
                <pic:pic xmlns:pic="http://schemas.openxmlformats.org/drawingml/2006/picture">
                  <pic:nvPicPr>
                    <pic:cNvPr id="13" name="Picture 13" descr="https://documents.lucidchart.com/documents/9a5b4e1f-e7a8-4433-b3c5-c11e69ca6e65/pages/0_0?a=4001&amp;x=786&amp;y=2281&amp;w=308&amp;h=649&amp;store=1&amp;accept=image%2F*&amp;auth=LCA%2088d0d819d47432bf705285a344c3af655e9c3d83-ts%3D1530466859"/>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8370" cy="3451860"/>
                    </a:xfrm>
                    <a:prstGeom prst="rect">
                      <a:avLst/>
                    </a:prstGeom>
                    <a:noFill/>
                    <a:ln>
                      <a:noFill/>
                    </a:ln>
                  </pic:spPr>
                </pic:pic>
              </a:graphicData>
            </a:graphic>
          </wp:inline>
        </w:drawing>
      </w:r>
    </w:p>
    <w:p w14:paraId="58D21CFD" w14:textId="77777777" w:rsidR="002F349C" w:rsidRPr="004822D8" w:rsidRDefault="002F349C" w:rsidP="002F349C">
      <w:pPr>
        <w:pStyle w:val="ListParagraph"/>
        <w:spacing w:after="0"/>
        <w:ind w:left="3240"/>
        <w:rPr>
          <w:rFonts w:ascii="Times New Roman" w:hAnsi="Times New Roman" w:cs="Times New Roman"/>
          <w:sz w:val="28"/>
          <w:szCs w:val="28"/>
          <w:lang w:eastAsia="vi-VN"/>
        </w:rPr>
      </w:pPr>
    </w:p>
    <w:p w14:paraId="0FAEED34"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 xml:space="preserve">D1: Thông tin nhân viên: Tên nhân viên, địa chỉ, điện thoại, Sảnh, Chức vụ, Ca. </w:t>
      </w:r>
    </w:p>
    <w:p w14:paraId="44CEAED2"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D2: Yêu cầu của nhân viên (tuổi tối đa, tuổi tối thiểu)</w:t>
      </w:r>
    </w:p>
    <w:p w14:paraId="48157A57"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D3: D1</w:t>
      </w:r>
    </w:p>
    <w:p w14:paraId="7B034374"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D4: Danh sách nhân viên.</w:t>
      </w:r>
    </w:p>
    <w:p w14:paraId="473FAFE7" w14:textId="77777777" w:rsidR="002F349C" w:rsidRPr="004822D8" w:rsidRDefault="002F349C" w:rsidP="002F349C">
      <w:pPr>
        <w:spacing w:after="0"/>
        <w:ind w:left="1080"/>
        <w:rPr>
          <w:rFonts w:ascii="Times New Roman" w:hAnsi="Times New Roman" w:cs="Times New Roman"/>
          <w:sz w:val="28"/>
          <w:szCs w:val="28"/>
        </w:rPr>
      </w:pPr>
    </w:p>
    <w:p w14:paraId="714C0702" w14:textId="77777777" w:rsidR="002F349C" w:rsidRPr="004822D8" w:rsidRDefault="002F349C" w:rsidP="00863652">
      <w:pPr>
        <w:pStyle w:val="ListParagraph"/>
        <w:numPr>
          <w:ilvl w:val="0"/>
          <w:numId w:val="20"/>
        </w:numPr>
        <w:spacing w:after="0"/>
        <w:ind w:left="1440"/>
        <w:rPr>
          <w:rFonts w:ascii="Times New Roman" w:hAnsi="Times New Roman" w:cs="Times New Roman"/>
          <w:sz w:val="28"/>
          <w:szCs w:val="28"/>
        </w:rPr>
      </w:pPr>
      <w:r w:rsidRPr="004822D8">
        <w:rPr>
          <w:rFonts w:ascii="Times New Roman" w:hAnsi="Times New Roman" w:cs="Times New Roman"/>
          <w:sz w:val="28"/>
          <w:szCs w:val="28"/>
        </w:rPr>
        <w:t>Các bước xử lý</w:t>
      </w:r>
    </w:p>
    <w:p w14:paraId="0CB5CC9E" w14:textId="77777777" w:rsidR="002F349C" w:rsidRPr="004822D8" w:rsidRDefault="002F349C" w:rsidP="002F349C">
      <w:pPr>
        <w:tabs>
          <w:tab w:val="left" w:pos="810"/>
        </w:tabs>
        <w:spacing w:after="0"/>
        <w:ind w:left="720" w:firstLine="45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B1: Kết nối dữ liệu</w:t>
      </w:r>
    </w:p>
    <w:p w14:paraId="35778AA9" w14:textId="77777777" w:rsidR="002F349C" w:rsidRPr="004822D8" w:rsidRDefault="002F349C" w:rsidP="002F349C">
      <w:pPr>
        <w:tabs>
          <w:tab w:val="left" w:pos="810"/>
          <w:tab w:val="left" w:pos="1170"/>
        </w:tabs>
        <w:spacing w:after="0"/>
        <w:ind w:left="720" w:firstLine="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B2: Đọc D2 từ bộ nhớ phụ</w:t>
      </w:r>
    </w:p>
    <w:p w14:paraId="460F5740" w14:textId="77777777" w:rsidR="002F349C" w:rsidRPr="004822D8" w:rsidRDefault="002F349C" w:rsidP="002F349C">
      <w:pPr>
        <w:tabs>
          <w:tab w:val="left" w:pos="810"/>
          <w:tab w:val="left" w:pos="1170"/>
        </w:tabs>
        <w:spacing w:after="0"/>
        <w:ind w:left="720" w:firstLine="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B3: Nhập D1 từ nhân viên</w:t>
      </w:r>
    </w:p>
    <w:p w14:paraId="559314A1" w14:textId="77777777" w:rsidR="002F349C" w:rsidRPr="004822D8" w:rsidRDefault="002F349C" w:rsidP="002F349C">
      <w:pPr>
        <w:tabs>
          <w:tab w:val="left" w:pos="810"/>
          <w:tab w:val="left" w:pos="1170"/>
        </w:tabs>
        <w:spacing w:after="0"/>
        <w:ind w:left="720" w:firstLine="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B4: Kiểm tra quy định cập nhật nhân viên (tuổi tối đa, tuổi tối thiểu…)</w:t>
      </w:r>
    </w:p>
    <w:p w14:paraId="068B514A" w14:textId="77777777" w:rsidR="002F349C" w:rsidRPr="004822D8" w:rsidRDefault="002F349C" w:rsidP="002F349C">
      <w:pPr>
        <w:tabs>
          <w:tab w:val="left" w:pos="810"/>
          <w:tab w:val="left" w:pos="1170"/>
        </w:tabs>
        <w:spacing w:after="0"/>
        <w:ind w:left="720" w:firstLine="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B5: Nếu không thỏa thì qua bước 7</w:t>
      </w:r>
    </w:p>
    <w:p w14:paraId="29BA2D78" w14:textId="77777777" w:rsidR="002F349C" w:rsidRPr="004822D8" w:rsidRDefault="002F349C" w:rsidP="002F349C">
      <w:pPr>
        <w:tabs>
          <w:tab w:val="left" w:pos="810"/>
          <w:tab w:val="left" w:pos="1170"/>
        </w:tabs>
        <w:spacing w:after="0"/>
        <w:ind w:left="720" w:firstLine="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B6: xuất danh sách nhân viên</w:t>
      </w:r>
    </w:p>
    <w:p w14:paraId="666F272A" w14:textId="77777777" w:rsidR="002F349C" w:rsidRPr="004822D8" w:rsidRDefault="002F349C" w:rsidP="002F349C">
      <w:pPr>
        <w:tabs>
          <w:tab w:val="left" w:pos="810"/>
          <w:tab w:val="left" w:pos="1170"/>
        </w:tabs>
        <w:spacing w:after="0"/>
        <w:ind w:left="720" w:firstLine="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B7: Đóng kết nối với cơ sở dữ liệu</w:t>
      </w:r>
    </w:p>
    <w:p w14:paraId="513E568A" w14:textId="77777777" w:rsidR="002F349C" w:rsidRPr="004822D8" w:rsidRDefault="002F349C" w:rsidP="002F349C">
      <w:pPr>
        <w:tabs>
          <w:tab w:val="left" w:pos="810"/>
        </w:tabs>
        <w:spacing w:after="0"/>
        <w:ind w:left="720" w:firstLine="45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B8: Kết thúc</w:t>
      </w:r>
      <w:r w:rsidRPr="004822D8">
        <w:rPr>
          <w:rFonts w:ascii="Times New Roman" w:hAnsi="Times New Roman" w:cs="Times New Roman"/>
          <w:sz w:val="28"/>
          <w:szCs w:val="28"/>
          <w:lang w:eastAsia="vi-VN"/>
        </w:rPr>
        <w:br w:type="page"/>
      </w:r>
    </w:p>
    <w:p w14:paraId="3D7839DB" w14:textId="7D932CA9" w:rsidR="002F349C" w:rsidRPr="004822D8" w:rsidRDefault="002F349C" w:rsidP="00941D74">
      <w:pPr>
        <w:pStyle w:val="ListParagraph"/>
        <w:numPr>
          <w:ilvl w:val="2"/>
          <w:numId w:val="43"/>
        </w:numPr>
        <w:jc w:val="both"/>
        <w:outlineLvl w:val="1"/>
        <w:rPr>
          <w:rFonts w:ascii="Times New Roman" w:hAnsi="Times New Roman" w:cs="Times New Roman"/>
          <w:b/>
          <w:sz w:val="28"/>
          <w:szCs w:val="28"/>
        </w:rPr>
      </w:pPr>
      <w:bookmarkStart w:id="20" w:name="_Toc71995242"/>
      <w:r w:rsidRPr="004822D8">
        <w:rPr>
          <w:rFonts w:ascii="Times New Roman" w:hAnsi="Times New Roman" w:cs="Times New Roman"/>
          <w:b/>
          <w:sz w:val="28"/>
          <w:szCs w:val="28"/>
        </w:rPr>
        <w:lastRenderedPageBreak/>
        <w:t>Sơ đồ luồng dữ liệu chức năng “Báo cáo”</w:t>
      </w:r>
      <w:bookmarkEnd w:id="20"/>
    </w:p>
    <w:p w14:paraId="48505EC0" w14:textId="77777777" w:rsidR="002F349C" w:rsidRPr="004822D8" w:rsidRDefault="002F349C" w:rsidP="002F349C">
      <w:pPr>
        <w:pStyle w:val="ListParagraph"/>
        <w:ind w:left="3150"/>
        <w:jc w:val="both"/>
        <w:rPr>
          <w:rFonts w:ascii="Times New Roman" w:hAnsi="Times New Roman" w:cs="Times New Roman"/>
          <w:sz w:val="28"/>
          <w:szCs w:val="28"/>
        </w:rPr>
      </w:pPr>
      <w:r w:rsidRPr="004822D8">
        <w:rPr>
          <w:rFonts w:ascii="Times New Roman" w:hAnsi="Times New Roman" w:cs="Times New Roman"/>
          <w:noProof/>
          <w:sz w:val="28"/>
          <w:szCs w:val="28"/>
        </w:rPr>
        <w:drawing>
          <wp:inline distT="0" distB="0" distL="0" distR="0" wp14:anchorId="7B7D888F" wp14:editId="19ECCF7C">
            <wp:extent cx="2198370" cy="3472180"/>
            <wp:effectExtent l="0" t="0" r="0" b="0"/>
            <wp:docPr id="43" name="Picture 14" descr="https://documents.lucidchart.com/documents/9a5b4e1f-e7a8-4433-b3c5-c11e69ca6e65/pages/0_0?a=4051&amp;x=776&amp;y=2926&amp;w=308&amp;h=748&amp;store=1&amp;accept=image%2F*&amp;auth=LCA%20d75d0d33681fec9a0df2fd08dbf27ea6ef85ef1f-ts%3D1530466859"/>
            <wp:cNvGraphicFramePr/>
            <a:graphic xmlns:a="http://schemas.openxmlformats.org/drawingml/2006/main">
              <a:graphicData uri="http://schemas.openxmlformats.org/drawingml/2006/picture">
                <pic:pic xmlns:pic="http://schemas.openxmlformats.org/drawingml/2006/picture">
                  <pic:nvPicPr>
                    <pic:cNvPr id="14" name="Picture 14" descr="https://documents.lucidchart.com/documents/9a5b4e1f-e7a8-4433-b3c5-c11e69ca6e65/pages/0_0?a=4051&amp;x=776&amp;y=2926&amp;w=308&amp;h=748&amp;store=1&amp;accept=image%2F*&amp;auth=LCA%20d75d0d33681fec9a0df2fd08dbf27ea6ef85ef1f-ts%3D1530466859"/>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8370" cy="3472180"/>
                    </a:xfrm>
                    <a:prstGeom prst="rect">
                      <a:avLst/>
                    </a:prstGeom>
                    <a:noFill/>
                    <a:ln>
                      <a:noFill/>
                    </a:ln>
                  </pic:spPr>
                </pic:pic>
              </a:graphicData>
            </a:graphic>
          </wp:inline>
        </w:drawing>
      </w:r>
    </w:p>
    <w:p w14:paraId="4E4FBD92" w14:textId="77777777" w:rsidR="002F349C" w:rsidRPr="004822D8" w:rsidRDefault="002F349C" w:rsidP="002F349C">
      <w:pPr>
        <w:pStyle w:val="ListParagraph"/>
        <w:ind w:left="3150"/>
        <w:jc w:val="both"/>
        <w:rPr>
          <w:rFonts w:ascii="Times New Roman" w:hAnsi="Times New Roman" w:cs="Times New Roman"/>
          <w:sz w:val="28"/>
          <w:szCs w:val="28"/>
        </w:rPr>
      </w:pPr>
    </w:p>
    <w:p w14:paraId="6428715D"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D1: Thông tin báo cáo: Ngày lập, Tên người lập, Tháng, Số lượng tiệc, Doanh thu</w:t>
      </w:r>
    </w:p>
    <w:p w14:paraId="7E91E921"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D2: yêu cầu cảu báo cáo</w:t>
      </w:r>
    </w:p>
    <w:p w14:paraId="3EA989DB"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D3: D1</w:t>
      </w:r>
    </w:p>
    <w:p w14:paraId="091A5B92"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D4: Danh sách báo cáo</w:t>
      </w:r>
    </w:p>
    <w:p w14:paraId="5337AEAE" w14:textId="77777777" w:rsidR="002F349C" w:rsidRPr="004822D8" w:rsidRDefault="002F349C" w:rsidP="002F349C">
      <w:pPr>
        <w:spacing w:after="0"/>
        <w:ind w:left="1080"/>
        <w:rPr>
          <w:rFonts w:ascii="Times New Roman" w:hAnsi="Times New Roman" w:cs="Times New Roman"/>
          <w:sz w:val="28"/>
          <w:szCs w:val="28"/>
        </w:rPr>
      </w:pPr>
    </w:p>
    <w:p w14:paraId="1A351D5C" w14:textId="77777777" w:rsidR="002F349C" w:rsidRPr="004822D8" w:rsidRDefault="002F349C" w:rsidP="00863652">
      <w:pPr>
        <w:pStyle w:val="ListParagraph"/>
        <w:numPr>
          <w:ilvl w:val="0"/>
          <w:numId w:val="20"/>
        </w:numPr>
        <w:spacing w:after="0"/>
        <w:ind w:left="1440"/>
        <w:rPr>
          <w:rFonts w:ascii="Times New Roman" w:hAnsi="Times New Roman" w:cs="Times New Roman"/>
          <w:sz w:val="28"/>
          <w:szCs w:val="28"/>
        </w:rPr>
      </w:pPr>
      <w:r w:rsidRPr="004822D8">
        <w:rPr>
          <w:rFonts w:ascii="Times New Roman" w:hAnsi="Times New Roman" w:cs="Times New Roman"/>
          <w:sz w:val="28"/>
          <w:szCs w:val="28"/>
        </w:rPr>
        <w:t>Các bước xử lý</w:t>
      </w:r>
    </w:p>
    <w:p w14:paraId="02B4053A" w14:textId="77777777" w:rsidR="002F349C" w:rsidRPr="004822D8" w:rsidRDefault="002F349C" w:rsidP="002F349C">
      <w:pPr>
        <w:spacing w:after="0"/>
        <w:ind w:left="117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B1: Kết nối dữ liệu</w:t>
      </w:r>
    </w:p>
    <w:p w14:paraId="4F393B64" w14:textId="77777777" w:rsidR="002F349C" w:rsidRPr="004822D8" w:rsidRDefault="002F349C" w:rsidP="002F349C">
      <w:pPr>
        <w:tabs>
          <w:tab w:val="left" w:pos="1170"/>
        </w:tabs>
        <w:spacing w:after="0"/>
        <w:ind w:left="81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B2: Đọc D2 từ bộ nhớ phụ</w:t>
      </w:r>
    </w:p>
    <w:p w14:paraId="61A84372" w14:textId="77777777" w:rsidR="002F349C" w:rsidRPr="004822D8" w:rsidRDefault="002F349C" w:rsidP="002F349C">
      <w:pPr>
        <w:tabs>
          <w:tab w:val="left" w:pos="1170"/>
        </w:tabs>
        <w:spacing w:after="0"/>
        <w:ind w:left="81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B3: Nhập D1 từ nhân viên</w:t>
      </w:r>
    </w:p>
    <w:p w14:paraId="0F304E46" w14:textId="77777777" w:rsidR="002F349C" w:rsidRPr="004822D8" w:rsidRDefault="002F349C" w:rsidP="002F349C">
      <w:pPr>
        <w:tabs>
          <w:tab w:val="left" w:pos="1170"/>
        </w:tabs>
        <w:spacing w:after="0"/>
        <w:ind w:left="81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B4: Kiểm tra thời gian báo cáo</w:t>
      </w:r>
    </w:p>
    <w:p w14:paraId="4B378F72" w14:textId="77777777" w:rsidR="002F349C" w:rsidRPr="004822D8" w:rsidRDefault="002F349C" w:rsidP="002F349C">
      <w:pPr>
        <w:tabs>
          <w:tab w:val="left" w:pos="1170"/>
        </w:tabs>
        <w:spacing w:after="0"/>
        <w:ind w:left="81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B5: Nếu không thỏa thì qua bước 7</w:t>
      </w:r>
    </w:p>
    <w:p w14:paraId="2D86F536" w14:textId="77777777" w:rsidR="002F349C" w:rsidRPr="004822D8" w:rsidRDefault="002F349C" w:rsidP="002F349C">
      <w:pPr>
        <w:tabs>
          <w:tab w:val="left" w:pos="1170"/>
        </w:tabs>
        <w:spacing w:after="0"/>
        <w:ind w:left="81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B6: xuất danh sách báo cáo</w:t>
      </w:r>
    </w:p>
    <w:p w14:paraId="2D79E891" w14:textId="77777777" w:rsidR="002F349C" w:rsidRPr="004822D8" w:rsidRDefault="002F349C" w:rsidP="002F349C">
      <w:pPr>
        <w:tabs>
          <w:tab w:val="left" w:pos="1170"/>
        </w:tabs>
        <w:spacing w:after="0"/>
        <w:ind w:left="81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B7: Đóng kết nối với cơ sở dữ liệu</w:t>
      </w:r>
    </w:p>
    <w:p w14:paraId="70391A17" w14:textId="70A7629C" w:rsidR="002F349C" w:rsidRPr="004822D8" w:rsidRDefault="002F349C" w:rsidP="009C3763">
      <w:pPr>
        <w:tabs>
          <w:tab w:val="left" w:pos="1170"/>
        </w:tabs>
        <w:spacing w:after="0"/>
        <w:ind w:left="81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B8: Kết thúc</w:t>
      </w:r>
    </w:p>
    <w:p w14:paraId="607EFAA6" w14:textId="02629570" w:rsidR="005C3872" w:rsidRPr="004822D8" w:rsidRDefault="005C3872" w:rsidP="009C3763">
      <w:pPr>
        <w:tabs>
          <w:tab w:val="left" w:pos="1170"/>
        </w:tabs>
        <w:spacing w:after="0"/>
        <w:ind w:left="810"/>
        <w:rPr>
          <w:rFonts w:ascii="Times New Roman" w:hAnsi="Times New Roman" w:cs="Times New Roman"/>
          <w:sz w:val="28"/>
          <w:szCs w:val="28"/>
          <w:lang w:eastAsia="vi-VN"/>
        </w:rPr>
      </w:pPr>
    </w:p>
    <w:p w14:paraId="1B0BA914" w14:textId="2962315F" w:rsidR="005C3872" w:rsidRPr="004822D8" w:rsidRDefault="005C3872" w:rsidP="009C3763">
      <w:pPr>
        <w:tabs>
          <w:tab w:val="left" w:pos="1170"/>
        </w:tabs>
        <w:spacing w:after="0"/>
        <w:ind w:left="810"/>
        <w:rPr>
          <w:rFonts w:ascii="Times New Roman" w:hAnsi="Times New Roman" w:cs="Times New Roman"/>
          <w:sz w:val="28"/>
          <w:szCs w:val="28"/>
          <w:lang w:eastAsia="vi-VN"/>
        </w:rPr>
      </w:pPr>
    </w:p>
    <w:p w14:paraId="370CD078" w14:textId="01A665F6" w:rsidR="005C3872" w:rsidRPr="004822D8" w:rsidRDefault="005C3872" w:rsidP="009C3763">
      <w:pPr>
        <w:tabs>
          <w:tab w:val="left" w:pos="1170"/>
        </w:tabs>
        <w:spacing w:after="0"/>
        <w:ind w:left="810"/>
        <w:rPr>
          <w:rFonts w:ascii="Times New Roman" w:hAnsi="Times New Roman" w:cs="Times New Roman"/>
          <w:sz w:val="28"/>
          <w:szCs w:val="28"/>
          <w:lang w:eastAsia="vi-VN"/>
        </w:rPr>
      </w:pPr>
    </w:p>
    <w:p w14:paraId="790632D5" w14:textId="7DD90AA4" w:rsidR="005C3872" w:rsidRPr="004822D8" w:rsidRDefault="005C3872" w:rsidP="009C3763">
      <w:pPr>
        <w:tabs>
          <w:tab w:val="left" w:pos="1170"/>
        </w:tabs>
        <w:spacing w:after="0"/>
        <w:ind w:left="810"/>
        <w:rPr>
          <w:rFonts w:ascii="Times New Roman" w:hAnsi="Times New Roman" w:cs="Times New Roman"/>
          <w:sz w:val="28"/>
          <w:szCs w:val="28"/>
          <w:lang w:eastAsia="vi-VN"/>
        </w:rPr>
      </w:pPr>
    </w:p>
    <w:p w14:paraId="0A7A254D" w14:textId="2A042631" w:rsidR="005C3872" w:rsidRPr="004822D8" w:rsidRDefault="006740E5" w:rsidP="00941D74">
      <w:pPr>
        <w:pStyle w:val="Heading2"/>
        <w:rPr>
          <w:rFonts w:ascii="Times New Roman" w:hAnsi="Times New Roman" w:cs="Times New Roman"/>
          <w:b/>
          <w:bCs/>
          <w:sz w:val="28"/>
          <w:szCs w:val="28"/>
          <w:lang w:eastAsia="vi-VN"/>
        </w:rPr>
      </w:pPr>
      <w:bookmarkStart w:id="21" w:name="_Toc71995243"/>
      <w:r w:rsidRPr="004822D8">
        <w:rPr>
          <w:rFonts w:ascii="Times New Roman" w:hAnsi="Times New Roman" w:cs="Times New Roman"/>
          <w:b/>
          <w:bCs/>
          <w:sz w:val="28"/>
          <w:szCs w:val="28"/>
          <w:lang w:eastAsia="vi-VN"/>
        </w:rPr>
        <w:lastRenderedPageBreak/>
        <w:t>2.</w:t>
      </w:r>
      <w:r w:rsidR="00941D74" w:rsidRPr="004822D8">
        <w:rPr>
          <w:rFonts w:ascii="Times New Roman" w:hAnsi="Times New Roman" w:cs="Times New Roman"/>
          <w:b/>
          <w:bCs/>
          <w:sz w:val="28"/>
          <w:szCs w:val="28"/>
          <w:lang w:eastAsia="vi-VN"/>
        </w:rPr>
        <w:t>6</w:t>
      </w:r>
      <w:r w:rsidR="000F0456" w:rsidRPr="004822D8">
        <w:rPr>
          <w:rFonts w:ascii="Times New Roman" w:hAnsi="Times New Roman" w:cs="Times New Roman"/>
          <w:b/>
          <w:bCs/>
          <w:sz w:val="28"/>
          <w:szCs w:val="28"/>
          <w:lang w:eastAsia="vi-VN"/>
        </w:rPr>
        <w:t xml:space="preserve">. </w:t>
      </w:r>
      <w:r w:rsidR="006A0284" w:rsidRPr="004822D8">
        <w:rPr>
          <w:rFonts w:ascii="Times New Roman" w:hAnsi="Times New Roman" w:cs="Times New Roman"/>
          <w:b/>
          <w:bCs/>
          <w:sz w:val="28"/>
          <w:szCs w:val="28"/>
          <w:lang w:eastAsia="vi-VN"/>
        </w:rPr>
        <w:t>Mô hình use cases</w:t>
      </w:r>
      <w:bookmarkEnd w:id="21"/>
    </w:p>
    <w:p w14:paraId="40147A7D" w14:textId="6CABE094" w:rsidR="006A0284" w:rsidRPr="004822D8" w:rsidRDefault="006A0284" w:rsidP="009C3763">
      <w:pPr>
        <w:tabs>
          <w:tab w:val="left" w:pos="1170"/>
        </w:tabs>
        <w:spacing w:after="0"/>
        <w:ind w:left="810"/>
        <w:rPr>
          <w:rFonts w:ascii="Times New Roman" w:hAnsi="Times New Roman" w:cs="Times New Roman"/>
          <w:b/>
          <w:bCs/>
          <w:sz w:val="28"/>
          <w:szCs w:val="28"/>
          <w:lang w:eastAsia="vi-VN"/>
        </w:rPr>
      </w:pPr>
    </w:p>
    <w:p w14:paraId="18D37F6F" w14:textId="5702D468" w:rsidR="006A0284" w:rsidRPr="004822D8" w:rsidRDefault="006740E5" w:rsidP="009C3763">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b/>
          <w:bCs/>
          <w:sz w:val="28"/>
          <w:szCs w:val="28"/>
          <w:lang w:eastAsia="vi-VN"/>
        </w:rPr>
        <w:t>2.</w:t>
      </w:r>
      <w:r w:rsidR="00941D74" w:rsidRPr="004822D8">
        <w:rPr>
          <w:rFonts w:ascii="Times New Roman" w:hAnsi="Times New Roman" w:cs="Times New Roman"/>
          <w:b/>
          <w:bCs/>
          <w:sz w:val="28"/>
          <w:szCs w:val="28"/>
          <w:lang w:eastAsia="vi-VN"/>
        </w:rPr>
        <w:t>6</w:t>
      </w:r>
      <w:r w:rsidRPr="004822D8">
        <w:rPr>
          <w:rFonts w:ascii="Times New Roman" w:hAnsi="Times New Roman" w:cs="Times New Roman"/>
          <w:b/>
          <w:bCs/>
          <w:sz w:val="28"/>
          <w:szCs w:val="28"/>
          <w:lang w:eastAsia="vi-VN"/>
        </w:rPr>
        <w:t xml:space="preserve">.1  </w:t>
      </w:r>
      <w:r w:rsidR="006A0284" w:rsidRPr="004822D8">
        <w:rPr>
          <w:rFonts w:ascii="Times New Roman" w:hAnsi="Times New Roman" w:cs="Times New Roman"/>
          <w:b/>
          <w:bCs/>
          <w:sz w:val="28"/>
          <w:szCs w:val="28"/>
          <w:lang w:eastAsia="vi-VN"/>
        </w:rPr>
        <w:t>Usecases tổng quát</w:t>
      </w:r>
    </w:p>
    <w:p w14:paraId="2F1A0CBF" w14:textId="68E9B644" w:rsidR="006A0284" w:rsidRPr="004822D8" w:rsidRDefault="006A0284" w:rsidP="009C3763">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noProof/>
          <w:sz w:val="28"/>
          <w:szCs w:val="28"/>
        </w:rPr>
        <w:drawing>
          <wp:inline distT="0" distB="0" distL="0" distR="0" wp14:anchorId="5B1B5F77" wp14:editId="210455D4">
            <wp:extent cx="5943600" cy="346964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69640"/>
                    </a:xfrm>
                    <a:prstGeom prst="rect">
                      <a:avLst/>
                    </a:prstGeom>
                    <a:noFill/>
                    <a:ln>
                      <a:noFill/>
                    </a:ln>
                  </pic:spPr>
                </pic:pic>
              </a:graphicData>
            </a:graphic>
          </wp:inline>
        </w:drawing>
      </w:r>
    </w:p>
    <w:p w14:paraId="0D354ED5" w14:textId="511E05CA" w:rsidR="005C3872" w:rsidRPr="004822D8" w:rsidRDefault="005C3872" w:rsidP="009C3763">
      <w:pPr>
        <w:tabs>
          <w:tab w:val="left" w:pos="1170"/>
        </w:tabs>
        <w:spacing w:after="0"/>
        <w:ind w:left="810"/>
        <w:rPr>
          <w:rFonts w:ascii="Times New Roman" w:hAnsi="Times New Roman" w:cs="Times New Roman"/>
          <w:sz w:val="28"/>
          <w:szCs w:val="28"/>
          <w:lang w:eastAsia="vi-VN"/>
        </w:rPr>
      </w:pPr>
    </w:p>
    <w:p w14:paraId="2878661F" w14:textId="412DE6BE" w:rsidR="006A0284" w:rsidRPr="004822D8" w:rsidRDefault="006740E5" w:rsidP="006A0284">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b/>
          <w:bCs/>
          <w:sz w:val="28"/>
          <w:szCs w:val="28"/>
          <w:lang w:eastAsia="vi-VN"/>
        </w:rPr>
        <w:t>2.</w:t>
      </w:r>
      <w:r w:rsidR="00941D74" w:rsidRPr="004822D8">
        <w:rPr>
          <w:rFonts w:ascii="Times New Roman" w:hAnsi="Times New Roman" w:cs="Times New Roman"/>
          <w:b/>
          <w:bCs/>
          <w:sz w:val="28"/>
          <w:szCs w:val="28"/>
          <w:lang w:eastAsia="vi-VN"/>
        </w:rPr>
        <w:t>6</w:t>
      </w:r>
      <w:r w:rsidRPr="004822D8">
        <w:rPr>
          <w:rFonts w:ascii="Times New Roman" w:hAnsi="Times New Roman" w:cs="Times New Roman"/>
          <w:b/>
          <w:bCs/>
          <w:sz w:val="28"/>
          <w:szCs w:val="28"/>
          <w:lang w:eastAsia="vi-VN"/>
        </w:rPr>
        <w:t xml:space="preserve">.2 </w:t>
      </w:r>
      <w:r w:rsidR="006A0284" w:rsidRPr="004822D8">
        <w:rPr>
          <w:rFonts w:ascii="Times New Roman" w:hAnsi="Times New Roman" w:cs="Times New Roman"/>
          <w:b/>
          <w:bCs/>
          <w:sz w:val="28"/>
          <w:szCs w:val="28"/>
          <w:lang w:eastAsia="vi-VN"/>
        </w:rPr>
        <w:t>Phân rã use cases</w:t>
      </w:r>
    </w:p>
    <w:p w14:paraId="0924C461" w14:textId="12FD2D24" w:rsidR="00615967" w:rsidRPr="004822D8" w:rsidRDefault="006740E5" w:rsidP="006A0284">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b/>
          <w:bCs/>
          <w:sz w:val="28"/>
          <w:szCs w:val="28"/>
          <w:lang w:eastAsia="vi-VN"/>
        </w:rPr>
        <w:lastRenderedPageBreak/>
        <w:t>2.</w:t>
      </w:r>
      <w:r w:rsidR="000F0456" w:rsidRPr="004822D8">
        <w:rPr>
          <w:rFonts w:ascii="Times New Roman" w:hAnsi="Times New Roman" w:cs="Times New Roman"/>
          <w:b/>
          <w:bCs/>
          <w:sz w:val="28"/>
          <w:szCs w:val="28"/>
          <w:lang w:eastAsia="vi-VN"/>
        </w:rPr>
        <w:t>9</w:t>
      </w:r>
      <w:r w:rsidRPr="004822D8">
        <w:rPr>
          <w:rFonts w:ascii="Times New Roman" w:hAnsi="Times New Roman" w:cs="Times New Roman"/>
          <w:b/>
          <w:bCs/>
          <w:sz w:val="28"/>
          <w:szCs w:val="28"/>
          <w:lang w:eastAsia="vi-VN"/>
        </w:rPr>
        <w:t xml:space="preserve">.3 </w:t>
      </w:r>
      <w:r w:rsidR="006A0284" w:rsidRPr="004822D8">
        <w:rPr>
          <w:rFonts w:ascii="Times New Roman" w:hAnsi="Times New Roman" w:cs="Times New Roman"/>
          <w:b/>
          <w:bCs/>
          <w:sz w:val="28"/>
          <w:szCs w:val="28"/>
          <w:lang w:eastAsia="vi-VN"/>
        </w:rPr>
        <w:t>Tra cứu</w:t>
      </w:r>
      <w:r w:rsidR="006A0284" w:rsidRPr="004822D8">
        <w:rPr>
          <w:rFonts w:ascii="Times New Roman" w:hAnsi="Times New Roman" w:cs="Times New Roman"/>
          <w:noProof/>
          <w:sz w:val="28"/>
          <w:szCs w:val="28"/>
        </w:rPr>
        <w:drawing>
          <wp:inline distT="0" distB="0" distL="0" distR="0" wp14:anchorId="4D755789" wp14:editId="439342E2">
            <wp:extent cx="5943600" cy="34290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r w:rsidR="006A0284" w:rsidRPr="004822D8">
        <w:rPr>
          <w:rFonts w:ascii="Times New Roman" w:hAnsi="Times New Roman" w:cs="Times New Roman"/>
          <w:b/>
          <w:bCs/>
          <w:sz w:val="28"/>
          <w:szCs w:val="28"/>
          <w:lang w:eastAsia="vi-VN"/>
        </w:rPr>
        <w:t>Quản lý sảnh</w:t>
      </w:r>
    </w:p>
    <w:p w14:paraId="4EADFA54" w14:textId="3198F16E" w:rsidR="00615967" w:rsidRPr="004822D8" w:rsidRDefault="00615967" w:rsidP="006A0284">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noProof/>
          <w:sz w:val="28"/>
          <w:szCs w:val="28"/>
        </w:rPr>
        <w:drawing>
          <wp:inline distT="0" distB="0" distL="0" distR="0" wp14:anchorId="3FD29A8D" wp14:editId="0C62490B">
            <wp:extent cx="3251200" cy="3225800"/>
            <wp:effectExtent l="0" t="0" r="635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51200" cy="3225800"/>
                    </a:xfrm>
                    <a:prstGeom prst="rect">
                      <a:avLst/>
                    </a:prstGeom>
                    <a:noFill/>
                    <a:ln>
                      <a:noFill/>
                    </a:ln>
                  </pic:spPr>
                </pic:pic>
              </a:graphicData>
            </a:graphic>
          </wp:inline>
        </w:drawing>
      </w:r>
    </w:p>
    <w:p w14:paraId="220030BB" w14:textId="77777777" w:rsidR="00615967" w:rsidRPr="004822D8" w:rsidRDefault="006A0284" w:rsidP="00615967">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noProof/>
          <w:sz w:val="28"/>
          <w:szCs w:val="28"/>
        </w:rPr>
        <w:drawing>
          <wp:anchor distT="0" distB="0" distL="114300" distR="114300" simplePos="0" relativeHeight="251665408" behindDoc="1" locked="0" layoutInCell="1" allowOverlap="1" wp14:anchorId="29ABEFDF" wp14:editId="3932059A">
            <wp:simplePos x="0" y="0"/>
            <wp:positionH relativeFrom="column">
              <wp:posOffset>518160</wp:posOffset>
            </wp:positionH>
            <wp:positionV relativeFrom="paragraph">
              <wp:posOffset>-7776845</wp:posOffset>
            </wp:positionV>
            <wp:extent cx="3253740" cy="3223260"/>
            <wp:effectExtent l="0" t="0" r="3810" b="0"/>
            <wp:wrapNone/>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53740" cy="3223260"/>
                    </a:xfrm>
                    <a:prstGeom prst="rect">
                      <a:avLst/>
                    </a:prstGeom>
                    <a:noFill/>
                    <a:ln>
                      <a:noFill/>
                    </a:ln>
                  </pic:spPr>
                </pic:pic>
              </a:graphicData>
            </a:graphic>
          </wp:anchor>
        </w:drawing>
      </w:r>
    </w:p>
    <w:p w14:paraId="6DAD424C"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b/>
          <w:bCs/>
          <w:sz w:val="28"/>
          <w:szCs w:val="28"/>
          <w:lang w:eastAsia="vi-VN"/>
        </w:rPr>
        <w:t>Báo cáo</w:t>
      </w:r>
    </w:p>
    <w:p w14:paraId="27DC4FCB" w14:textId="1825A806"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noProof/>
          <w:sz w:val="28"/>
          <w:szCs w:val="28"/>
        </w:rPr>
        <w:lastRenderedPageBreak/>
        <w:drawing>
          <wp:inline distT="0" distB="0" distL="0" distR="0" wp14:anchorId="5317FB6C" wp14:editId="5A1548DB">
            <wp:extent cx="3154680" cy="2377440"/>
            <wp:effectExtent l="0" t="0" r="7620"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4680" cy="2377440"/>
                    </a:xfrm>
                    <a:prstGeom prst="rect">
                      <a:avLst/>
                    </a:prstGeom>
                    <a:noFill/>
                    <a:ln>
                      <a:noFill/>
                    </a:ln>
                  </pic:spPr>
                </pic:pic>
              </a:graphicData>
            </a:graphic>
          </wp:inline>
        </w:drawing>
      </w:r>
    </w:p>
    <w:p w14:paraId="43596614"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p>
    <w:p w14:paraId="444E7694"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p>
    <w:p w14:paraId="40E2B107"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p>
    <w:p w14:paraId="5AE24033"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p>
    <w:p w14:paraId="2058D701"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p>
    <w:p w14:paraId="4013250A"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p>
    <w:p w14:paraId="1DC1ABAC"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p>
    <w:p w14:paraId="1F8ED794"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p>
    <w:p w14:paraId="4C4862D2"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p>
    <w:p w14:paraId="77ABACD1" w14:textId="45F111E5"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b/>
          <w:bCs/>
          <w:sz w:val="28"/>
          <w:szCs w:val="28"/>
          <w:lang w:eastAsia="vi-VN"/>
        </w:rPr>
        <w:t>Quản lý nhân viên</w:t>
      </w:r>
    </w:p>
    <w:p w14:paraId="336DD8DF" w14:textId="5AFD9D9A" w:rsidR="00615967" w:rsidRPr="004822D8" w:rsidRDefault="006A0284" w:rsidP="00615967">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noProof/>
          <w:sz w:val="28"/>
          <w:szCs w:val="28"/>
        </w:rPr>
        <w:drawing>
          <wp:inline distT="0" distB="0" distL="0" distR="0" wp14:anchorId="441E1454" wp14:editId="71D5CB21">
            <wp:extent cx="5494020" cy="26289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4020" cy="2628900"/>
                    </a:xfrm>
                    <a:prstGeom prst="rect">
                      <a:avLst/>
                    </a:prstGeom>
                    <a:noFill/>
                    <a:ln>
                      <a:noFill/>
                    </a:ln>
                  </pic:spPr>
                </pic:pic>
              </a:graphicData>
            </a:graphic>
          </wp:inline>
        </w:drawing>
      </w:r>
      <w:r w:rsidR="00615967" w:rsidRPr="004822D8">
        <w:rPr>
          <w:rFonts w:ascii="Times New Roman" w:hAnsi="Times New Roman" w:cs="Times New Roman"/>
          <w:b/>
          <w:bCs/>
          <w:sz w:val="28"/>
          <w:szCs w:val="28"/>
          <w:lang w:eastAsia="vi-VN"/>
        </w:rPr>
        <w:t xml:space="preserve"> Lập hóa </w:t>
      </w:r>
      <w:r w:rsidR="00C94F3C" w:rsidRPr="004822D8">
        <w:rPr>
          <w:rFonts w:ascii="Times New Roman" w:hAnsi="Times New Roman" w:cs="Times New Roman"/>
          <w:b/>
          <w:bCs/>
          <w:sz w:val="28"/>
          <w:szCs w:val="28"/>
          <w:lang w:eastAsia="vi-VN"/>
        </w:rPr>
        <w:t>đơn</w:t>
      </w:r>
    </w:p>
    <w:p w14:paraId="4ECB20F9" w14:textId="1855ECE5"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noProof/>
          <w:sz w:val="28"/>
          <w:szCs w:val="28"/>
        </w:rPr>
        <w:lastRenderedPageBreak/>
        <w:drawing>
          <wp:inline distT="0" distB="0" distL="0" distR="0" wp14:anchorId="76CA43B9" wp14:editId="489507B8">
            <wp:extent cx="3619500" cy="3916680"/>
            <wp:effectExtent l="0" t="0" r="0" b="762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19500" cy="3916680"/>
                    </a:xfrm>
                    <a:prstGeom prst="rect">
                      <a:avLst/>
                    </a:prstGeom>
                    <a:noFill/>
                    <a:ln>
                      <a:noFill/>
                    </a:ln>
                  </pic:spPr>
                </pic:pic>
              </a:graphicData>
            </a:graphic>
          </wp:inline>
        </w:drawing>
      </w:r>
    </w:p>
    <w:p w14:paraId="46F3C05B" w14:textId="6ADE13C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b/>
          <w:bCs/>
          <w:sz w:val="28"/>
          <w:szCs w:val="28"/>
          <w:lang w:eastAsia="vi-VN"/>
        </w:rPr>
        <w:lastRenderedPageBreak/>
        <w:t>Lập Hợp đồng</w:t>
      </w:r>
      <w:r w:rsidR="006A0284" w:rsidRPr="004822D8">
        <w:rPr>
          <w:rFonts w:ascii="Times New Roman" w:hAnsi="Times New Roman" w:cs="Times New Roman"/>
          <w:noProof/>
          <w:sz w:val="28"/>
          <w:szCs w:val="28"/>
        </w:rPr>
        <w:drawing>
          <wp:inline distT="0" distB="0" distL="0" distR="0" wp14:anchorId="50FEBDF2" wp14:editId="417EF353">
            <wp:extent cx="5692140" cy="6225540"/>
            <wp:effectExtent l="0" t="0" r="3810" b="381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2140" cy="6225540"/>
                    </a:xfrm>
                    <a:prstGeom prst="rect">
                      <a:avLst/>
                    </a:prstGeom>
                    <a:noFill/>
                    <a:ln>
                      <a:noFill/>
                    </a:ln>
                  </pic:spPr>
                </pic:pic>
              </a:graphicData>
            </a:graphic>
          </wp:inline>
        </w:drawing>
      </w:r>
    </w:p>
    <w:p w14:paraId="4FEA304E" w14:textId="6F6EAC40" w:rsidR="006A0284" w:rsidRPr="004822D8" w:rsidRDefault="006A0284" w:rsidP="00615967">
      <w:pPr>
        <w:tabs>
          <w:tab w:val="left" w:pos="1170"/>
        </w:tabs>
        <w:spacing w:after="0"/>
        <w:ind w:left="810"/>
        <w:rPr>
          <w:rFonts w:ascii="Times New Roman" w:hAnsi="Times New Roman" w:cs="Times New Roman"/>
          <w:b/>
          <w:bCs/>
          <w:sz w:val="28"/>
          <w:szCs w:val="28"/>
          <w:lang w:eastAsia="vi-VN"/>
        </w:rPr>
      </w:pPr>
    </w:p>
    <w:p w14:paraId="0B538753" w14:textId="1003E9F5" w:rsidR="006A0284" w:rsidRPr="004822D8" w:rsidRDefault="006A0284" w:rsidP="00941D74">
      <w:pPr>
        <w:pStyle w:val="ListParagraph"/>
        <w:tabs>
          <w:tab w:val="left" w:pos="1260"/>
        </w:tabs>
        <w:ind w:left="862"/>
        <w:jc w:val="both"/>
        <w:rPr>
          <w:rFonts w:ascii="Times New Roman" w:hAnsi="Times New Roman" w:cs="Times New Roman"/>
          <w:b/>
          <w:sz w:val="28"/>
          <w:szCs w:val="28"/>
        </w:rPr>
      </w:pPr>
    </w:p>
    <w:p w14:paraId="0133236A" w14:textId="21E250F5" w:rsidR="00615967" w:rsidRPr="004822D8" w:rsidRDefault="00615967" w:rsidP="00941D74">
      <w:pPr>
        <w:pStyle w:val="ListParagraph"/>
        <w:tabs>
          <w:tab w:val="left" w:pos="1260"/>
        </w:tabs>
        <w:ind w:left="862"/>
        <w:jc w:val="both"/>
        <w:rPr>
          <w:rFonts w:ascii="Times New Roman" w:hAnsi="Times New Roman" w:cs="Times New Roman"/>
          <w:b/>
          <w:sz w:val="28"/>
          <w:szCs w:val="28"/>
        </w:rPr>
      </w:pPr>
    </w:p>
    <w:p w14:paraId="02488A5F" w14:textId="33F10271" w:rsidR="00615967" w:rsidRPr="004822D8" w:rsidRDefault="00615967" w:rsidP="00941D74">
      <w:pPr>
        <w:pStyle w:val="ListParagraph"/>
        <w:tabs>
          <w:tab w:val="left" w:pos="1260"/>
        </w:tabs>
        <w:ind w:left="862"/>
        <w:jc w:val="both"/>
        <w:rPr>
          <w:rFonts w:ascii="Times New Roman" w:hAnsi="Times New Roman" w:cs="Times New Roman"/>
          <w:b/>
          <w:sz w:val="28"/>
          <w:szCs w:val="28"/>
        </w:rPr>
      </w:pPr>
    </w:p>
    <w:p w14:paraId="3FF7736B" w14:textId="77777777" w:rsidR="00615967" w:rsidRPr="004822D8" w:rsidRDefault="00615967" w:rsidP="00941D74">
      <w:pPr>
        <w:pStyle w:val="ListParagraph"/>
        <w:tabs>
          <w:tab w:val="left" w:pos="1260"/>
        </w:tabs>
        <w:ind w:left="862"/>
        <w:jc w:val="both"/>
        <w:rPr>
          <w:rFonts w:ascii="Times New Roman" w:hAnsi="Times New Roman" w:cs="Times New Roman"/>
          <w:b/>
          <w:sz w:val="28"/>
          <w:szCs w:val="28"/>
        </w:rPr>
      </w:pPr>
    </w:p>
    <w:p w14:paraId="78FA6E2A" w14:textId="3A612A4F" w:rsidR="006A0284" w:rsidRPr="004822D8" w:rsidRDefault="006A0284" w:rsidP="00941D74">
      <w:pPr>
        <w:pStyle w:val="ListParagraph"/>
        <w:tabs>
          <w:tab w:val="left" w:pos="1260"/>
        </w:tabs>
        <w:ind w:left="862"/>
        <w:jc w:val="both"/>
        <w:rPr>
          <w:rFonts w:ascii="Times New Roman" w:hAnsi="Times New Roman" w:cs="Times New Roman"/>
          <w:b/>
          <w:sz w:val="28"/>
          <w:szCs w:val="28"/>
        </w:rPr>
      </w:pPr>
    </w:p>
    <w:p w14:paraId="3CA0E5A7" w14:textId="0397000D" w:rsidR="006A0284" w:rsidRPr="004822D8" w:rsidRDefault="006A0284" w:rsidP="00941D74">
      <w:pPr>
        <w:pStyle w:val="ListParagraph"/>
        <w:tabs>
          <w:tab w:val="left" w:pos="1260"/>
        </w:tabs>
        <w:ind w:left="862"/>
        <w:jc w:val="both"/>
        <w:rPr>
          <w:rFonts w:ascii="Times New Roman" w:hAnsi="Times New Roman" w:cs="Times New Roman"/>
          <w:b/>
          <w:sz w:val="28"/>
          <w:szCs w:val="28"/>
        </w:rPr>
      </w:pPr>
    </w:p>
    <w:p w14:paraId="52E9B808" w14:textId="6B45E56B" w:rsidR="006A0284" w:rsidRPr="004822D8" w:rsidRDefault="006A0284" w:rsidP="00941D74">
      <w:pPr>
        <w:pStyle w:val="ListParagraph"/>
        <w:tabs>
          <w:tab w:val="left" w:pos="1260"/>
        </w:tabs>
        <w:ind w:left="862"/>
        <w:jc w:val="both"/>
        <w:rPr>
          <w:rFonts w:ascii="Times New Roman" w:hAnsi="Times New Roman" w:cs="Times New Roman"/>
          <w:b/>
          <w:sz w:val="28"/>
          <w:szCs w:val="28"/>
        </w:rPr>
      </w:pPr>
    </w:p>
    <w:p w14:paraId="737F23E4" w14:textId="77777777" w:rsidR="006A0284" w:rsidRPr="004822D8" w:rsidRDefault="006A0284" w:rsidP="00941D74">
      <w:pPr>
        <w:pStyle w:val="ListParagraph"/>
        <w:tabs>
          <w:tab w:val="left" w:pos="1260"/>
        </w:tabs>
        <w:ind w:left="862"/>
        <w:jc w:val="both"/>
        <w:rPr>
          <w:rFonts w:ascii="Times New Roman" w:hAnsi="Times New Roman" w:cs="Times New Roman"/>
          <w:b/>
          <w:sz w:val="28"/>
          <w:szCs w:val="28"/>
        </w:rPr>
      </w:pPr>
    </w:p>
    <w:p w14:paraId="6D76A67A" w14:textId="3DAB34CE" w:rsidR="005C3872" w:rsidRPr="004822D8" w:rsidRDefault="00941D74" w:rsidP="00941D74">
      <w:pPr>
        <w:pStyle w:val="Heading2"/>
        <w:rPr>
          <w:rFonts w:ascii="Times New Roman" w:hAnsi="Times New Roman" w:cs="Times New Roman"/>
          <w:b/>
          <w:sz w:val="28"/>
          <w:szCs w:val="28"/>
        </w:rPr>
      </w:pPr>
      <w:bookmarkStart w:id="22" w:name="_Toc71995244"/>
      <w:r w:rsidRPr="004822D8">
        <w:rPr>
          <w:rFonts w:ascii="Times New Roman" w:hAnsi="Times New Roman" w:cs="Times New Roman"/>
          <w:b/>
          <w:sz w:val="28"/>
          <w:szCs w:val="28"/>
        </w:rPr>
        <w:t xml:space="preserve">2.7 </w:t>
      </w:r>
      <w:r w:rsidR="00EF1375" w:rsidRPr="004822D8">
        <w:rPr>
          <w:rFonts w:ascii="Times New Roman" w:hAnsi="Times New Roman" w:cs="Times New Roman"/>
          <w:b/>
          <w:sz w:val="28"/>
          <w:szCs w:val="28"/>
        </w:rPr>
        <w:t xml:space="preserve">Thiết kế </w:t>
      </w:r>
      <w:r w:rsidR="009A2B1D" w:rsidRPr="004822D8">
        <w:rPr>
          <w:rFonts w:ascii="Times New Roman" w:hAnsi="Times New Roman" w:cs="Times New Roman"/>
          <w:b/>
          <w:sz w:val="28"/>
          <w:szCs w:val="28"/>
        </w:rPr>
        <w:t xml:space="preserve">cơ sở </w:t>
      </w:r>
      <w:r w:rsidR="00EF1375" w:rsidRPr="004822D8">
        <w:rPr>
          <w:rFonts w:ascii="Times New Roman" w:hAnsi="Times New Roman" w:cs="Times New Roman"/>
          <w:b/>
          <w:sz w:val="28"/>
          <w:szCs w:val="28"/>
        </w:rPr>
        <w:t>dữ liệu</w:t>
      </w:r>
      <w:bookmarkEnd w:id="22"/>
    </w:p>
    <w:p w14:paraId="47FAD949" w14:textId="0DF759AF" w:rsidR="002F349C" w:rsidRPr="004822D8" w:rsidRDefault="00941D74" w:rsidP="00941D74">
      <w:pPr>
        <w:tabs>
          <w:tab w:val="left" w:pos="1260"/>
        </w:tabs>
        <w:ind w:left="425"/>
        <w:jc w:val="both"/>
        <w:outlineLvl w:val="1"/>
        <w:rPr>
          <w:rFonts w:ascii="Times New Roman" w:hAnsi="Times New Roman" w:cs="Times New Roman"/>
          <w:b/>
          <w:sz w:val="28"/>
          <w:szCs w:val="28"/>
        </w:rPr>
      </w:pPr>
      <w:bookmarkStart w:id="23" w:name="_Toc71995245"/>
      <w:r w:rsidRPr="004822D8">
        <w:rPr>
          <w:rFonts w:ascii="Times New Roman" w:hAnsi="Times New Roman" w:cs="Times New Roman"/>
          <w:b/>
          <w:sz w:val="28"/>
          <w:szCs w:val="28"/>
        </w:rPr>
        <w:t xml:space="preserve">2.7.1 </w:t>
      </w:r>
      <w:r w:rsidR="002F349C" w:rsidRPr="004822D8">
        <w:rPr>
          <w:rFonts w:ascii="Times New Roman" w:hAnsi="Times New Roman" w:cs="Times New Roman"/>
          <w:b/>
          <w:sz w:val="28"/>
          <w:szCs w:val="28"/>
        </w:rPr>
        <w:t>Mô hình hoá chức năng (ERD)</w:t>
      </w:r>
      <w:bookmarkEnd w:id="23"/>
    </w:p>
    <w:p w14:paraId="23D48E65" w14:textId="77777777" w:rsidR="001F1EAF" w:rsidRPr="004822D8" w:rsidRDefault="001F1EAF" w:rsidP="00941D74">
      <w:pPr>
        <w:pStyle w:val="ListParagraph"/>
        <w:tabs>
          <w:tab w:val="left" w:pos="1260"/>
        </w:tabs>
        <w:ind w:left="1930"/>
        <w:jc w:val="both"/>
        <w:rPr>
          <w:rFonts w:ascii="Times New Roman" w:hAnsi="Times New Roman" w:cs="Times New Roman"/>
          <w:b/>
          <w:sz w:val="28"/>
          <w:szCs w:val="28"/>
          <w:lang w:val="vi-VN"/>
        </w:rPr>
      </w:pPr>
    </w:p>
    <w:p w14:paraId="7D6E9756" w14:textId="369E0DF4" w:rsidR="002F349C" w:rsidRPr="004822D8" w:rsidRDefault="001F1EAF" w:rsidP="001F1EAF">
      <w:pPr>
        <w:pStyle w:val="ListParagraph"/>
        <w:ind w:left="1210"/>
        <w:jc w:val="center"/>
        <w:rPr>
          <w:rFonts w:ascii="Times New Roman" w:hAnsi="Times New Roman" w:cs="Times New Roman"/>
          <w:sz w:val="28"/>
          <w:szCs w:val="28"/>
        </w:rPr>
      </w:pPr>
      <w:r w:rsidRPr="004822D8">
        <w:rPr>
          <w:rFonts w:ascii="Times New Roman" w:hAnsi="Times New Roman" w:cs="Times New Roman"/>
          <w:noProof/>
          <w:sz w:val="28"/>
          <w:szCs w:val="28"/>
        </w:rPr>
        <w:drawing>
          <wp:inline distT="0" distB="0" distL="0" distR="0" wp14:anchorId="688A2A85" wp14:editId="7F74BB33">
            <wp:extent cx="5836913" cy="4641812"/>
            <wp:effectExtent l="0" t="0" r="5715" b="0"/>
            <wp:docPr id="44"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a:extLst>
                        <a:ext uri="{28A0092B-C50C-407E-A947-70E740481C1C}">
                          <a14:useLocalDpi xmlns:a14="http://schemas.microsoft.com/office/drawing/2010/main" val="0"/>
                        </a:ext>
                      </a:extLst>
                    </a:blip>
                    <a:stretch>
                      <a:fillRect/>
                    </a:stretch>
                  </pic:blipFill>
                  <pic:spPr>
                    <a:xfrm>
                      <a:off x="0" y="0"/>
                      <a:ext cx="5896556" cy="4689243"/>
                    </a:xfrm>
                    <a:prstGeom prst="rect">
                      <a:avLst/>
                    </a:prstGeom>
                  </pic:spPr>
                </pic:pic>
              </a:graphicData>
            </a:graphic>
          </wp:inline>
        </w:drawing>
      </w:r>
    </w:p>
    <w:p w14:paraId="178C55E3" w14:textId="20C36346" w:rsidR="002F349C" w:rsidRPr="004822D8" w:rsidRDefault="002F349C" w:rsidP="002F349C">
      <w:pPr>
        <w:pStyle w:val="ListParagraph"/>
        <w:ind w:left="1210"/>
        <w:jc w:val="center"/>
        <w:rPr>
          <w:rFonts w:ascii="Times New Roman" w:hAnsi="Times New Roman" w:cs="Times New Roman"/>
          <w:sz w:val="28"/>
          <w:szCs w:val="28"/>
        </w:rPr>
      </w:pPr>
    </w:p>
    <w:p w14:paraId="7DC79291" w14:textId="77777777" w:rsidR="002F349C" w:rsidRPr="004822D8" w:rsidRDefault="002F349C" w:rsidP="00863652">
      <w:pPr>
        <w:pStyle w:val="ListParagraph"/>
        <w:numPr>
          <w:ilvl w:val="0"/>
          <w:numId w:val="21"/>
        </w:numPr>
        <w:jc w:val="both"/>
        <w:rPr>
          <w:rFonts w:ascii="Times New Roman" w:hAnsi="Times New Roman" w:cs="Times New Roman"/>
          <w:b/>
          <w:sz w:val="28"/>
          <w:szCs w:val="28"/>
        </w:rPr>
      </w:pPr>
      <w:r w:rsidRPr="004822D8">
        <w:rPr>
          <w:rFonts w:ascii="Times New Roman" w:hAnsi="Times New Roman" w:cs="Times New Roman"/>
          <w:b/>
          <w:sz w:val="28"/>
          <w:szCs w:val="28"/>
        </w:rPr>
        <w:br w:type="page"/>
      </w:r>
    </w:p>
    <w:p w14:paraId="36DF6FCC" w14:textId="77777777" w:rsidR="002F349C" w:rsidRPr="004822D8" w:rsidRDefault="002F349C" w:rsidP="00941D74">
      <w:pPr>
        <w:pStyle w:val="ListParagraph"/>
        <w:tabs>
          <w:tab w:val="left" w:pos="1260"/>
        </w:tabs>
        <w:ind w:left="1930"/>
        <w:jc w:val="both"/>
        <w:rPr>
          <w:rFonts w:ascii="Times New Roman" w:hAnsi="Times New Roman" w:cs="Times New Roman"/>
          <w:b/>
          <w:sz w:val="28"/>
          <w:szCs w:val="28"/>
          <w:lang w:val="vi-VN"/>
        </w:rPr>
      </w:pPr>
    </w:p>
    <w:p w14:paraId="1C3DFC78" w14:textId="079F5592" w:rsidR="00EF1375" w:rsidRPr="004822D8" w:rsidRDefault="00EF1375" w:rsidP="00941D74">
      <w:pPr>
        <w:pStyle w:val="ListParagraph"/>
        <w:numPr>
          <w:ilvl w:val="2"/>
          <w:numId w:val="45"/>
        </w:numPr>
        <w:jc w:val="both"/>
        <w:outlineLvl w:val="1"/>
        <w:rPr>
          <w:rFonts w:ascii="Times New Roman" w:hAnsi="Times New Roman" w:cs="Times New Roman"/>
          <w:b/>
          <w:sz w:val="28"/>
          <w:szCs w:val="28"/>
        </w:rPr>
      </w:pPr>
      <w:bookmarkStart w:id="24" w:name="_Toc71995246"/>
      <w:r w:rsidRPr="004822D8">
        <w:rPr>
          <w:rFonts w:ascii="Times New Roman" w:hAnsi="Times New Roman" w:cs="Times New Roman"/>
          <w:b/>
          <w:sz w:val="28"/>
          <w:szCs w:val="28"/>
        </w:rPr>
        <w:t xml:space="preserve">Sơ đồ </w:t>
      </w:r>
      <w:r w:rsidR="001F1EAF" w:rsidRPr="004822D8">
        <w:rPr>
          <w:rFonts w:ascii="Times New Roman" w:hAnsi="Times New Roman" w:cs="Times New Roman"/>
          <w:b/>
          <w:sz w:val="28"/>
          <w:szCs w:val="28"/>
          <w:lang w:val="vi-VN"/>
        </w:rPr>
        <w:t>E</w:t>
      </w:r>
      <w:r w:rsidRPr="004822D8">
        <w:rPr>
          <w:rFonts w:ascii="Times New Roman" w:hAnsi="Times New Roman" w:cs="Times New Roman"/>
          <w:b/>
          <w:sz w:val="28"/>
          <w:szCs w:val="28"/>
        </w:rPr>
        <w:t>RD cả hệ thống</w:t>
      </w:r>
      <w:bookmarkEnd w:id="24"/>
      <w:r w:rsidRPr="004822D8">
        <w:rPr>
          <w:rFonts w:ascii="Times New Roman" w:hAnsi="Times New Roman" w:cs="Times New Roman"/>
          <w:b/>
          <w:sz w:val="28"/>
          <w:szCs w:val="28"/>
        </w:rPr>
        <w:t xml:space="preserve"> </w:t>
      </w:r>
    </w:p>
    <w:p w14:paraId="110B5B24" w14:textId="77777777" w:rsidR="00EF1375" w:rsidRPr="004822D8" w:rsidRDefault="00EF1375" w:rsidP="00EF1375">
      <w:pPr>
        <w:ind w:left="270"/>
        <w:jc w:val="both"/>
        <w:rPr>
          <w:rFonts w:ascii="Times New Roman" w:hAnsi="Times New Roman" w:cs="Times New Roman"/>
          <w:sz w:val="28"/>
          <w:szCs w:val="28"/>
        </w:rPr>
      </w:pPr>
      <w:ins w:id="25" w:author="THU THIEN" w:date="2018-07-02T03:01:00Z">
        <w:r w:rsidRPr="004822D8">
          <w:rPr>
            <w:rFonts w:ascii="Times New Roman" w:hAnsi="Times New Roman" w:cs="Times New Roman"/>
            <w:noProof/>
            <w:sz w:val="28"/>
            <w:szCs w:val="28"/>
          </w:rPr>
          <w:drawing>
            <wp:inline distT="0" distB="0" distL="0" distR="0" wp14:anchorId="1AA35DB8" wp14:editId="084F1FE2">
              <wp:extent cx="5904692" cy="3171049"/>
              <wp:effectExtent l="0" t="0" r="127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057" t="8837" r="11058" b="16762"/>
                      <a:stretch/>
                    </pic:blipFill>
                    <pic:spPr bwMode="auto">
                      <a:xfrm>
                        <a:off x="0" y="0"/>
                        <a:ext cx="5916047" cy="3177147"/>
                      </a:xfrm>
                      <a:prstGeom prst="rect">
                        <a:avLst/>
                      </a:prstGeom>
                      <a:ln>
                        <a:noFill/>
                      </a:ln>
                      <a:extLst>
                        <a:ext uri="{53640926-AAD7-44D8-BBD7-CCE9431645EC}">
                          <a14:shadowObscured xmlns:a14="http://schemas.microsoft.com/office/drawing/2010/main"/>
                        </a:ext>
                      </a:extLst>
                    </pic:spPr>
                  </pic:pic>
                </a:graphicData>
              </a:graphic>
            </wp:inline>
          </w:drawing>
        </w:r>
      </w:ins>
    </w:p>
    <w:p w14:paraId="7BB43BDB" w14:textId="77777777" w:rsidR="00EF1375" w:rsidRPr="004822D8" w:rsidRDefault="00EF1375" w:rsidP="00941D74">
      <w:pPr>
        <w:pStyle w:val="ListParagraph"/>
        <w:numPr>
          <w:ilvl w:val="1"/>
          <w:numId w:val="21"/>
        </w:numPr>
        <w:jc w:val="both"/>
        <w:rPr>
          <w:rFonts w:ascii="Times New Roman" w:hAnsi="Times New Roman" w:cs="Times New Roman"/>
          <w:b/>
          <w:sz w:val="28"/>
          <w:szCs w:val="28"/>
        </w:rPr>
      </w:pPr>
      <w:r w:rsidRPr="004822D8">
        <w:rPr>
          <w:rFonts w:ascii="Times New Roman" w:hAnsi="Times New Roman" w:cs="Times New Roman"/>
          <w:b/>
          <w:sz w:val="28"/>
          <w:szCs w:val="28"/>
        </w:rPr>
        <w:t>Giải thích từng bảng</w:t>
      </w:r>
    </w:p>
    <w:p w14:paraId="4C694136" w14:textId="77777777" w:rsidR="00EF1375" w:rsidRPr="004822D8" w:rsidRDefault="00EF1375" w:rsidP="00EF1375">
      <w:pPr>
        <w:pStyle w:val="ListParagraph"/>
        <w:ind w:left="1080"/>
        <w:jc w:val="both"/>
        <w:rPr>
          <w:rFonts w:ascii="Times New Roman" w:hAnsi="Times New Roman" w:cs="Times New Roman"/>
          <w:sz w:val="28"/>
          <w:szCs w:val="28"/>
        </w:rPr>
      </w:pPr>
    </w:p>
    <w:tbl>
      <w:tblPr>
        <w:tblStyle w:val="TableGrid"/>
        <w:tblW w:w="0" w:type="auto"/>
        <w:tblInd w:w="625" w:type="dxa"/>
        <w:tblLook w:val="04A0" w:firstRow="1" w:lastRow="0" w:firstColumn="1" w:lastColumn="0" w:noHBand="0" w:noVBand="1"/>
      </w:tblPr>
      <w:tblGrid>
        <w:gridCol w:w="746"/>
        <w:gridCol w:w="2674"/>
        <w:gridCol w:w="5305"/>
      </w:tblGrid>
      <w:tr w:rsidR="00EF1375" w:rsidRPr="004822D8" w14:paraId="4841FF50" w14:textId="77777777" w:rsidTr="00B74F48">
        <w:tc>
          <w:tcPr>
            <w:tcW w:w="670" w:type="dxa"/>
          </w:tcPr>
          <w:p w14:paraId="7CF789CF"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323" w:type="dxa"/>
          </w:tcPr>
          <w:p w14:paraId="3F6EB832"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Tên bảng dữ liệu</w:t>
            </w:r>
          </w:p>
        </w:tc>
        <w:tc>
          <w:tcPr>
            <w:tcW w:w="5395" w:type="dxa"/>
          </w:tcPr>
          <w:p w14:paraId="159D2285"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48E916C5" w14:textId="77777777" w:rsidTr="00B74F48">
        <w:tc>
          <w:tcPr>
            <w:tcW w:w="670" w:type="dxa"/>
          </w:tcPr>
          <w:p w14:paraId="26EC8657"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323" w:type="dxa"/>
          </w:tcPr>
          <w:p w14:paraId="5AEA8F1F"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TaiKhoan</w:t>
            </w:r>
          </w:p>
        </w:tc>
        <w:tc>
          <w:tcPr>
            <w:tcW w:w="5395" w:type="dxa"/>
          </w:tcPr>
          <w:p w14:paraId="73817818"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tài khoản nhân viên</w:t>
            </w:r>
          </w:p>
        </w:tc>
      </w:tr>
      <w:tr w:rsidR="00EF1375" w:rsidRPr="004822D8" w14:paraId="2A3737FF" w14:textId="77777777" w:rsidTr="00B74F48">
        <w:tc>
          <w:tcPr>
            <w:tcW w:w="670" w:type="dxa"/>
          </w:tcPr>
          <w:p w14:paraId="311B6CB1"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2323" w:type="dxa"/>
          </w:tcPr>
          <w:p w14:paraId="04259613"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ThongTinSanh</w:t>
            </w:r>
          </w:p>
        </w:tc>
        <w:tc>
          <w:tcPr>
            <w:tcW w:w="5395" w:type="dxa"/>
          </w:tcPr>
          <w:p w14:paraId="30FB0D3A"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thông tin các sảnh của nhà hàng</w:t>
            </w:r>
          </w:p>
        </w:tc>
      </w:tr>
      <w:tr w:rsidR="00EF1375" w:rsidRPr="004822D8" w14:paraId="7F7FBB40" w14:textId="77777777" w:rsidTr="00B74F48">
        <w:tc>
          <w:tcPr>
            <w:tcW w:w="670" w:type="dxa"/>
          </w:tcPr>
          <w:p w14:paraId="236C07E2"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2323" w:type="dxa"/>
          </w:tcPr>
          <w:p w14:paraId="02771F34"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ThucDon</w:t>
            </w:r>
          </w:p>
        </w:tc>
        <w:tc>
          <w:tcPr>
            <w:tcW w:w="5395" w:type="dxa"/>
          </w:tcPr>
          <w:p w14:paraId="2EF4C6EA"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thông tin các set thực đơn của nhà hàng</w:t>
            </w:r>
          </w:p>
        </w:tc>
      </w:tr>
      <w:tr w:rsidR="00EF1375" w:rsidRPr="004822D8" w14:paraId="1E785A23" w14:textId="77777777" w:rsidTr="00B74F48">
        <w:tc>
          <w:tcPr>
            <w:tcW w:w="670" w:type="dxa"/>
          </w:tcPr>
          <w:p w14:paraId="623F7897"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4</w:t>
            </w:r>
          </w:p>
        </w:tc>
        <w:tc>
          <w:tcPr>
            <w:tcW w:w="2323" w:type="dxa"/>
          </w:tcPr>
          <w:p w14:paraId="380219E3"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DichVu</w:t>
            </w:r>
          </w:p>
        </w:tc>
        <w:tc>
          <w:tcPr>
            <w:tcW w:w="5395" w:type="dxa"/>
          </w:tcPr>
          <w:p w14:paraId="43A7FBEC"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thông tin các dịch vụ thêm của nhà hàng</w:t>
            </w:r>
          </w:p>
        </w:tc>
      </w:tr>
      <w:tr w:rsidR="00EF1375" w:rsidRPr="004822D8" w14:paraId="09798A76" w14:textId="77777777" w:rsidTr="00B74F48">
        <w:tc>
          <w:tcPr>
            <w:tcW w:w="670" w:type="dxa"/>
          </w:tcPr>
          <w:p w14:paraId="0A26BC8C"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5</w:t>
            </w:r>
          </w:p>
        </w:tc>
        <w:tc>
          <w:tcPr>
            <w:tcW w:w="2323" w:type="dxa"/>
          </w:tcPr>
          <w:p w14:paraId="0B1BF372"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Tiec</w:t>
            </w:r>
          </w:p>
        </w:tc>
        <w:tc>
          <w:tcPr>
            <w:tcW w:w="5395" w:type="dxa"/>
          </w:tcPr>
          <w:p w14:paraId="4A5712D0"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trạng thái sảnh đã được đặt hay chưa</w:t>
            </w:r>
          </w:p>
        </w:tc>
      </w:tr>
      <w:tr w:rsidR="00EF1375" w:rsidRPr="004822D8" w14:paraId="582D4C6F" w14:textId="77777777" w:rsidTr="00B74F48">
        <w:tc>
          <w:tcPr>
            <w:tcW w:w="670" w:type="dxa"/>
          </w:tcPr>
          <w:p w14:paraId="16C17CA1"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6</w:t>
            </w:r>
          </w:p>
        </w:tc>
        <w:tc>
          <w:tcPr>
            <w:tcW w:w="2323" w:type="dxa"/>
          </w:tcPr>
          <w:p w14:paraId="17D6E2F7"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ThongTinKhachHang</w:t>
            </w:r>
          </w:p>
        </w:tc>
        <w:tc>
          <w:tcPr>
            <w:tcW w:w="5395" w:type="dxa"/>
          </w:tcPr>
          <w:p w14:paraId="29CDD33B"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thông tin khách hàng</w:t>
            </w:r>
          </w:p>
        </w:tc>
      </w:tr>
      <w:tr w:rsidR="00EF1375" w:rsidRPr="004822D8" w14:paraId="00589D8D" w14:textId="77777777" w:rsidTr="00B74F48">
        <w:tc>
          <w:tcPr>
            <w:tcW w:w="670" w:type="dxa"/>
          </w:tcPr>
          <w:p w14:paraId="5CDA1B89"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7</w:t>
            </w:r>
          </w:p>
        </w:tc>
        <w:tc>
          <w:tcPr>
            <w:tcW w:w="2323" w:type="dxa"/>
          </w:tcPr>
          <w:p w14:paraId="365F2F1C"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ThongTinDatTiec</w:t>
            </w:r>
          </w:p>
        </w:tc>
        <w:tc>
          <w:tcPr>
            <w:tcW w:w="5395" w:type="dxa"/>
          </w:tcPr>
          <w:p w14:paraId="7C9F24ED"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thông tin đặt tiệc</w:t>
            </w:r>
          </w:p>
        </w:tc>
      </w:tr>
      <w:tr w:rsidR="00EF1375" w:rsidRPr="004822D8" w14:paraId="4B7EBBC3" w14:textId="77777777" w:rsidTr="00B74F48">
        <w:tc>
          <w:tcPr>
            <w:tcW w:w="670" w:type="dxa"/>
          </w:tcPr>
          <w:p w14:paraId="62A0CAAA"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8</w:t>
            </w:r>
          </w:p>
        </w:tc>
        <w:tc>
          <w:tcPr>
            <w:tcW w:w="2323" w:type="dxa"/>
          </w:tcPr>
          <w:p w14:paraId="4D8BCE8D"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HoaDon</w:t>
            </w:r>
          </w:p>
        </w:tc>
        <w:tc>
          <w:tcPr>
            <w:tcW w:w="5395" w:type="dxa"/>
          </w:tcPr>
          <w:p w14:paraId="077FC394"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hoá đơn đã thanh toán</w:t>
            </w:r>
          </w:p>
        </w:tc>
      </w:tr>
      <w:tr w:rsidR="00EF1375" w:rsidRPr="004822D8" w14:paraId="6D3135A8" w14:textId="77777777" w:rsidTr="00B74F48">
        <w:tc>
          <w:tcPr>
            <w:tcW w:w="670" w:type="dxa"/>
          </w:tcPr>
          <w:p w14:paraId="57F60E1E"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9</w:t>
            </w:r>
          </w:p>
        </w:tc>
        <w:tc>
          <w:tcPr>
            <w:tcW w:w="2323" w:type="dxa"/>
          </w:tcPr>
          <w:p w14:paraId="15886C6B"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NhanVienTiepTan</w:t>
            </w:r>
          </w:p>
        </w:tc>
        <w:tc>
          <w:tcPr>
            <w:tcW w:w="5395" w:type="dxa"/>
          </w:tcPr>
          <w:p w14:paraId="2DB3FE58"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thông tin nhân viên</w:t>
            </w:r>
          </w:p>
        </w:tc>
      </w:tr>
      <w:tr w:rsidR="00EF1375" w:rsidRPr="004822D8" w14:paraId="4B138DCE" w14:textId="77777777" w:rsidTr="00B74F48">
        <w:tc>
          <w:tcPr>
            <w:tcW w:w="670" w:type="dxa"/>
          </w:tcPr>
          <w:p w14:paraId="13E45702"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10</w:t>
            </w:r>
          </w:p>
        </w:tc>
        <w:tc>
          <w:tcPr>
            <w:tcW w:w="2323" w:type="dxa"/>
          </w:tcPr>
          <w:p w14:paraId="39EAADA3"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Nhanvien</w:t>
            </w:r>
          </w:p>
        </w:tc>
        <w:tc>
          <w:tcPr>
            <w:tcW w:w="5395" w:type="dxa"/>
          </w:tcPr>
          <w:p w14:paraId="7B140BBF"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thông tin phân công nhân viên</w:t>
            </w:r>
          </w:p>
        </w:tc>
      </w:tr>
      <w:tr w:rsidR="00EF1375" w:rsidRPr="004822D8" w14:paraId="4D176686" w14:textId="77777777" w:rsidTr="00B74F48">
        <w:tc>
          <w:tcPr>
            <w:tcW w:w="670" w:type="dxa"/>
          </w:tcPr>
          <w:p w14:paraId="4833F592"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11</w:t>
            </w:r>
          </w:p>
        </w:tc>
        <w:tc>
          <w:tcPr>
            <w:tcW w:w="2323" w:type="dxa"/>
          </w:tcPr>
          <w:p w14:paraId="0C60C4CC"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ChucVu</w:t>
            </w:r>
          </w:p>
        </w:tc>
        <w:tc>
          <w:tcPr>
            <w:tcW w:w="5395" w:type="dxa"/>
          </w:tcPr>
          <w:p w14:paraId="776A8904"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các chức vụ nhân viên</w:t>
            </w:r>
          </w:p>
        </w:tc>
      </w:tr>
      <w:tr w:rsidR="00EF1375" w:rsidRPr="004822D8" w14:paraId="1876839A" w14:textId="77777777" w:rsidTr="00B74F48">
        <w:tc>
          <w:tcPr>
            <w:tcW w:w="670" w:type="dxa"/>
          </w:tcPr>
          <w:p w14:paraId="15C4F720"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12</w:t>
            </w:r>
          </w:p>
        </w:tc>
        <w:tc>
          <w:tcPr>
            <w:tcW w:w="2323" w:type="dxa"/>
          </w:tcPr>
          <w:p w14:paraId="4049554D"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LapBaoCao</w:t>
            </w:r>
          </w:p>
        </w:tc>
        <w:tc>
          <w:tcPr>
            <w:tcW w:w="5395" w:type="dxa"/>
          </w:tcPr>
          <w:p w14:paraId="585A3A2C"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các bảng báo cáo do nhân viên lập</w:t>
            </w:r>
          </w:p>
        </w:tc>
      </w:tr>
      <w:tr w:rsidR="00EF1375" w:rsidRPr="004822D8" w14:paraId="601D4CDA" w14:textId="77777777" w:rsidTr="00B74F48">
        <w:tc>
          <w:tcPr>
            <w:tcW w:w="670" w:type="dxa"/>
          </w:tcPr>
          <w:p w14:paraId="15A367B7"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13</w:t>
            </w:r>
          </w:p>
        </w:tc>
        <w:tc>
          <w:tcPr>
            <w:tcW w:w="2323" w:type="dxa"/>
          </w:tcPr>
          <w:p w14:paraId="38CE96DF"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BaoCaoDoanhThu</w:t>
            </w:r>
          </w:p>
        </w:tc>
        <w:tc>
          <w:tcPr>
            <w:tcW w:w="5395" w:type="dxa"/>
          </w:tcPr>
          <w:p w14:paraId="687EB61C"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doanh thu theo tháng của nhà hàng</w:t>
            </w:r>
          </w:p>
        </w:tc>
      </w:tr>
    </w:tbl>
    <w:p w14:paraId="5F1A2AA0" w14:textId="77777777" w:rsidR="00EF1375" w:rsidRPr="004822D8" w:rsidRDefault="00EF1375" w:rsidP="00EF1375">
      <w:pPr>
        <w:ind w:left="450"/>
        <w:jc w:val="both"/>
        <w:rPr>
          <w:rFonts w:ascii="Times New Roman" w:hAnsi="Times New Roman" w:cs="Times New Roman"/>
          <w:sz w:val="28"/>
          <w:szCs w:val="28"/>
        </w:rPr>
      </w:pPr>
    </w:p>
    <w:p w14:paraId="09E21764" w14:textId="77777777" w:rsidR="00EF1375" w:rsidRPr="004822D8" w:rsidRDefault="00EF1375" w:rsidP="00941D74">
      <w:pPr>
        <w:pStyle w:val="ListParagraph"/>
        <w:numPr>
          <w:ilvl w:val="1"/>
          <w:numId w:val="21"/>
        </w:numPr>
        <w:jc w:val="both"/>
        <w:rPr>
          <w:rFonts w:ascii="Times New Roman" w:hAnsi="Times New Roman" w:cs="Times New Roman"/>
          <w:b/>
          <w:sz w:val="28"/>
          <w:szCs w:val="28"/>
        </w:rPr>
      </w:pPr>
      <w:r w:rsidRPr="004822D8">
        <w:rPr>
          <w:rFonts w:ascii="Times New Roman" w:hAnsi="Times New Roman" w:cs="Times New Roman"/>
          <w:b/>
          <w:sz w:val="28"/>
          <w:szCs w:val="28"/>
        </w:rPr>
        <w:t>Khoá &amp; ràng buộc toàn vẹn</w:t>
      </w:r>
    </w:p>
    <w:p w14:paraId="41A813F2" w14:textId="77777777" w:rsidR="00EF1375" w:rsidRPr="004822D8" w:rsidRDefault="00EF1375" w:rsidP="00941D74">
      <w:pPr>
        <w:pStyle w:val="ListParagraph"/>
        <w:ind w:left="1080"/>
        <w:jc w:val="both"/>
        <w:rPr>
          <w:rFonts w:ascii="Times New Roman" w:hAnsi="Times New Roman" w:cs="Times New Roman"/>
          <w:sz w:val="28"/>
          <w:szCs w:val="28"/>
        </w:rPr>
      </w:pPr>
    </w:p>
    <w:p w14:paraId="681202BA"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TaiKhoan</w:t>
      </w:r>
    </w:p>
    <w:tbl>
      <w:tblPr>
        <w:tblStyle w:val="TableGrid"/>
        <w:tblW w:w="0" w:type="auto"/>
        <w:tblInd w:w="715" w:type="dxa"/>
        <w:tblLook w:val="04A0" w:firstRow="1" w:lastRow="0" w:firstColumn="1" w:lastColumn="0" w:noHBand="0" w:noVBand="1"/>
      </w:tblPr>
      <w:tblGrid>
        <w:gridCol w:w="746"/>
        <w:gridCol w:w="1865"/>
        <w:gridCol w:w="1756"/>
        <w:gridCol w:w="2942"/>
        <w:gridCol w:w="1193"/>
      </w:tblGrid>
      <w:tr w:rsidR="00EF1375" w:rsidRPr="004822D8" w14:paraId="42870AEC" w14:textId="77777777" w:rsidTr="00B74F48">
        <w:tc>
          <w:tcPr>
            <w:tcW w:w="670" w:type="dxa"/>
          </w:tcPr>
          <w:p w14:paraId="15FF9548"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lastRenderedPageBreak/>
              <w:t>STT</w:t>
            </w:r>
          </w:p>
        </w:tc>
        <w:tc>
          <w:tcPr>
            <w:tcW w:w="1847" w:type="dxa"/>
          </w:tcPr>
          <w:p w14:paraId="090E9A5D"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756" w:type="dxa"/>
          </w:tcPr>
          <w:p w14:paraId="1044A5E6"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Kiểu dữ liệu</w:t>
            </w:r>
          </w:p>
        </w:tc>
        <w:tc>
          <w:tcPr>
            <w:tcW w:w="2942" w:type="dxa"/>
          </w:tcPr>
          <w:p w14:paraId="349D204D"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193" w:type="dxa"/>
          </w:tcPr>
          <w:p w14:paraId="0AED0936"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Ghi chú</w:t>
            </w:r>
          </w:p>
        </w:tc>
      </w:tr>
      <w:tr w:rsidR="00EF1375" w:rsidRPr="004822D8" w14:paraId="37F74FEF" w14:textId="77777777" w:rsidTr="00B74F48">
        <w:tc>
          <w:tcPr>
            <w:tcW w:w="670" w:type="dxa"/>
          </w:tcPr>
          <w:p w14:paraId="51BAE350"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1847" w:type="dxa"/>
          </w:tcPr>
          <w:p w14:paraId="09AF5D44"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756" w:type="dxa"/>
          </w:tcPr>
          <w:p w14:paraId="2799AE14"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942" w:type="dxa"/>
          </w:tcPr>
          <w:p w14:paraId="4DB80DD5"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Tự động tăng và không trùng nhau</w:t>
            </w:r>
          </w:p>
        </w:tc>
        <w:tc>
          <w:tcPr>
            <w:tcW w:w="1193" w:type="dxa"/>
          </w:tcPr>
          <w:p w14:paraId="28F772AE"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Khoá chính</w:t>
            </w:r>
          </w:p>
        </w:tc>
      </w:tr>
      <w:tr w:rsidR="00EF1375" w:rsidRPr="004822D8" w14:paraId="02C2C9EC" w14:textId="77777777" w:rsidTr="00B74F48">
        <w:tc>
          <w:tcPr>
            <w:tcW w:w="670" w:type="dxa"/>
          </w:tcPr>
          <w:p w14:paraId="25C24BAF"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1847" w:type="dxa"/>
          </w:tcPr>
          <w:p w14:paraId="29DE3378"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TenDangNhap</w:t>
            </w:r>
          </w:p>
        </w:tc>
        <w:tc>
          <w:tcPr>
            <w:tcW w:w="1756" w:type="dxa"/>
          </w:tcPr>
          <w:p w14:paraId="4C695397"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942" w:type="dxa"/>
          </w:tcPr>
          <w:p w14:paraId="7FB8AF41"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193" w:type="dxa"/>
          </w:tcPr>
          <w:p w14:paraId="6B2843ED" w14:textId="77777777" w:rsidR="00EF1375" w:rsidRPr="004822D8" w:rsidRDefault="00EF1375" w:rsidP="00B74F48">
            <w:pPr>
              <w:pStyle w:val="ListParagraph"/>
              <w:ind w:left="0"/>
              <w:jc w:val="center"/>
              <w:rPr>
                <w:rFonts w:ascii="Times New Roman" w:hAnsi="Times New Roman" w:cs="Times New Roman"/>
                <w:sz w:val="28"/>
                <w:szCs w:val="28"/>
              </w:rPr>
            </w:pPr>
          </w:p>
        </w:tc>
      </w:tr>
      <w:tr w:rsidR="00EF1375" w:rsidRPr="004822D8" w14:paraId="6FBD220B" w14:textId="77777777" w:rsidTr="00B74F48">
        <w:tc>
          <w:tcPr>
            <w:tcW w:w="670" w:type="dxa"/>
          </w:tcPr>
          <w:p w14:paraId="05C908BA"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1847" w:type="dxa"/>
          </w:tcPr>
          <w:p w14:paraId="0C607E93"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MatKhau</w:t>
            </w:r>
          </w:p>
        </w:tc>
        <w:tc>
          <w:tcPr>
            <w:tcW w:w="1756" w:type="dxa"/>
          </w:tcPr>
          <w:p w14:paraId="6CE47DF2"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Nvarchar (1000)</w:t>
            </w:r>
          </w:p>
        </w:tc>
        <w:tc>
          <w:tcPr>
            <w:tcW w:w="2942" w:type="dxa"/>
          </w:tcPr>
          <w:p w14:paraId="14C09279"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Chuỗi từ 1 đến 1000 kí tự</w:t>
            </w:r>
          </w:p>
        </w:tc>
        <w:tc>
          <w:tcPr>
            <w:tcW w:w="1193" w:type="dxa"/>
          </w:tcPr>
          <w:p w14:paraId="3ABFEB92" w14:textId="77777777" w:rsidR="00EF1375" w:rsidRPr="004822D8" w:rsidRDefault="00EF1375" w:rsidP="00B74F48">
            <w:pPr>
              <w:pStyle w:val="ListParagraph"/>
              <w:ind w:left="0"/>
              <w:jc w:val="center"/>
              <w:rPr>
                <w:rFonts w:ascii="Times New Roman" w:hAnsi="Times New Roman" w:cs="Times New Roman"/>
                <w:sz w:val="28"/>
                <w:szCs w:val="28"/>
              </w:rPr>
            </w:pPr>
          </w:p>
        </w:tc>
      </w:tr>
    </w:tbl>
    <w:p w14:paraId="45CFF050" w14:textId="77777777" w:rsidR="00EF1375" w:rsidRPr="004822D8" w:rsidRDefault="00EF1375" w:rsidP="00941D74">
      <w:pPr>
        <w:pStyle w:val="ListParagraph"/>
        <w:ind w:left="1800"/>
        <w:rPr>
          <w:rFonts w:ascii="Times New Roman" w:hAnsi="Times New Roman" w:cs="Times New Roman"/>
          <w:sz w:val="28"/>
          <w:szCs w:val="28"/>
        </w:rPr>
      </w:pPr>
    </w:p>
    <w:p w14:paraId="554311B1"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 xml:space="preserve"> Bảng ThongTinSanh</w:t>
      </w:r>
    </w:p>
    <w:tbl>
      <w:tblPr>
        <w:tblStyle w:val="TableGrid"/>
        <w:tblW w:w="8669" w:type="dxa"/>
        <w:tblInd w:w="684" w:type="dxa"/>
        <w:tblLook w:val="04A0" w:firstRow="1" w:lastRow="0" w:firstColumn="1" w:lastColumn="0" w:noHBand="0" w:noVBand="1"/>
      </w:tblPr>
      <w:tblGrid>
        <w:gridCol w:w="746"/>
        <w:gridCol w:w="2410"/>
        <w:gridCol w:w="1621"/>
        <w:gridCol w:w="2737"/>
        <w:gridCol w:w="1155"/>
      </w:tblGrid>
      <w:tr w:rsidR="00EF1375" w:rsidRPr="004822D8" w14:paraId="5AA97B0B" w14:textId="77777777" w:rsidTr="00B74F48">
        <w:tc>
          <w:tcPr>
            <w:tcW w:w="670" w:type="dxa"/>
          </w:tcPr>
          <w:p w14:paraId="090A8AF8"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096" w:type="dxa"/>
          </w:tcPr>
          <w:p w14:paraId="7482137F"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678" w:type="dxa"/>
          </w:tcPr>
          <w:p w14:paraId="3D32F350"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Kiểu dữ liệu</w:t>
            </w:r>
          </w:p>
        </w:tc>
        <w:tc>
          <w:tcPr>
            <w:tcW w:w="3021" w:type="dxa"/>
          </w:tcPr>
          <w:p w14:paraId="66AD076C"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204" w:type="dxa"/>
          </w:tcPr>
          <w:p w14:paraId="17029F64"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Ghi chú</w:t>
            </w:r>
          </w:p>
        </w:tc>
      </w:tr>
      <w:tr w:rsidR="00EF1375" w:rsidRPr="004822D8" w14:paraId="63972F5A" w14:textId="77777777" w:rsidTr="00B74F48">
        <w:tc>
          <w:tcPr>
            <w:tcW w:w="670" w:type="dxa"/>
          </w:tcPr>
          <w:p w14:paraId="32E24C48"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096" w:type="dxa"/>
          </w:tcPr>
          <w:p w14:paraId="2E954697"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678" w:type="dxa"/>
          </w:tcPr>
          <w:p w14:paraId="2FC1DFEE"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3021" w:type="dxa"/>
          </w:tcPr>
          <w:p w14:paraId="3BB87578"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Tự động tăng và không trùng nhau</w:t>
            </w:r>
          </w:p>
        </w:tc>
        <w:tc>
          <w:tcPr>
            <w:tcW w:w="1204" w:type="dxa"/>
          </w:tcPr>
          <w:p w14:paraId="2E7F456D"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Khoá chính</w:t>
            </w:r>
          </w:p>
        </w:tc>
      </w:tr>
      <w:tr w:rsidR="00EF1375" w:rsidRPr="004822D8" w14:paraId="65A82FF7" w14:textId="77777777" w:rsidTr="00B74F48">
        <w:tc>
          <w:tcPr>
            <w:tcW w:w="670" w:type="dxa"/>
          </w:tcPr>
          <w:p w14:paraId="3A0077D9"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2096" w:type="dxa"/>
          </w:tcPr>
          <w:p w14:paraId="3F0285BE"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LoaiSanh</w:t>
            </w:r>
          </w:p>
        </w:tc>
        <w:tc>
          <w:tcPr>
            <w:tcW w:w="1678" w:type="dxa"/>
          </w:tcPr>
          <w:p w14:paraId="5ED18F8E"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21" w:type="dxa"/>
          </w:tcPr>
          <w:p w14:paraId="287D2A02"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204" w:type="dxa"/>
          </w:tcPr>
          <w:p w14:paraId="64C14606" w14:textId="77777777" w:rsidR="00EF1375" w:rsidRPr="004822D8" w:rsidRDefault="00EF1375" w:rsidP="00B74F48">
            <w:pPr>
              <w:pStyle w:val="ListParagraph"/>
              <w:ind w:left="0"/>
              <w:jc w:val="center"/>
              <w:rPr>
                <w:rFonts w:ascii="Times New Roman" w:hAnsi="Times New Roman" w:cs="Times New Roman"/>
                <w:sz w:val="28"/>
                <w:szCs w:val="28"/>
              </w:rPr>
            </w:pPr>
          </w:p>
        </w:tc>
      </w:tr>
      <w:tr w:rsidR="00EF1375" w:rsidRPr="004822D8" w14:paraId="582785C2" w14:textId="77777777" w:rsidTr="00B74F48">
        <w:tc>
          <w:tcPr>
            <w:tcW w:w="670" w:type="dxa"/>
          </w:tcPr>
          <w:p w14:paraId="00450421"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2096" w:type="dxa"/>
          </w:tcPr>
          <w:p w14:paraId="72BC20F4"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TenSanh</w:t>
            </w:r>
          </w:p>
        </w:tc>
        <w:tc>
          <w:tcPr>
            <w:tcW w:w="1678" w:type="dxa"/>
          </w:tcPr>
          <w:p w14:paraId="36492EF9"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21" w:type="dxa"/>
          </w:tcPr>
          <w:p w14:paraId="309BD1C3"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204" w:type="dxa"/>
          </w:tcPr>
          <w:p w14:paraId="64CAEE5E" w14:textId="77777777" w:rsidR="00EF1375" w:rsidRPr="004822D8" w:rsidRDefault="00EF1375" w:rsidP="00B74F48">
            <w:pPr>
              <w:pStyle w:val="ListParagraph"/>
              <w:ind w:left="0"/>
              <w:jc w:val="center"/>
              <w:rPr>
                <w:rFonts w:ascii="Times New Roman" w:hAnsi="Times New Roman" w:cs="Times New Roman"/>
                <w:sz w:val="28"/>
                <w:szCs w:val="28"/>
              </w:rPr>
            </w:pPr>
          </w:p>
        </w:tc>
      </w:tr>
      <w:tr w:rsidR="00EF1375" w:rsidRPr="004822D8" w14:paraId="40A51FA5" w14:textId="77777777" w:rsidTr="00B74F48">
        <w:tc>
          <w:tcPr>
            <w:tcW w:w="670" w:type="dxa"/>
          </w:tcPr>
          <w:p w14:paraId="7F4335BF"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4</w:t>
            </w:r>
          </w:p>
        </w:tc>
        <w:tc>
          <w:tcPr>
            <w:tcW w:w="2096" w:type="dxa"/>
          </w:tcPr>
          <w:p w14:paraId="5071CB29"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SoLuongBanToiDa</w:t>
            </w:r>
          </w:p>
        </w:tc>
        <w:tc>
          <w:tcPr>
            <w:tcW w:w="1678" w:type="dxa"/>
          </w:tcPr>
          <w:p w14:paraId="388BB797"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3021" w:type="dxa"/>
          </w:tcPr>
          <w:p w14:paraId="630EF192"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Khác 0</w:t>
            </w:r>
          </w:p>
        </w:tc>
        <w:tc>
          <w:tcPr>
            <w:tcW w:w="1204" w:type="dxa"/>
          </w:tcPr>
          <w:p w14:paraId="4F566673" w14:textId="77777777" w:rsidR="00EF1375" w:rsidRPr="004822D8" w:rsidRDefault="00EF1375" w:rsidP="00B74F48">
            <w:pPr>
              <w:pStyle w:val="ListParagraph"/>
              <w:ind w:left="0"/>
              <w:jc w:val="center"/>
              <w:rPr>
                <w:rFonts w:ascii="Times New Roman" w:hAnsi="Times New Roman" w:cs="Times New Roman"/>
                <w:sz w:val="28"/>
                <w:szCs w:val="28"/>
              </w:rPr>
            </w:pPr>
          </w:p>
        </w:tc>
      </w:tr>
      <w:tr w:rsidR="00EF1375" w:rsidRPr="004822D8" w14:paraId="16AE1A7E" w14:textId="77777777" w:rsidTr="00B74F48">
        <w:tc>
          <w:tcPr>
            <w:tcW w:w="670" w:type="dxa"/>
          </w:tcPr>
          <w:p w14:paraId="19BBDCED"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5</w:t>
            </w:r>
          </w:p>
        </w:tc>
        <w:tc>
          <w:tcPr>
            <w:tcW w:w="2096" w:type="dxa"/>
          </w:tcPr>
          <w:p w14:paraId="57173DB9"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DonGiaToiThieu</w:t>
            </w:r>
          </w:p>
        </w:tc>
        <w:tc>
          <w:tcPr>
            <w:tcW w:w="1678" w:type="dxa"/>
          </w:tcPr>
          <w:p w14:paraId="31A7C2F1"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Money</w:t>
            </w:r>
          </w:p>
        </w:tc>
        <w:tc>
          <w:tcPr>
            <w:tcW w:w="3021" w:type="dxa"/>
          </w:tcPr>
          <w:p w14:paraId="0BEE5E23"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Khác 0</w:t>
            </w:r>
          </w:p>
        </w:tc>
        <w:tc>
          <w:tcPr>
            <w:tcW w:w="1204" w:type="dxa"/>
          </w:tcPr>
          <w:p w14:paraId="529E1C3C" w14:textId="77777777" w:rsidR="00EF1375" w:rsidRPr="004822D8" w:rsidRDefault="00EF1375" w:rsidP="00B74F48">
            <w:pPr>
              <w:pStyle w:val="ListParagraph"/>
              <w:ind w:left="0"/>
              <w:jc w:val="center"/>
              <w:rPr>
                <w:rFonts w:ascii="Times New Roman" w:hAnsi="Times New Roman" w:cs="Times New Roman"/>
                <w:sz w:val="28"/>
                <w:szCs w:val="28"/>
              </w:rPr>
            </w:pPr>
          </w:p>
        </w:tc>
      </w:tr>
      <w:tr w:rsidR="00EF1375" w:rsidRPr="004822D8" w14:paraId="312DC246" w14:textId="77777777" w:rsidTr="00B74F48">
        <w:tc>
          <w:tcPr>
            <w:tcW w:w="670" w:type="dxa"/>
          </w:tcPr>
          <w:p w14:paraId="303B0E72"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6</w:t>
            </w:r>
          </w:p>
        </w:tc>
        <w:tc>
          <w:tcPr>
            <w:tcW w:w="2096" w:type="dxa"/>
          </w:tcPr>
          <w:p w14:paraId="64A5E781"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GhiChu</w:t>
            </w:r>
          </w:p>
        </w:tc>
        <w:tc>
          <w:tcPr>
            <w:tcW w:w="1678" w:type="dxa"/>
          </w:tcPr>
          <w:p w14:paraId="4BAF33A1"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21" w:type="dxa"/>
          </w:tcPr>
          <w:p w14:paraId="1B5C7351"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204" w:type="dxa"/>
          </w:tcPr>
          <w:p w14:paraId="44C0BD5F" w14:textId="77777777" w:rsidR="00EF1375" w:rsidRPr="004822D8" w:rsidRDefault="00EF1375" w:rsidP="00B74F48">
            <w:pPr>
              <w:pStyle w:val="ListParagraph"/>
              <w:ind w:left="0"/>
              <w:jc w:val="center"/>
              <w:rPr>
                <w:rFonts w:ascii="Times New Roman" w:hAnsi="Times New Roman" w:cs="Times New Roman"/>
                <w:sz w:val="28"/>
                <w:szCs w:val="28"/>
              </w:rPr>
            </w:pPr>
          </w:p>
        </w:tc>
      </w:tr>
      <w:tr w:rsidR="00EF1375" w:rsidRPr="004822D8" w14:paraId="06B4DDCE" w14:textId="77777777" w:rsidTr="00B74F48">
        <w:tc>
          <w:tcPr>
            <w:tcW w:w="670" w:type="dxa"/>
          </w:tcPr>
          <w:p w14:paraId="4382CC53"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7</w:t>
            </w:r>
          </w:p>
        </w:tc>
        <w:tc>
          <w:tcPr>
            <w:tcW w:w="2096" w:type="dxa"/>
          </w:tcPr>
          <w:p w14:paraId="0BE55E47"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TiSoPhat</w:t>
            </w:r>
          </w:p>
        </w:tc>
        <w:tc>
          <w:tcPr>
            <w:tcW w:w="1678" w:type="dxa"/>
          </w:tcPr>
          <w:p w14:paraId="795E8043"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Float</w:t>
            </w:r>
          </w:p>
        </w:tc>
        <w:tc>
          <w:tcPr>
            <w:tcW w:w="3021" w:type="dxa"/>
          </w:tcPr>
          <w:p w14:paraId="396B8C91"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Khởi tạo 0.01</w:t>
            </w:r>
          </w:p>
        </w:tc>
        <w:tc>
          <w:tcPr>
            <w:tcW w:w="1204" w:type="dxa"/>
          </w:tcPr>
          <w:p w14:paraId="6DFC64D3" w14:textId="77777777" w:rsidR="00EF1375" w:rsidRPr="004822D8" w:rsidRDefault="00EF1375" w:rsidP="00B74F48">
            <w:pPr>
              <w:pStyle w:val="ListParagraph"/>
              <w:ind w:left="0"/>
              <w:jc w:val="center"/>
              <w:rPr>
                <w:rFonts w:ascii="Times New Roman" w:hAnsi="Times New Roman" w:cs="Times New Roman"/>
                <w:sz w:val="28"/>
                <w:szCs w:val="28"/>
              </w:rPr>
            </w:pPr>
          </w:p>
        </w:tc>
      </w:tr>
    </w:tbl>
    <w:p w14:paraId="63ADD1B8" w14:textId="77777777" w:rsidR="00EF1375" w:rsidRPr="004822D8" w:rsidRDefault="00EF1375" w:rsidP="00941D74">
      <w:pPr>
        <w:pStyle w:val="ListParagraph"/>
        <w:ind w:left="1800"/>
        <w:rPr>
          <w:rFonts w:ascii="Times New Roman" w:hAnsi="Times New Roman" w:cs="Times New Roman"/>
          <w:sz w:val="28"/>
          <w:szCs w:val="28"/>
        </w:rPr>
      </w:pPr>
    </w:p>
    <w:p w14:paraId="1E536E4A"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ThucDon</w:t>
      </w:r>
    </w:p>
    <w:tbl>
      <w:tblPr>
        <w:tblW w:w="8640" w:type="dxa"/>
        <w:tblInd w:w="715" w:type="dxa"/>
        <w:tblLook w:val="04A0" w:firstRow="1" w:lastRow="0" w:firstColumn="1" w:lastColumn="0" w:noHBand="0" w:noVBand="1"/>
      </w:tblPr>
      <w:tblGrid>
        <w:gridCol w:w="746"/>
        <w:gridCol w:w="1784"/>
        <w:gridCol w:w="1593"/>
        <w:gridCol w:w="3018"/>
        <w:gridCol w:w="1499"/>
      </w:tblGrid>
      <w:tr w:rsidR="00EF1375" w:rsidRPr="004822D8" w14:paraId="5C7B613E"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01BADCB0"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1787" w:type="dxa"/>
            <w:tcBorders>
              <w:top w:val="single" w:sz="4" w:space="0" w:color="auto"/>
              <w:left w:val="single" w:sz="4" w:space="0" w:color="auto"/>
              <w:bottom w:val="single" w:sz="4" w:space="0" w:color="auto"/>
              <w:right w:val="single" w:sz="4" w:space="0" w:color="auto"/>
            </w:tcBorders>
            <w:vAlign w:val="center"/>
            <w:hideMark/>
          </w:tcPr>
          <w:p w14:paraId="78B0EA35"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601" w:type="dxa"/>
            <w:tcBorders>
              <w:top w:val="single" w:sz="4" w:space="0" w:color="auto"/>
              <w:left w:val="single" w:sz="4" w:space="0" w:color="auto"/>
              <w:bottom w:val="single" w:sz="4" w:space="0" w:color="auto"/>
              <w:right w:val="single" w:sz="4" w:space="0" w:color="auto"/>
            </w:tcBorders>
            <w:vAlign w:val="center"/>
            <w:hideMark/>
          </w:tcPr>
          <w:p w14:paraId="3615DBC8"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3067" w:type="dxa"/>
            <w:tcBorders>
              <w:top w:val="single" w:sz="4" w:space="0" w:color="auto"/>
              <w:left w:val="single" w:sz="4" w:space="0" w:color="auto"/>
              <w:bottom w:val="single" w:sz="4" w:space="0" w:color="auto"/>
              <w:right w:val="single" w:sz="4" w:space="0" w:color="auto"/>
            </w:tcBorders>
            <w:vAlign w:val="center"/>
            <w:hideMark/>
          </w:tcPr>
          <w:p w14:paraId="7F9D610B"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515" w:type="dxa"/>
            <w:tcBorders>
              <w:top w:val="single" w:sz="4" w:space="0" w:color="auto"/>
              <w:left w:val="single" w:sz="4" w:space="0" w:color="auto"/>
              <w:bottom w:val="single" w:sz="4" w:space="0" w:color="auto"/>
              <w:right w:val="single" w:sz="4" w:space="0" w:color="auto"/>
            </w:tcBorders>
            <w:vAlign w:val="center"/>
            <w:hideMark/>
          </w:tcPr>
          <w:p w14:paraId="53A0D795"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2E41DAA9"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044E79DE" w14:textId="77777777" w:rsidR="00EF1375" w:rsidRPr="004822D8" w:rsidRDefault="00EF1375" w:rsidP="00B74F48">
            <w:pPr>
              <w:ind w:left="-375"/>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1787" w:type="dxa"/>
            <w:tcBorders>
              <w:top w:val="single" w:sz="4" w:space="0" w:color="auto"/>
              <w:left w:val="single" w:sz="4" w:space="0" w:color="auto"/>
              <w:bottom w:val="single" w:sz="4" w:space="0" w:color="auto"/>
              <w:right w:val="single" w:sz="4" w:space="0" w:color="auto"/>
            </w:tcBorders>
            <w:vAlign w:val="center"/>
            <w:hideMark/>
          </w:tcPr>
          <w:p w14:paraId="51A5F42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601" w:type="dxa"/>
            <w:tcBorders>
              <w:top w:val="single" w:sz="4" w:space="0" w:color="auto"/>
              <w:left w:val="single" w:sz="4" w:space="0" w:color="auto"/>
              <w:bottom w:val="single" w:sz="4" w:space="0" w:color="auto"/>
              <w:right w:val="single" w:sz="4" w:space="0" w:color="auto"/>
            </w:tcBorders>
            <w:vAlign w:val="center"/>
            <w:hideMark/>
          </w:tcPr>
          <w:p w14:paraId="6694EA2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3067" w:type="dxa"/>
            <w:tcBorders>
              <w:top w:val="single" w:sz="4" w:space="0" w:color="auto"/>
              <w:left w:val="single" w:sz="4" w:space="0" w:color="auto"/>
              <w:bottom w:val="single" w:sz="4" w:space="0" w:color="auto"/>
              <w:right w:val="single" w:sz="4" w:space="0" w:color="auto"/>
            </w:tcBorders>
            <w:vAlign w:val="center"/>
            <w:hideMark/>
          </w:tcPr>
          <w:p w14:paraId="79E73CB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515" w:type="dxa"/>
            <w:tcBorders>
              <w:top w:val="single" w:sz="4" w:space="0" w:color="auto"/>
              <w:left w:val="single" w:sz="4" w:space="0" w:color="auto"/>
              <w:bottom w:val="single" w:sz="4" w:space="0" w:color="auto"/>
              <w:right w:val="single" w:sz="4" w:space="0" w:color="auto"/>
            </w:tcBorders>
            <w:vAlign w:val="center"/>
            <w:hideMark/>
          </w:tcPr>
          <w:p w14:paraId="3711504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chính</w:t>
            </w:r>
          </w:p>
        </w:tc>
      </w:tr>
      <w:tr w:rsidR="00EF1375" w:rsidRPr="004822D8" w14:paraId="5FCB1BD9"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2F6E4C9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1787" w:type="dxa"/>
            <w:tcBorders>
              <w:top w:val="single" w:sz="4" w:space="0" w:color="auto"/>
              <w:left w:val="single" w:sz="4" w:space="0" w:color="auto"/>
              <w:bottom w:val="single" w:sz="4" w:space="0" w:color="auto"/>
              <w:right w:val="single" w:sz="4" w:space="0" w:color="auto"/>
            </w:tcBorders>
            <w:vAlign w:val="center"/>
            <w:hideMark/>
          </w:tcPr>
          <w:p w14:paraId="357C92A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MaThucDon</w:t>
            </w:r>
          </w:p>
        </w:tc>
        <w:tc>
          <w:tcPr>
            <w:tcW w:w="1601" w:type="dxa"/>
            <w:tcBorders>
              <w:top w:val="single" w:sz="4" w:space="0" w:color="auto"/>
              <w:left w:val="single" w:sz="4" w:space="0" w:color="auto"/>
              <w:bottom w:val="single" w:sz="4" w:space="0" w:color="auto"/>
              <w:right w:val="single" w:sz="4" w:space="0" w:color="auto"/>
            </w:tcBorders>
            <w:vAlign w:val="center"/>
            <w:hideMark/>
          </w:tcPr>
          <w:p w14:paraId="0713A03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14:paraId="16F5F54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14:paraId="74CFB7CD" w14:textId="77777777" w:rsidR="00EF1375" w:rsidRPr="004822D8" w:rsidRDefault="00EF1375" w:rsidP="00B74F48">
            <w:pPr>
              <w:jc w:val="center"/>
              <w:rPr>
                <w:rFonts w:ascii="Times New Roman" w:hAnsi="Times New Roman" w:cs="Times New Roman"/>
                <w:sz w:val="28"/>
                <w:szCs w:val="28"/>
              </w:rPr>
            </w:pPr>
          </w:p>
        </w:tc>
      </w:tr>
      <w:tr w:rsidR="00EF1375" w:rsidRPr="004822D8" w14:paraId="3A2DF5AC"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0DF82EB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1787" w:type="dxa"/>
            <w:tcBorders>
              <w:top w:val="single" w:sz="4" w:space="0" w:color="auto"/>
              <w:left w:val="single" w:sz="4" w:space="0" w:color="auto"/>
              <w:bottom w:val="single" w:sz="4" w:space="0" w:color="auto"/>
              <w:right w:val="single" w:sz="4" w:space="0" w:color="auto"/>
            </w:tcBorders>
            <w:vAlign w:val="center"/>
            <w:hideMark/>
          </w:tcPr>
          <w:p w14:paraId="05252F5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MonKhaiVi</w:t>
            </w:r>
          </w:p>
        </w:tc>
        <w:tc>
          <w:tcPr>
            <w:tcW w:w="1601" w:type="dxa"/>
            <w:tcBorders>
              <w:top w:val="single" w:sz="4" w:space="0" w:color="auto"/>
              <w:left w:val="single" w:sz="4" w:space="0" w:color="auto"/>
              <w:bottom w:val="single" w:sz="4" w:space="0" w:color="auto"/>
              <w:right w:val="single" w:sz="4" w:space="0" w:color="auto"/>
            </w:tcBorders>
            <w:vAlign w:val="center"/>
            <w:hideMark/>
          </w:tcPr>
          <w:p w14:paraId="7E962F6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14:paraId="62A4E2C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14:paraId="6A9D936F" w14:textId="77777777" w:rsidR="00EF1375" w:rsidRPr="004822D8" w:rsidRDefault="00EF1375" w:rsidP="00B74F48">
            <w:pPr>
              <w:jc w:val="center"/>
              <w:rPr>
                <w:rFonts w:ascii="Times New Roman" w:hAnsi="Times New Roman" w:cs="Times New Roman"/>
                <w:sz w:val="28"/>
                <w:szCs w:val="28"/>
              </w:rPr>
            </w:pPr>
          </w:p>
        </w:tc>
      </w:tr>
      <w:tr w:rsidR="00EF1375" w:rsidRPr="004822D8" w14:paraId="60B7BD7F"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103693F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4</w:t>
            </w:r>
          </w:p>
        </w:tc>
        <w:tc>
          <w:tcPr>
            <w:tcW w:w="1787" w:type="dxa"/>
            <w:tcBorders>
              <w:top w:val="single" w:sz="4" w:space="0" w:color="auto"/>
              <w:left w:val="single" w:sz="4" w:space="0" w:color="auto"/>
              <w:bottom w:val="single" w:sz="4" w:space="0" w:color="auto"/>
              <w:right w:val="single" w:sz="4" w:space="0" w:color="auto"/>
            </w:tcBorders>
            <w:vAlign w:val="center"/>
            <w:hideMark/>
          </w:tcPr>
          <w:p w14:paraId="18D815D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MonChinh1</w:t>
            </w:r>
          </w:p>
        </w:tc>
        <w:tc>
          <w:tcPr>
            <w:tcW w:w="1601" w:type="dxa"/>
            <w:tcBorders>
              <w:top w:val="single" w:sz="4" w:space="0" w:color="auto"/>
              <w:left w:val="single" w:sz="4" w:space="0" w:color="auto"/>
              <w:bottom w:val="single" w:sz="4" w:space="0" w:color="auto"/>
              <w:right w:val="single" w:sz="4" w:space="0" w:color="auto"/>
            </w:tcBorders>
            <w:vAlign w:val="center"/>
            <w:hideMark/>
          </w:tcPr>
          <w:p w14:paraId="34CADD8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14:paraId="65A0762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14:paraId="57E0A8C7" w14:textId="77777777" w:rsidR="00EF1375" w:rsidRPr="004822D8" w:rsidRDefault="00EF1375" w:rsidP="00B74F48">
            <w:pPr>
              <w:jc w:val="center"/>
              <w:rPr>
                <w:rFonts w:ascii="Times New Roman" w:hAnsi="Times New Roman" w:cs="Times New Roman"/>
                <w:sz w:val="28"/>
                <w:szCs w:val="28"/>
              </w:rPr>
            </w:pPr>
          </w:p>
        </w:tc>
      </w:tr>
      <w:tr w:rsidR="00EF1375" w:rsidRPr="004822D8" w14:paraId="26EB12E0"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03ED9DD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lastRenderedPageBreak/>
              <w:t>5</w:t>
            </w:r>
          </w:p>
        </w:tc>
        <w:tc>
          <w:tcPr>
            <w:tcW w:w="1787" w:type="dxa"/>
            <w:tcBorders>
              <w:top w:val="single" w:sz="4" w:space="0" w:color="auto"/>
              <w:left w:val="single" w:sz="4" w:space="0" w:color="auto"/>
              <w:bottom w:val="single" w:sz="4" w:space="0" w:color="auto"/>
              <w:right w:val="single" w:sz="4" w:space="0" w:color="auto"/>
            </w:tcBorders>
            <w:vAlign w:val="center"/>
            <w:hideMark/>
          </w:tcPr>
          <w:p w14:paraId="4DCDC9E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MonChinh2</w:t>
            </w:r>
          </w:p>
        </w:tc>
        <w:tc>
          <w:tcPr>
            <w:tcW w:w="1601" w:type="dxa"/>
            <w:tcBorders>
              <w:top w:val="single" w:sz="4" w:space="0" w:color="auto"/>
              <w:left w:val="single" w:sz="4" w:space="0" w:color="auto"/>
              <w:bottom w:val="single" w:sz="4" w:space="0" w:color="auto"/>
              <w:right w:val="single" w:sz="4" w:space="0" w:color="auto"/>
            </w:tcBorders>
            <w:vAlign w:val="center"/>
            <w:hideMark/>
          </w:tcPr>
          <w:p w14:paraId="6AC7799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14:paraId="0191359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14:paraId="3AC15BC9" w14:textId="77777777" w:rsidR="00EF1375" w:rsidRPr="004822D8" w:rsidRDefault="00EF1375" w:rsidP="00B74F48">
            <w:pPr>
              <w:jc w:val="center"/>
              <w:rPr>
                <w:rFonts w:ascii="Times New Roman" w:hAnsi="Times New Roman" w:cs="Times New Roman"/>
                <w:sz w:val="28"/>
                <w:szCs w:val="28"/>
              </w:rPr>
            </w:pPr>
          </w:p>
        </w:tc>
      </w:tr>
      <w:tr w:rsidR="00EF1375" w:rsidRPr="004822D8" w14:paraId="467DE01F"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233FED0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6</w:t>
            </w:r>
          </w:p>
        </w:tc>
        <w:tc>
          <w:tcPr>
            <w:tcW w:w="1787" w:type="dxa"/>
            <w:tcBorders>
              <w:top w:val="single" w:sz="4" w:space="0" w:color="auto"/>
              <w:left w:val="single" w:sz="4" w:space="0" w:color="auto"/>
              <w:bottom w:val="single" w:sz="4" w:space="0" w:color="auto"/>
              <w:right w:val="single" w:sz="4" w:space="0" w:color="auto"/>
            </w:tcBorders>
            <w:vAlign w:val="center"/>
            <w:hideMark/>
          </w:tcPr>
          <w:p w14:paraId="6675BEB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MonChinh3</w:t>
            </w:r>
          </w:p>
        </w:tc>
        <w:tc>
          <w:tcPr>
            <w:tcW w:w="1601" w:type="dxa"/>
            <w:tcBorders>
              <w:top w:val="single" w:sz="4" w:space="0" w:color="auto"/>
              <w:left w:val="single" w:sz="4" w:space="0" w:color="auto"/>
              <w:bottom w:val="single" w:sz="4" w:space="0" w:color="auto"/>
              <w:right w:val="single" w:sz="4" w:space="0" w:color="auto"/>
            </w:tcBorders>
            <w:vAlign w:val="center"/>
            <w:hideMark/>
          </w:tcPr>
          <w:p w14:paraId="4E2399F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14:paraId="46D6D79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14:paraId="3B18EE61" w14:textId="77777777" w:rsidR="00EF1375" w:rsidRPr="004822D8" w:rsidRDefault="00EF1375" w:rsidP="00B74F48">
            <w:pPr>
              <w:jc w:val="center"/>
              <w:rPr>
                <w:rFonts w:ascii="Times New Roman" w:hAnsi="Times New Roman" w:cs="Times New Roman"/>
                <w:sz w:val="28"/>
                <w:szCs w:val="28"/>
              </w:rPr>
            </w:pPr>
          </w:p>
        </w:tc>
      </w:tr>
      <w:tr w:rsidR="00EF1375" w:rsidRPr="004822D8" w14:paraId="140CDD81"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660BD9C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7</w:t>
            </w:r>
          </w:p>
        </w:tc>
        <w:tc>
          <w:tcPr>
            <w:tcW w:w="1787" w:type="dxa"/>
            <w:tcBorders>
              <w:top w:val="single" w:sz="4" w:space="0" w:color="auto"/>
              <w:left w:val="single" w:sz="4" w:space="0" w:color="auto"/>
              <w:bottom w:val="single" w:sz="4" w:space="0" w:color="auto"/>
              <w:right w:val="single" w:sz="4" w:space="0" w:color="auto"/>
            </w:tcBorders>
            <w:vAlign w:val="center"/>
            <w:hideMark/>
          </w:tcPr>
          <w:p w14:paraId="6FAEA34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Lau</w:t>
            </w:r>
          </w:p>
        </w:tc>
        <w:tc>
          <w:tcPr>
            <w:tcW w:w="1601" w:type="dxa"/>
            <w:tcBorders>
              <w:top w:val="single" w:sz="4" w:space="0" w:color="auto"/>
              <w:left w:val="single" w:sz="4" w:space="0" w:color="auto"/>
              <w:bottom w:val="single" w:sz="4" w:space="0" w:color="auto"/>
              <w:right w:val="single" w:sz="4" w:space="0" w:color="auto"/>
            </w:tcBorders>
            <w:vAlign w:val="center"/>
            <w:hideMark/>
          </w:tcPr>
          <w:p w14:paraId="19BB8C0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14:paraId="4AF8A8D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14:paraId="4072ED78" w14:textId="77777777" w:rsidR="00EF1375" w:rsidRPr="004822D8" w:rsidRDefault="00EF1375" w:rsidP="00B74F48">
            <w:pPr>
              <w:jc w:val="center"/>
              <w:rPr>
                <w:rFonts w:ascii="Times New Roman" w:hAnsi="Times New Roman" w:cs="Times New Roman"/>
                <w:sz w:val="28"/>
                <w:szCs w:val="28"/>
              </w:rPr>
            </w:pPr>
          </w:p>
        </w:tc>
      </w:tr>
      <w:tr w:rsidR="00EF1375" w:rsidRPr="004822D8" w14:paraId="4E29DE2D"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4C9A473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8</w:t>
            </w:r>
          </w:p>
        </w:tc>
        <w:tc>
          <w:tcPr>
            <w:tcW w:w="1787" w:type="dxa"/>
            <w:tcBorders>
              <w:top w:val="single" w:sz="4" w:space="0" w:color="auto"/>
              <w:left w:val="single" w:sz="4" w:space="0" w:color="auto"/>
              <w:bottom w:val="single" w:sz="4" w:space="0" w:color="auto"/>
              <w:right w:val="single" w:sz="4" w:space="0" w:color="auto"/>
            </w:tcBorders>
            <w:vAlign w:val="center"/>
            <w:hideMark/>
          </w:tcPr>
          <w:p w14:paraId="55AB39B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TrangMieng</w:t>
            </w:r>
          </w:p>
        </w:tc>
        <w:tc>
          <w:tcPr>
            <w:tcW w:w="1601" w:type="dxa"/>
            <w:tcBorders>
              <w:top w:val="single" w:sz="4" w:space="0" w:color="auto"/>
              <w:left w:val="single" w:sz="4" w:space="0" w:color="auto"/>
              <w:bottom w:val="single" w:sz="4" w:space="0" w:color="auto"/>
              <w:right w:val="single" w:sz="4" w:space="0" w:color="auto"/>
            </w:tcBorders>
            <w:vAlign w:val="center"/>
            <w:hideMark/>
          </w:tcPr>
          <w:p w14:paraId="24D2CDF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14:paraId="46337EE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14:paraId="409924E9" w14:textId="77777777" w:rsidR="00EF1375" w:rsidRPr="004822D8" w:rsidRDefault="00EF1375" w:rsidP="00B74F48">
            <w:pPr>
              <w:jc w:val="center"/>
              <w:rPr>
                <w:rFonts w:ascii="Times New Roman" w:hAnsi="Times New Roman" w:cs="Times New Roman"/>
                <w:sz w:val="28"/>
                <w:szCs w:val="28"/>
              </w:rPr>
            </w:pPr>
          </w:p>
        </w:tc>
      </w:tr>
      <w:tr w:rsidR="00EF1375" w:rsidRPr="004822D8" w14:paraId="2062F819"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373D54E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9</w:t>
            </w:r>
          </w:p>
        </w:tc>
        <w:tc>
          <w:tcPr>
            <w:tcW w:w="1787" w:type="dxa"/>
            <w:tcBorders>
              <w:top w:val="single" w:sz="4" w:space="0" w:color="auto"/>
              <w:left w:val="single" w:sz="4" w:space="0" w:color="auto"/>
              <w:bottom w:val="single" w:sz="4" w:space="0" w:color="auto"/>
              <w:right w:val="single" w:sz="4" w:space="0" w:color="auto"/>
            </w:tcBorders>
            <w:vAlign w:val="center"/>
            <w:hideMark/>
          </w:tcPr>
          <w:p w14:paraId="46EE81E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Bia</w:t>
            </w:r>
          </w:p>
        </w:tc>
        <w:tc>
          <w:tcPr>
            <w:tcW w:w="1601" w:type="dxa"/>
            <w:tcBorders>
              <w:top w:val="single" w:sz="4" w:space="0" w:color="auto"/>
              <w:left w:val="single" w:sz="4" w:space="0" w:color="auto"/>
              <w:bottom w:val="single" w:sz="4" w:space="0" w:color="auto"/>
              <w:right w:val="single" w:sz="4" w:space="0" w:color="auto"/>
            </w:tcBorders>
            <w:vAlign w:val="center"/>
            <w:hideMark/>
          </w:tcPr>
          <w:p w14:paraId="46FB256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14:paraId="2BD7DFF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14:paraId="13B84CB2" w14:textId="77777777" w:rsidR="00EF1375" w:rsidRPr="004822D8" w:rsidRDefault="00EF1375" w:rsidP="00B74F48">
            <w:pPr>
              <w:jc w:val="center"/>
              <w:rPr>
                <w:rFonts w:ascii="Times New Roman" w:hAnsi="Times New Roman" w:cs="Times New Roman"/>
                <w:sz w:val="28"/>
                <w:szCs w:val="28"/>
              </w:rPr>
            </w:pPr>
          </w:p>
        </w:tc>
      </w:tr>
      <w:tr w:rsidR="00EF1375" w:rsidRPr="004822D8" w14:paraId="7AAE5F6B"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0FD489B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10</w:t>
            </w:r>
          </w:p>
        </w:tc>
        <w:tc>
          <w:tcPr>
            <w:tcW w:w="1787" w:type="dxa"/>
            <w:tcBorders>
              <w:top w:val="single" w:sz="4" w:space="0" w:color="auto"/>
              <w:left w:val="single" w:sz="4" w:space="0" w:color="auto"/>
              <w:bottom w:val="single" w:sz="4" w:space="0" w:color="auto"/>
              <w:right w:val="single" w:sz="4" w:space="0" w:color="auto"/>
            </w:tcBorders>
            <w:vAlign w:val="center"/>
            <w:hideMark/>
          </w:tcPr>
          <w:p w14:paraId="67B4C30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NuocNgot</w:t>
            </w:r>
          </w:p>
        </w:tc>
        <w:tc>
          <w:tcPr>
            <w:tcW w:w="1601" w:type="dxa"/>
            <w:tcBorders>
              <w:top w:val="single" w:sz="4" w:space="0" w:color="auto"/>
              <w:left w:val="single" w:sz="4" w:space="0" w:color="auto"/>
              <w:bottom w:val="single" w:sz="4" w:space="0" w:color="auto"/>
              <w:right w:val="single" w:sz="4" w:space="0" w:color="auto"/>
            </w:tcBorders>
            <w:vAlign w:val="center"/>
            <w:hideMark/>
          </w:tcPr>
          <w:p w14:paraId="1CAB5D5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14:paraId="7529362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14:paraId="490FB562" w14:textId="77777777" w:rsidR="00EF1375" w:rsidRPr="004822D8" w:rsidRDefault="00EF1375" w:rsidP="00B74F48">
            <w:pPr>
              <w:jc w:val="center"/>
              <w:rPr>
                <w:rFonts w:ascii="Times New Roman" w:hAnsi="Times New Roman" w:cs="Times New Roman"/>
                <w:sz w:val="28"/>
                <w:szCs w:val="28"/>
              </w:rPr>
            </w:pPr>
          </w:p>
        </w:tc>
      </w:tr>
      <w:tr w:rsidR="00EF1375" w:rsidRPr="004822D8" w14:paraId="27FCF745"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0E8F7E8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11</w:t>
            </w:r>
          </w:p>
        </w:tc>
        <w:tc>
          <w:tcPr>
            <w:tcW w:w="1787" w:type="dxa"/>
            <w:tcBorders>
              <w:top w:val="single" w:sz="4" w:space="0" w:color="auto"/>
              <w:left w:val="single" w:sz="4" w:space="0" w:color="auto"/>
              <w:bottom w:val="single" w:sz="4" w:space="0" w:color="auto"/>
              <w:right w:val="single" w:sz="4" w:space="0" w:color="auto"/>
            </w:tcBorders>
            <w:vAlign w:val="center"/>
            <w:hideMark/>
          </w:tcPr>
          <w:p w14:paraId="31F53E2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GiaThucDon</w:t>
            </w:r>
          </w:p>
        </w:tc>
        <w:tc>
          <w:tcPr>
            <w:tcW w:w="1601" w:type="dxa"/>
            <w:tcBorders>
              <w:top w:val="single" w:sz="4" w:space="0" w:color="auto"/>
              <w:left w:val="single" w:sz="4" w:space="0" w:color="auto"/>
              <w:bottom w:val="single" w:sz="4" w:space="0" w:color="auto"/>
              <w:right w:val="single" w:sz="4" w:space="0" w:color="auto"/>
            </w:tcBorders>
            <w:vAlign w:val="center"/>
            <w:hideMark/>
          </w:tcPr>
          <w:p w14:paraId="285D705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Money</w:t>
            </w:r>
          </w:p>
        </w:tc>
        <w:tc>
          <w:tcPr>
            <w:tcW w:w="3067" w:type="dxa"/>
            <w:tcBorders>
              <w:top w:val="single" w:sz="4" w:space="0" w:color="auto"/>
              <w:left w:val="single" w:sz="4" w:space="0" w:color="auto"/>
              <w:bottom w:val="single" w:sz="4" w:space="0" w:color="auto"/>
              <w:right w:val="single" w:sz="4" w:space="0" w:color="auto"/>
            </w:tcBorders>
            <w:vAlign w:val="center"/>
            <w:hideMark/>
          </w:tcPr>
          <w:p w14:paraId="23AAEF0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Số nguyên không âm</w:t>
            </w:r>
          </w:p>
        </w:tc>
        <w:tc>
          <w:tcPr>
            <w:tcW w:w="1515" w:type="dxa"/>
            <w:tcBorders>
              <w:top w:val="single" w:sz="4" w:space="0" w:color="auto"/>
              <w:left w:val="single" w:sz="4" w:space="0" w:color="auto"/>
              <w:bottom w:val="single" w:sz="4" w:space="0" w:color="auto"/>
              <w:right w:val="single" w:sz="4" w:space="0" w:color="auto"/>
            </w:tcBorders>
            <w:vAlign w:val="center"/>
            <w:hideMark/>
          </w:tcPr>
          <w:p w14:paraId="6FA1A9D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Tiền của set thực đơn</w:t>
            </w:r>
          </w:p>
        </w:tc>
      </w:tr>
    </w:tbl>
    <w:p w14:paraId="2EA6D009" w14:textId="77777777" w:rsidR="00EF1375" w:rsidRPr="004822D8" w:rsidRDefault="00EF1375" w:rsidP="00941D74">
      <w:pPr>
        <w:pStyle w:val="ListParagraph"/>
        <w:ind w:left="1800"/>
        <w:rPr>
          <w:rFonts w:ascii="Times New Roman" w:hAnsi="Times New Roman" w:cs="Times New Roman"/>
          <w:sz w:val="28"/>
          <w:szCs w:val="28"/>
        </w:rPr>
      </w:pPr>
    </w:p>
    <w:p w14:paraId="5087A510"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DichVu</w:t>
      </w:r>
    </w:p>
    <w:tbl>
      <w:tblPr>
        <w:tblW w:w="8636" w:type="dxa"/>
        <w:tblInd w:w="715" w:type="dxa"/>
        <w:tblLook w:val="04A0" w:firstRow="1" w:lastRow="0" w:firstColumn="1" w:lastColumn="0" w:noHBand="0" w:noVBand="1"/>
      </w:tblPr>
      <w:tblGrid>
        <w:gridCol w:w="746"/>
        <w:gridCol w:w="1837"/>
        <w:gridCol w:w="1536"/>
        <w:gridCol w:w="3019"/>
        <w:gridCol w:w="1498"/>
      </w:tblGrid>
      <w:tr w:rsidR="00EF1375" w:rsidRPr="004822D8" w14:paraId="39AC97C9"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ED42EB3"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1845" w:type="dxa"/>
            <w:tcBorders>
              <w:top w:val="single" w:sz="4" w:space="0" w:color="auto"/>
              <w:left w:val="single" w:sz="4" w:space="0" w:color="auto"/>
              <w:bottom w:val="single" w:sz="4" w:space="0" w:color="auto"/>
              <w:right w:val="single" w:sz="4" w:space="0" w:color="auto"/>
            </w:tcBorders>
            <w:vAlign w:val="center"/>
            <w:hideMark/>
          </w:tcPr>
          <w:p w14:paraId="2D108BB4"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543" w:type="dxa"/>
            <w:tcBorders>
              <w:top w:val="single" w:sz="4" w:space="0" w:color="auto"/>
              <w:left w:val="single" w:sz="4" w:space="0" w:color="auto"/>
              <w:bottom w:val="single" w:sz="4" w:space="0" w:color="auto"/>
              <w:right w:val="single" w:sz="4" w:space="0" w:color="auto"/>
            </w:tcBorders>
            <w:vAlign w:val="center"/>
            <w:hideMark/>
          </w:tcPr>
          <w:p w14:paraId="6ECC49D6"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3066" w:type="dxa"/>
            <w:tcBorders>
              <w:top w:val="single" w:sz="4" w:space="0" w:color="auto"/>
              <w:left w:val="single" w:sz="4" w:space="0" w:color="auto"/>
              <w:bottom w:val="single" w:sz="4" w:space="0" w:color="auto"/>
              <w:right w:val="single" w:sz="4" w:space="0" w:color="auto"/>
            </w:tcBorders>
            <w:vAlign w:val="center"/>
            <w:hideMark/>
          </w:tcPr>
          <w:p w14:paraId="2E398197"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512" w:type="dxa"/>
            <w:tcBorders>
              <w:top w:val="single" w:sz="4" w:space="0" w:color="auto"/>
              <w:left w:val="single" w:sz="4" w:space="0" w:color="auto"/>
              <w:bottom w:val="single" w:sz="4" w:space="0" w:color="auto"/>
              <w:right w:val="single" w:sz="4" w:space="0" w:color="auto"/>
            </w:tcBorders>
            <w:vAlign w:val="center"/>
            <w:hideMark/>
          </w:tcPr>
          <w:p w14:paraId="6F2D5897"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6740EDE5"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2D47C87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1845" w:type="dxa"/>
            <w:tcBorders>
              <w:top w:val="single" w:sz="4" w:space="0" w:color="auto"/>
              <w:left w:val="single" w:sz="4" w:space="0" w:color="auto"/>
              <w:bottom w:val="single" w:sz="4" w:space="0" w:color="auto"/>
              <w:right w:val="single" w:sz="4" w:space="0" w:color="auto"/>
            </w:tcBorders>
            <w:vAlign w:val="center"/>
            <w:hideMark/>
          </w:tcPr>
          <w:p w14:paraId="35E2844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543" w:type="dxa"/>
            <w:tcBorders>
              <w:top w:val="single" w:sz="4" w:space="0" w:color="auto"/>
              <w:left w:val="single" w:sz="4" w:space="0" w:color="auto"/>
              <w:bottom w:val="single" w:sz="4" w:space="0" w:color="auto"/>
              <w:right w:val="single" w:sz="4" w:space="0" w:color="auto"/>
            </w:tcBorders>
            <w:vAlign w:val="center"/>
            <w:hideMark/>
          </w:tcPr>
          <w:p w14:paraId="4DF8713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3066" w:type="dxa"/>
            <w:tcBorders>
              <w:top w:val="single" w:sz="4" w:space="0" w:color="auto"/>
              <w:left w:val="single" w:sz="4" w:space="0" w:color="auto"/>
              <w:bottom w:val="single" w:sz="4" w:space="0" w:color="auto"/>
              <w:right w:val="single" w:sz="4" w:space="0" w:color="auto"/>
            </w:tcBorders>
            <w:vAlign w:val="center"/>
            <w:hideMark/>
          </w:tcPr>
          <w:p w14:paraId="4F1CA01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512" w:type="dxa"/>
            <w:tcBorders>
              <w:top w:val="single" w:sz="4" w:space="0" w:color="auto"/>
              <w:left w:val="single" w:sz="4" w:space="0" w:color="auto"/>
              <w:bottom w:val="single" w:sz="4" w:space="0" w:color="auto"/>
              <w:right w:val="single" w:sz="4" w:space="0" w:color="auto"/>
            </w:tcBorders>
            <w:vAlign w:val="center"/>
            <w:hideMark/>
          </w:tcPr>
          <w:p w14:paraId="1835E93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Chính</w:t>
            </w:r>
          </w:p>
        </w:tc>
      </w:tr>
      <w:tr w:rsidR="00EF1375" w:rsidRPr="004822D8" w14:paraId="35C1BDEC"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0F3614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1845" w:type="dxa"/>
            <w:tcBorders>
              <w:top w:val="single" w:sz="4" w:space="0" w:color="auto"/>
              <w:left w:val="single" w:sz="4" w:space="0" w:color="auto"/>
              <w:bottom w:val="single" w:sz="4" w:space="0" w:color="auto"/>
              <w:right w:val="single" w:sz="4" w:space="0" w:color="auto"/>
            </w:tcBorders>
            <w:vAlign w:val="center"/>
            <w:hideMark/>
          </w:tcPr>
          <w:p w14:paraId="53E6C62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MaDichVu</w:t>
            </w:r>
          </w:p>
        </w:tc>
        <w:tc>
          <w:tcPr>
            <w:tcW w:w="1543" w:type="dxa"/>
            <w:tcBorders>
              <w:top w:val="single" w:sz="4" w:space="0" w:color="auto"/>
              <w:left w:val="single" w:sz="4" w:space="0" w:color="auto"/>
              <w:bottom w:val="single" w:sz="4" w:space="0" w:color="auto"/>
              <w:right w:val="single" w:sz="4" w:space="0" w:color="auto"/>
            </w:tcBorders>
            <w:vAlign w:val="center"/>
            <w:hideMark/>
          </w:tcPr>
          <w:p w14:paraId="574C308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14:paraId="20EDFED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2" w:type="dxa"/>
            <w:tcBorders>
              <w:top w:val="single" w:sz="4" w:space="0" w:color="auto"/>
              <w:left w:val="single" w:sz="4" w:space="0" w:color="auto"/>
              <w:bottom w:val="single" w:sz="4" w:space="0" w:color="auto"/>
              <w:right w:val="single" w:sz="4" w:space="0" w:color="auto"/>
            </w:tcBorders>
            <w:vAlign w:val="center"/>
          </w:tcPr>
          <w:p w14:paraId="65562B23" w14:textId="77777777" w:rsidR="00EF1375" w:rsidRPr="004822D8" w:rsidRDefault="00EF1375" w:rsidP="00B74F48">
            <w:pPr>
              <w:jc w:val="center"/>
              <w:rPr>
                <w:rFonts w:ascii="Times New Roman" w:hAnsi="Times New Roman" w:cs="Times New Roman"/>
                <w:sz w:val="28"/>
                <w:szCs w:val="28"/>
              </w:rPr>
            </w:pPr>
          </w:p>
        </w:tc>
      </w:tr>
      <w:tr w:rsidR="00EF1375" w:rsidRPr="004822D8" w14:paraId="338B223E"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649FE94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1845" w:type="dxa"/>
            <w:tcBorders>
              <w:top w:val="single" w:sz="4" w:space="0" w:color="auto"/>
              <w:left w:val="single" w:sz="4" w:space="0" w:color="auto"/>
              <w:bottom w:val="single" w:sz="4" w:space="0" w:color="auto"/>
              <w:right w:val="single" w:sz="4" w:space="0" w:color="auto"/>
            </w:tcBorders>
            <w:vAlign w:val="center"/>
            <w:hideMark/>
          </w:tcPr>
          <w:p w14:paraId="65C4AA1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Ruou</w:t>
            </w:r>
          </w:p>
        </w:tc>
        <w:tc>
          <w:tcPr>
            <w:tcW w:w="1543" w:type="dxa"/>
            <w:tcBorders>
              <w:top w:val="single" w:sz="4" w:space="0" w:color="auto"/>
              <w:left w:val="single" w:sz="4" w:space="0" w:color="auto"/>
              <w:bottom w:val="single" w:sz="4" w:space="0" w:color="auto"/>
              <w:right w:val="single" w:sz="4" w:space="0" w:color="auto"/>
            </w:tcBorders>
            <w:vAlign w:val="center"/>
            <w:hideMark/>
          </w:tcPr>
          <w:p w14:paraId="44BD629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14:paraId="307CCDF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2" w:type="dxa"/>
            <w:tcBorders>
              <w:top w:val="single" w:sz="4" w:space="0" w:color="auto"/>
              <w:left w:val="single" w:sz="4" w:space="0" w:color="auto"/>
              <w:bottom w:val="single" w:sz="4" w:space="0" w:color="auto"/>
              <w:right w:val="single" w:sz="4" w:space="0" w:color="auto"/>
            </w:tcBorders>
            <w:vAlign w:val="center"/>
          </w:tcPr>
          <w:p w14:paraId="3EF76283" w14:textId="77777777" w:rsidR="00EF1375" w:rsidRPr="004822D8" w:rsidRDefault="00EF1375" w:rsidP="00B74F48">
            <w:pPr>
              <w:jc w:val="center"/>
              <w:rPr>
                <w:rFonts w:ascii="Times New Roman" w:hAnsi="Times New Roman" w:cs="Times New Roman"/>
                <w:sz w:val="28"/>
                <w:szCs w:val="28"/>
              </w:rPr>
            </w:pPr>
          </w:p>
        </w:tc>
      </w:tr>
      <w:tr w:rsidR="00EF1375" w:rsidRPr="004822D8" w14:paraId="36D3DA67"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BAD788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4</w:t>
            </w:r>
          </w:p>
        </w:tc>
        <w:tc>
          <w:tcPr>
            <w:tcW w:w="1845" w:type="dxa"/>
            <w:tcBorders>
              <w:top w:val="single" w:sz="4" w:space="0" w:color="auto"/>
              <w:left w:val="single" w:sz="4" w:space="0" w:color="auto"/>
              <w:bottom w:val="single" w:sz="4" w:space="0" w:color="auto"/>
              <w:right w:val="single" w:sz="4" w:space="0" w:color="auto"/>
            </w:tcBorders>
            <w:vAlign w:val="center"/>
            <w:hideMark/>
          </w:tcPr>
          <w:p w14:paraId="48F5518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BanhKem</w:t>
            </w:r>
          </w:p>
        </w:tc>
        <w:tc>
          <w:tcPr>
            <w:tcW w:w="1543" w:type="dxa"/>
            <w:tcBorders>
              <w:top w:val="single" w:sz="4" w:space="0" w:color="auto"/>
              <w:left w:val="single" w:sz="4" w:space="0" w:color="auto"/>
              <w:bottom w:val="single" w:sz="4" w:space="0" w:color="auto"/>
              <w:right w:val="single" w:sz="4" w:space="0" w:color="auto"/>
            </w:tcBorders>
            <w:vAlign w:val="center"/>
            <w:hideMark/>
          </w:tcPr>
          <w:p w14:paraId="0646296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14:paraId="4CAFEB9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2" w:type="dxa"/>
            <w:tcBorders>
              <w:top w:val="single" w:sz="4" w:space="0" w:color="auto"/>
              <w:left w:val="single" w:sz="4" w:space="0" w:color="auto"/>
              <w:bottom w:val="single" w:sz="4" w:space="0" w:color="auto"/>
              <w:right w:val="single" w:sz="4" w:space="0" w:color="auto"/>
            </w:tcBorders>
            <w:vAlign w:val="center"/>
          </w:tcPr>
          <w:p w14:paraId="13EE44D8" w14:textId="77777777" w:rsidR="00EF1375" w:rsidRPr="004822D8" w:rsidRDefault="00EF1375" w:rsidP="00B74F48">
            <w:pPr>
              <w:jc w:val="center"/>
              <w:rPr>
                <w:rFonts w:ascii="Times New Roman" w:hAnsi="Times New Roman" w:cs="Times New Roman"/>
                <w:sz w:val="28"/>
                <w:szCs w:val="28"/>
              </w:rPr>
            </w:pPr>
          </w:p>
        </w:tc>
      </w:tr>
      <w:tr w:rsidR="00EF1375" w:rsidRPr="004822D8" w14:paraId="0DC98774"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86E634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5</w:t>
            </w:r>
          </w:p>
        </w:tc>
        <w:tc>
          <w:tcPr>
            <w:tcW w:w="1845" w:type="dxa"/>
            <w:tcBorders>
              <w:top w:val="single" w:sz="4" w:space="0" w:color="auto"/>
              <w:left w:val="single" w:sz="4" w:space="0" w:color="auto"/>
              <w:bottom w:val="single" w:sz="4" w:space="0" w:color="auto"/>
              <w:right w:val="single" w:sz="4" w:space="0" w:color="auto"/>
            </w:tcBorders>
            <w:vAlign w:val="center"/>
            <w:hideMark/>
          </w:tcPr>
          <w:p w14:paraId="3DE38E0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MC</w:t>
            </w:r>
          </w:p>
        </w:tc>
        <w:tc>
          <w:tcPr>
            <w:tcW w:w="1543" w:type="dxa"/>
            <w:tcBorders>
              <w:top w:val="single" w:sz="4" w:space="0" w:color="auto"/>
              <w:left w:val="single" w:sz="4" w:space="0" w:color="auto"/>
              <w:bottom w:val="single" w:sz="4" w:space="0" w:color="auto"/>
              <w:right w:val="single" w:sz="4" w:space="0" w:color="auto"/>
            </w:tcBorders>
            <w:vAlign w:val="center"/>
            <w:hideMark/>
          </w:tcPr>
          <w:p w14:paraId="5DCCB0D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14:paraId="10A8B2C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2" w:type="dxa"/>
            <w:tcBorders>
              <w:top w:val="single" w:sz="4" w:space="0" w:color="auto"/>
              <w:left w:val="single" w:sz="4" w:space="0" w:color="auto"/>
              <w:bottom w:val="single" w:sz="4" w:space="0" w:color="auto"/>
              <w:right w:val="single" w:sz="4" w:space="0" w:color="auto"/>
            </w:tcBorders>
            <w:vAlign w:val="center"/>
          </w:tcPr>
          <w:p w14:paraId="32DE1B49" w14:textId="77777777" w:rsidR="00EF1375" w:rsidRPr="004822D8" w:rsidRDefault="00EF1375" w:rsidP="00B74F48">
            <w:pPr>
              <w:jc w:val="center"/>
              <w:rPr>
                <w:rFonts w:ascii="Times New Roman" w:hAnsi="Times New Roman" w:cs="Times New Roman"/>
                <w:sz w:val="28"/>
                <w:szCs w:val="28"/>
              </w:rPr>
            </w:pPr>
          </w:p>
        </w:tc>
      </w:tr>
      <w:tr w:rsidR="00EF1375" w:rsidRPr="004822D8" w14:paraId="658A5D50"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75E2F0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lastRenderedPageBreak/>
              <w:t>6</w:t>
            </w:r>
          </w:p>
        </w:tc>
        <w:tc>
          <w:tcPr>
            <w:tcW w:w="1845" w:type="dxa"/>
            <w:tcBorders>
              <w:top w:val="single" w:sz="4" w:space="0" w:color="auto"/>
              <w:left w:val="single" w:sz="4" w:space="0" w:color="auto"/>
              <w:bottom w:val="single" w:sz="4" w:space="0" w:color="auto"/>
              <w:right w:val="single" w:sz="4" w:space="0" w:color="auto"/>
            </w:tcBorders>
            <w:vAlign w:val="center"/>
            <w:hideMark/>
          </w:tcPr>
          <w:p w14:paraId="433E063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BanNhac</w:t>
            </w:r>
          </w:p>
        </w:tc>
        <w:tc>
          <w:tcPr>
            <w:tcW w:w="1543" w:type="dxa"/>
            <w:tcBorders>
              <w:top w:val="single" w:sz="4" w:space="0" w:color="auto"/>
              <w:left w:val="single" w:sz="4" w:space="0" w:color="auto"/>
              <w:bottom w:val="single" w:sz="4" w:space="0" w:color="auto"/>
              <w:right w:val="single" w:sz="4" w:space="0" w:color="auto"/>
            </w:tcBorders>
            <w:vAlign w:val="center"/>
            <w:hideMark/>
          </w:tcPr>
          <w:p w14:paraId="3D8239F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14:paraId="47F5759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2" w:type="dxa"/>
            <w:tcBorders>
              <w:top w:val="single" w:sz="4" w:space="0" w:color="auto"/>
              <w:left w:val="single" w:sz="4" w:space="0" w:color="auto"/>
              <w:bottom w:val="single" w:sz="4" w:space="0" w:color="auto"/>
              <w:right w:val="single" w:sz="4" w:space="0" w:color="auto"/>
            </w:tcBorders>
            <w:vAlign w:val="center"/>
          </w:tcPr>
          <w:p w14:paraId="2EAE088A" w14:textId="77777777" w:rsidR="00EF1375" w:rsidRPr="004822D8" w:rsidRDefault="00EF1375" w:rsidP="00B74F48">
            <w:pPr>
              <w:jc w:val="center"/>
              <w:rPr>
                <w:rFonts w:ascii="Times New Roman" w:hAnsi="Times New Roman" w:cs="Times New Roman"/>
                <w:sz w:val="28"/>
                <w:szCs w:val="28"/>
              </w:rPr>
            </w:pPr>
          </w:p>
        </w:tc>
      </w:tr>
      <w:tr w:rsidR="00EF1375" w:rsidRPr="004822D8" w14:paraId="72806119"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82AB55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7</w:t>
            </w:r>
          </w:p>
        </w:tc>
        <w:tc>
          <w:tcPr>
            <w:tcW w:w="1845" w:type="dxa"/>
            <w:tcBorders>
              <w:top w:val="single" w:sz="4" w:space="0" w:color="auto"/>
              <w:left w:val="single" w:sz="4" w:space="0" w:color="auto"/>
              <w:bottom w:val="single" w:sz="4" w:space="0" w:color="auto"/>
              <w:right w:val="single" w:sz="4" w:space="0" w:color="auto"/>
            </w:tcBorders>
            <w:vAlign w:val="center"/>
            <w:hideMark/>
          </w:tcPr>
          <w:p w14:paraId="697B4D9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CaSi</w:t>
            </w:r>
          </w:p>
        </w:tc>
        <w:tc>
          <w:tcPr>
            <w:tcW w:w="1543" w:type="dxa"/>
            <w:tcBorders>
              <w:top w:val="single" w:sz="4" w:space="0" w:color="auto"/>
              <w:left w:val="single" w:sz="4" w:space="0" w:color="auto"/>
              <w:bottom w:val="single" w:sz="4" w:space="0" w:color="auto"/>
              <w:right w:val="single" w:sz="4" w:space="0" w:color="auto"/>
            </w:tcBorders>
            <w:vAlign w:val="center"/>
            <w:hideMark/>
          </w:tcPr>
          <w:p w14:paraId="3A5CF0F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14:paraId="1A956D1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2" w:type="dxa"/>
            <w:tcBorders>
              <w:top w:val="single" w:sz="4" w:space="0" w:color="auto"/>
              <w:left w:val="single" w:sz="4" w:space="0" w:color="auto"/>
              <w:bottom w:val="single" w:sz="4" w:space="0" w:color="auto"/>
              <w:right w:val="single" w:sz="4" w:space="0" w:color="auto"/>
            </w:tcBorders>
            <w:vAlign w:val="center"/>
          </w:tcPr>
          <w:p w14:paraId="718766D1" w14:textId="77777777" w:rsidR="00EF1375" w:rsidRPr="004822D8" w:rsidRDefault="00EF1375" w:rsidP="00B74F48">
            <w:pPr>
              <w:jc w:val="center"/>
              <w:rPr>
                <w:rFonts w:ascii="Times New Roman" w:hAnsi="Times New Roman" w:cs="Times New Roman"/>
                <w:sz w:val="28"/>
                <w:szCs w:val="28"/>
              </w:rPr>
            </w:pPr>
          </w:p>
        </w:tc>
      </w:tr>
      <w:tr w:rsidR="00EF1375" w:rsidRPr="004822D8" w14:paraId="08D7A8A1"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21A01F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8</w:t>
            </w:r>
          </w:p>
        </w:tc>
        <w:tc>
          <w:tcPr>
            <w:tcW w:w="1845" w:type="dxa"/>
            <w:tcBorders>
              <w:top w:val="single" w:sz="4" w:space="0" w:color="auto"/>
              <w:left w:val="single" w:sz="4" w:space="0" w:color="auto"/>
              <w:bottom w:val="single" w:sz="4" w:space="0" w:color="auto"/>
              <w:right w:val="single" w:sz="4" w:space="0" w:color="auto"/>
            </w:tcBorders>
            <w:vAlign w:val="center"/>
            <w:hideMark/>
          </w:tcPr>
          <w:p w14:paraId="7ACAC46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Dj</w:t>
            </w:r>
          </w:p>
        </w:tc>
        <w:tc>
          <w:tcPr>
            <w:tcW w:w="1543" w:type="dxa"/>
            <w:tcBorders>
              <w:top w:val="single" w:sz="4" w:space="0" w:color="auto"/>
              <w:left w:val="single" w:sz="4" w:space="0" w:color="auto"/>
              <w:bottom w:val="single" w:sz="4" w:space="0" w:color="auto"/>
              <w:right w:val="single" w:sz="4" w:space="0" w:color="auto"/>
            </w:tcBorders>
            <w:vAlign w:val="center"/>
            <w:hideMark/>
          </w:tcPr>
          <w:p w14:paraId="4FDED6C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14:paraId="32E16A7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2" w:type="dxa"/>
            <w:tcBorders>
              <w:top w:val="single" w:sz="4" w:space="0" w:color="auto"/>
              <w:left w:val="single" w:sz="4" w:space="0" w:color="auto"/>
              <w:bottom w:val="single" w:sz="4" w:space="0" w:color="auto"/>
              <w:right w:val="single" w:sz="4" w:space="0" w:color="auto"/>
            </w:tcBorders>
            <w:vAlign w:val="center"/>
          </w:tcPr>
          <w:p w14:paraId="0CBEA549" w14:textId="77777777" w:rsidR="00EF1375" w:rsidRPr="004822D8" w:rsidRDefault="00EF1375" w:rsidP="00B74F48">
            <w:pPr>
              <w:jc w:val="center"/>
              <w:rPr>
                <w:rFonts w:ascii="Times New Roman" w:hAnsi="Times New Roman" w:cs="Times New Roman"/>
                <w:sz w:val="28"/>
                <w:szCs w:val="28"/>
              </w:rPr>
            </w:pPr>
          </w:p>
        </w:tc>
      </w:tr>
      <w:tr w:rsidR="00EF1375" w:rsidRPr="004822D8" w14:paraId="22344166"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546CEA6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9</w:t>
            </w:r>
          </w:p>
        </w:tc>
        <w:tc>
          <w:tcPr>
            <w:tcW w:w="1845" w:type="dxa"/>
            <w:tcBorders>
              <w:top w:val="single" w:sz="4" w:space="0" w:color="auto"/>
              <w:left w:val="single" w:sz="4" w:space="0" w:color="auto"/>
              <w:bottom w:val="single" w:sz="4" w:space="0" w:color="auto"/>
              <w:right w:val="single" w:sz="4" w:space="0" w:color="auto"/>
            </w:tcBorders>
            <w:vAlign w:val="center"/>
            <w:hideMark/>
          </w:tcPr>
          <w:p w14:paraId="716A2B7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GiaDichVu</w:t>
            </w:r>
          </w:p>
        </w:tc>
        <w:tc>
          <w:tcPr>
            <w:tcW w:w="1543" w:type="dxa"/>
            <w:tcBorders>
              <w:top w:val="single" w:sz="4" w:space="0" w:color="auto"/>
              <w:left w:val="single" w:sz="4" w:space="0" w:color="auto"/>
              <w:bottom w:val="single" w:sz="4" w:space="0" w:color="auto"/>
              <w:right w:val="single" w:sz="4" w:space="0" w:color="auto"/>
            </w:tcBorders>
            <w:vAlign w:val="center"/>
            <w:hideMark/>
          </w:tcPr>
          <w:p w14:paraId="111171B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Money</w:t>
            </w:r>
          </w:p>
        </w:tc>
        <w:tc>
          <w:tcPr>
            <w:tcW w:w="3066" w:type="dxa"/>
            <w:tcBorders>
              <w:top w:val="single" w:sz="4" w:space="0" w:color="auto"/>
              <w:left w:val="single" w:sz="4" w:space="0" w:color="auto"/>
              <w:bottom w:val="single" w:sz="4" w:space="0" w:color="auto"/>
              <w:right w:val="single" w:sz="4" w:space="0" w:color="auto"/>
            </w:tcBorders>
            <w:vAlign w:val="center"/>
            <w:hideMark/>
          </w:tcPr>
          <w:p w14:paraId="6543F6B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512" w:type="dxa"/>
            <w:tcBorders>
              <w:top w:val="single" w:sz="4" w:space="0" w:color="auto"/>
              <w:left w:val="single" w:sz="4" w:space="0" w:color="auto"/>
              <w:bottom w:val="single" w:sz="4" w:space="0" w:color="auto"/>
              <w:right w:val="single" w:sz="4" w:space="0" w:color="auto"/>
            </w:tcBorders>
            <w:vAlign w:val="center"/>
            <w:hideMark/>
          </w:tcPr>
          <w:p w14:paraId="7B5C624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Tiền của set dịch vụ</w:t>
            </w:r>
          </w:p>
        </w:tc>
      </w:tr>
    </w:tbl>
    <w:p w14:paraId="49BDB1A8" w14:textId="77777777" w:rsidR="00EF1375" w:rsidRPr="004822D8" w:rsidRDefault="00EF1375" w:rsidP="00941D74">
      <w:pPr>
        <w:pStyle w:val="ListParagraph"/>
        <w:ind w:left="1800"/>
        <w:rPr>
          <w:rFonts w:ascii="Times New Roman" w:hAnsi="Times New Roman" w:cs="Times New Roman"/>
          <w:sz w:val="28"/>
          <w:szCs w:val="28"/>
        </w:rPr>
      </w:pPr>
    </w:p>
    <w:p w14:paraId="0D555E70"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Tiec</w:t>
      </w:r>
    </w:p>
    <w:tbl>
      <w:tblPr>
        <w:tblW w:w="8636" w:type="dxa"/>
        <w:tblInd w:w="715" w:type="dxa"/>
        <w:tblLook w:val="04A0" w:firstRow="1" w:lastRow="0" w:firstColumn="1" w:lastColumn="0" w:noHBand="0" w:noVBand="1"/>
      </w:tblPr>
      <w:tblGrid>
        <w:gridCol w:w="746"/>
        <w:gridCol w:w="1758"/>
        <w:gridCol w:w="1641"/>
        <w:gridCol w:w="2986"/>
        <w:gridCol w:w="1505"/>
      </w:tblGrid>
      <w:tr w:rsidR="00EF1375" w:rsidRPr="004822D8" w14:paraId="4CDCA8B1"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F14B173"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1766" w:type="dxa"/>
            <w:tcBorders>
              <w:top w:val="single" w:sz="4" w:space="0" w:color="auto"/>
              <w:left w:val="single" w:sz="4" w:space="0" w:color="auto"/>
              <w:bottom w:val="single" w:sz="4" w:space="0" w:color="auto"/>
              <w:right w:val="single" w:sz="4" w:space="0" w:color="auto"/>
            </w:tcBorders>
            <w:vAlign w:val="center"/>
            <w:hideMark/>
          </w:tcPr>
          <w:p w14:paraId="77E85C8B"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650" w:type="dxa"/>
            <w:tcBorders>
              <w:top w:val="single" w:sz="4" w:space="0" w:color="auto"/>
              <w:left w:val="single" w:sz="4" w:space="0" w:color="auto"/>
              <w:bottom w:val="single" w:sz="4" w:space="0" w:color="auto"/>
              <w:right w:val="single" w:sz="4" w:space="0" w:color="auto"/>
            </w:tcBorders>
            <w:vAlign w:val="center"/>
            <w:hideMark/>
          </w:tcPr>
          <w:p w14:paraId="2833438C"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3030" w:type="dxa"/>
            <w:tcBorders>
              <w:top w:val="single" w:sz="4" w:space="0" w:color="auto"/>
              <w:left w:val="single" w:sz="4" w:space="0" w:color="auto"/>
              <w:bottom w:val="single" w:sz="4" w:space="0" w:color="auto"/>
              <w:right w:val="single" w:sz="4" w:space="0" w:color="auto"/>
            </w:tcBorders>
            <w:vAlign w:val="center"/>
            <w:hideMark/>
          </w:tcPr>
          <w:p w14:paraId="51B31FDC"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520" w:type="dxa"/>
            <w:tcBorders>
              <w:top w:val="single" w:sz="4" w:space="0" w:color="auto"/>
              <w:left w:val="single" w:sz="4" w:space="0" w:color="auto"/>
              <w:bottom w:val="single" w:sz="4" w:space="0" w:color="auto"/>
              <w:right w:val="single" w:sz="4" w:space="0" w:color="auto"/>
            </w:tcBorders>
            <w:vAlign w:val="center"/>
            <w:hideMark/>
          </w:tcPr>
          <w:p w14:paraId="5FDA1822"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517D73F1"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8406E0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1766" w:type="dxa"/>
            <w:tcBorders>
              <w:top w:val="single" w:sz="4" w:space="0" w:color="auto"/>
              <w:left w:val="single" w:sz="4" w:space="0" w:color="auto"/>
              <w:bottom w:val="single" w:sz="4" w:space="0" w:color="auto"/>
              <w:right w:val="single" w:sz="4" w:space="0" w:color="auto"/>
            </w:tcBorders>
            <w:vAlign w:val="center"/>
            <w:hideMark/>
          </w:tcPr>
          <w:p w14:paraId="6ACB148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650" w:type="dxa"/>
            <w:tcBorders>
              <w:top w:val="single" w:sz="4" w:space="0" w:color="auto"/>
              <w:left w:val="single" w:sz="4" w:space="0" w:color="auto"/>
              <w:bottom w:val="single" w:sz="4" w:space="0" w:color="auto"/>
              <w:right w:val="single" w:sz="4" w:space="0" w:color="auto"/>
            </w:tcBorders>
            <w:vAlign w:val="center"/>
            <w:hideMark/>
          </w:tcPr>
          <w:p w14:paraId="0BDF928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3030" w:type="dxa"/>
            <w:tcBorders>
              <w:top w:val="single" w:sz="4" w:space="0" w:color="auto"/>
              <w:left w:val="single" w:sz="4" w:space="0" w:color="auto"/>
              <w:bottom w:val="single" w:sz="4" w:space="0" w:color="auto"/>
              <w:right w:val="single" w:sz="4" w:space="0" w:color="auto"/>
            </w:tcBorders>
            <w:vAlign w:val="center"/>
            <w:hideMark/>
          </w:tcPr>
          <w:p w14:paraId="1B04245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520" w:type="dxa"/>
            <w:tcBorders>
              <w:top w:val="single" w:sz="4" w:space="0" w:color="auto"/>
              <w:left w:val="single" w:sz="4" w:space="0" w:color="auto"/>
              <w:bottom w:val="single" w:sz="4" w:space="0" w:color="auto"/>
              <w:right w:val="single" w:sz="4" w:space="0" w:color="auto"/>
            </w:tcBorders>
            <w:vAlign w:val="center"/>
            <w:hideMark/>
          </w:tcPr>
          <w:p w14:paraId="08F2463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chính</w:t>
            </w:r>
          </w:p>
        </w:tc>
      </w:tr>
      <w:tr w:rsidR="00EF1375" w:rsidRPr="004822D8" w14:paraId="1B6A249F"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54D5BFF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1766" w:type="dxa"/>
            <w:tcBorders>
              <w:top w:val="single" w:sz="4" w:space="0" w:color="auto"/>
              <w:left w:val="single" w:sz="4" w:space="0" w:color="auto"/>
              <w:bottom w:val="single" w:sz="4" w:space="0" w:color="auto"/>
              <w:right w:val="single" w:sz="4" w:space="0" w:color="auto"/>
            </w:tcBorders>
            <w:vAlign w:val="center"/>
            <w:hideMark/>
          </w:tcPr>
          <w:p w14:paraId="2732314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Ca</w:t>
            </w:r>
          </w:p>
        </w:tc>
        <w:tc>
          <w:tcPr>
            <w:tcW w:w="1650" w:type="dxa"/>
            <w:tcBorders>
              <w:top w:val="single" w:sz="4" w:space="0" w:color="auto"/>
              <w:left w:val="single" w:sz="4" w:space="0" w:color="auto"/>
              <w:bottom w:val="single" w:sz="4" w:space="0" w:color="auto"/>
              <w:right w:val="single" w:sz="4" w:space="0" w:color="auto"/>
            </w:tcBorders>
            <w:vAlign w:val="center"/>
            <w:hideMark/>
          </w:tcPr>
          <w:p w14:paraId="4B998D1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(20)</w:t>
            </w:r>
          </w:p>
        </w:tc>
        <w:tc>
          <w:tcPr>
            <w:tcW w:w="3030" w:type="dxa"/>
            <w:tcBorders>
              <w:top w:val="single" w:sz="4" w:space="0" w:color="auto"/>
              <w:left w:val="single" w:sz="4" w:space="0" w:color="auto"/>
              <w:bottom w:val="single" w:sz="4" w:space="0" w:color="auto"/>
              <w:right w:val="single" w:sz="4" w:space="0" w:color="auto"/>
            </w:tcBorders>
            <w:vAlign w:val="center"/>
            <w:hideMark/>
          </w:tcPr>
          <w:p w14:paraId="5CC6A7C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20 kí tự</w:t>
            </w:r>
          </w:p>
        </w:tc>
        <w:tc>
          <w:tcPr>
            <w:tcW w:w="1520" w:type="dxa"/>
            <w:tcBorders>
              <w:top w:val="single" w:sz="4" w:space="0" w:color="auto"/>
              <w:left w:val="single" w:sz="4" w:space="0" w:color="auto"/>
              <w:bottom w:val="single" w:sz="4" w:space="0" w:color="auto"/>
              <w:right w:val="single" w:sz="4" w:space="0" w:color="auto"/>
            </w:tcBorders>
            <w:vAlign w:val="center"/>
          </w:tcPr>
          <w:p w14:paraId="4C20A516" w14:textId="77777777" w:rsidR="00EF1375" w:rsidRPr="004822D8" w:rsidRDefault="00EF1375" w:rsidP="00B74F48">
            <w:pPr>
              <w:jc w:val="center"/>
              <w:rPr>
                <w:rFonts w:ascii="Times New Roman" w:hAnsi="Times New Roman" w:cs="Times New Roman"/>
                <w:sz w:val="28"/>
                <w:szCs w:val="28"/>
              </w:rPr>
            </w:pPr>
          </w:p>
        </w:tc>
      </w:tr>
      <w:tr w:rsidR="00EF1375" w:rsidRPr="004822D8" w14:paraId="1B524F57"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520BA34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1766" w:type="dxa"/>
            <w:tcBorders>
              <w:top w:val="single" w:sz="4" w:space="0" w:color="auto"/>
              <w:left w:val="single" w:sz="4" w:space="0" w:color="auto"/>
              <w:bottom w:val="single" w:sz="4" w:space="0" w:color="auto"/>
              <w:right w:val="single" w:sz="4" w:space="0" w:color="auto"/>
            </w:tcBorders>
            <w:vAlign w:val="center"/>
            <w:hideMark/>
          </w:tcPr>
          <w:p w14:paraId="2382D6F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TrangThai</w:t>
            </w:r>
          </w:p>
        </w:tc>
        <w:tc>
          <w:tcPr>
            <w:tcW w:w="1650" w:type="dxa"/>
            <w:tcBorders>
              <w:top w:val="single" w:sz="4" w:space="0" w:color="auto"/>
              <w:left w:val="single" w:sz="4" w:space="0" w:color="auto"/>
              <w:bottom w:val="single" w:sz="4" w:space="0" w:color="auto"/>
              <w:right w:val="single" w:sz="4" w:space="0" w:color="auto"/>
            </w:tcBorders>
            <w:vAlign w:val="center"/>
            <w:hideMark/>
          </w:tcPr>
          <w:p w14:paraId="6D7EBB1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30" w:type="dxa"/>
            <w:tcBorders>
              <w:top w:val="single" w:sz="4" w:space="0" w:color="auto"/>
              <w:left w:val="single" w:sz="4" w:space="0" w:color="auto"/>
              <w:bottom w:val="single" w:sz="4" w:space="0" w:color="auto"/>
              <w:right w:val="single" w:sz="4" w:space="0" w:color="auto"/>
            </w:tcBorders>
            <w:vAlign w:val="center"/>
          </w:tcPr>
          <w:p w14:paraId="31DB717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“Sẵn sàng” hoặc “không sẵn sàng”</w:t>
            </w:r>
          </w:p>
        </w:tc>
        <w:tc>
          <w:tcPr>
            <w:tcW w:w="1520" w:type="dxa"/>
            <w:tcBorders>
              <w:top w:val="single" w:sz="4" w:space="0" w:color="auto"/>
              <w:left w:val="single" w:sz="4" w:space="0" w:color="auto"/>
              <w:bottom w:val="single" w:sz="4" w:space="0" w:color="auto"/>
              <w:right w:val="single" w:sz="4" w:space="0" w:color="auto"/>
            </w:tcBorders>
            <w:vAlign w:val="center"/>
          </w:tcPr>
          <w:p w14:paraId="4A9D9B0E" w14:textId="77777777" w:rsidR="00EF1375" w:rsidRPr="004822D8" w:rsidRDefault="00EF1375" w:rsidP="00B74F48">
            <w:pPr>
              <w:jc w:val="center"/>
              <w:rPr>
                <w:rFonts w:ascii="Times New Roman" w:hAnsi="Times New Roman" w:cs="Times New Roman"/>
                <w:sz w:val="28"/>
                <w:szCs w:val="28"/>
              </w:rPr>
            </w:pPr>
          </w:p>
        </w:tc>
      </w:tr>
    </w:tbl>
    <w:p w14:paraId="3FBA7B9F"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ThongTinKhachHang</w:t>
      </w:r>
    </w:p>
    <w:tbl>
      <w:tblPr>
        <w:tblW w:w="8636" w:type="dxa"/>
        <w:tblInd w:w="715" w:type="dxa"/>
        <w:tblLook w:val="04A0" w:firstRow="1" w:lastRow="0" w:firstColumn="1" w:lastColumn="0" w:noHBand="0" w:noVBand="1"/>
      </w:tblPr>
      <w:tblGrid>
        <w:gridCol w:w="746"/>
        <w:gridCol w:w="1989"/>
        <w:gridCol w:w="1582"/>
        <w:gridCol w:w="2858"/>
        <w:gridCol w:w="1461"/>
      </w:tblGrid>
      <w:tr w:rsidR="00EF1375" w:rsidRPr="004822D8" w14:paraId="64C9F249"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0255362"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1799" w:type="dxa"/>
            <w:tcBorders>
              <w:top w:val="single" w:sz="4" w:space="0" w:color="auto"/>
              <w:left w:val="single" w:sz="4" w:space="0" w:color="auto"/>
              <w:bottom w:val="single" w:sz="4" w:space="0" w:color="auto"/>
              <w:right w:val="single" w:sz="4" w:space="0" w:color="auto"/>
            </w:tcBorders>
            <w:vAlign w:val="center"/>
            <w:hideMark/>
          </w:tcPr>
          <w:p w14:paraId="62FCC186"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613" w:type="dxa"/>
            <w:tcBorders>
              <w:top w:val="single" w:sz="4" w:space="0" w:color="auto"/>
              <w:left w:val="single" w:sz="4" w:space="0" w:color="auto"/>
              <w:bottom w:val="single" w:sz="4" w:space="0" w:color="auto"/>
              <w:right w:val="single" w:sz="4" w:space="0" w:color="auto"/>
            </w:tcBorders>
            <w:vAlign w:val="center"/>
            <w:hideMark/>
          </w:tcPr>
          <w:p w14:paraId="15991350"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3033" w:type="dxa"/>
            <w:tcBorders>
              <w:top w:val="single" w:sz="4" w:space="0" w:color="auto"/>
              <w:left w:val="single" w:sz="4" w:space="0" w:color="auto"/>
              <w:bottom w:val="single" w:sz="4" w:space="0" w:color="auto"/>
              <w:right w:val="single" w:sz="4" w:space="0" w:color="auto"/>
            </w:tcBorders>
            <w:vAlign w:val="center"/>
            <w:hideMark/>
          </w:tcPr>
          <w:p w14:paraId="2C86B18A"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521" w:type="dxa"/>
            <w:tcBorders>
              <w:top w:val="single" w:sz="4" w:space="0" w:color="auto"/>
              <w:left w:val="single" w:sz="4" w:space="0" w:color="auto"/>
              <w:bottom w:val="single" w:sz="4" w:space="0" w:color="auto"/>
              <w:right w:val="single" w:sz="4" w:space="0" w:color="auto"/>
            </w:tcBorders>
            <w:vAlign w:val="center"/>
            <w:hideMark/>
          </w:tcPr>
          <w:p w14:paraId="4655CDEE"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6971FE0F"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3260B7A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1799" w:type="dxa"/>
            <w:tcBorders>
              <w:top w:val="single" w:sz="4" w:space="0" w:color="auto"/>
              <w:left w:val="single" w:sz="4" w:space="0" w:color="auto"/>
              <w:bottom w:val="single" w:sz="4" w:space="0" w:color="auto"/>
              <w:right w:val="single" w:sz="4" w:space="0" w:color="auto"/>
            </w:tcBorders>
            <w:vAlign w:val="center"/>
            <w:hideMark/>
          </w:tcPr>
          <w:p w14:paraId="4372796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613" w:type="dxa"/>
            <w:tcBorders>
              <w:top w:val="single" w:sz="4" w:space="0" w:color="auto"/>
              <w:left w:val="single" w:sz="4" w:space="0" w:color="auto"/>
              <w:bottom w:val="single" w:sz="4" w:space="0" w:color="auto"/>
              <w:right w:val="single" w:sz="4" w:space="0" w:color="auto"/>
            </w:tcBorders>
            <w:vAlign w:val="center"/>
            <w:hideMark/>
          </w:tcPr>
          <w:p w14:paraId="19A8484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3033" w:type="dxa"/>
            <w:tcBorders>
              <w:top w:val="single" w:sz="4" w:space="0" w:color="auto"/>
              <w:left w:val="single" w:sz="4" w:space="0" w:color="auto"/>
              <w:bottom w:val="single" w:sz="4" w:space="0" w:color="auto"/>
              <w:right w:val="single" w:sz="4" w:space="0" w:color="auto"/>
            </w:tcBorders>
            <w:vAlign w:val="center"/>
            <w:hideMark/>
          </w:tcPr>
          <w:p w14:paraId="67EA6A5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521" w:type="dxa"/>
            <w:tcBorders>
              <w:top w:val="single" w:sz="4" w:space="0" w:color="auto"/>
              <w:left w:val="single" w:sz="4" w:space="0" w:color="auto"/>
              <w:bottom w:val="single" w:sz="4" w:space="0" w:color="auto"/>
              <w:right w:val="single" w:sz="4" w:space="0" w:color="auto"/>
            </w:tcBorders>
            <w:vAlign w:val="center"/>
            <w:hideMark/>
          </w:tcPr>
          <w:p w14:paraId="26FD960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chính</w:t>
            </w:r>
          </w:p>
        </w:tc>
      </w:tr>
      <w:tr w:rsidR="00EF1375" w:rsidRPr="004822D8" w14:paraId="6F9EF29B"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552C6C0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1799" w:type="dxa"/>
            <w:tcBorders>
              <w:top w:val="single" w:sz="4" w:space="0" w:color="auto"/>
              <w:left w:val="single" w:sz="4" w:space="0" w:color="auto"/>
              <w:bottom w:val="single" w:sz="4" w:space="0" w:color="auto"/>
              <w:right w:val="single" w:sz="4" w:space="0" w:color="auto"/>
            </w:tcBorders>
            <w:vAlign w:val="center"/>
            <w:hideMark/>
          </w:tcPr>
          <w:p w14:paraId="2439159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MaKhachHang</w:t>
            </w:r>
          </w:p>
        </w:tc>
        <w:tc>
          <w:tcPr>
            <w:tcW w:w="1613" w:type="dxa"/>
            <w:tcBorders>
              <w:top w:val="single" w:sz="4" w:space="0" w:color="auto"/>
              <w:left w:val="single" w:sz="4" w:space="0" w:color="auto"/>
              <w:bottom w:val="single" w:sz="4" w:space="0" w:color="auto"/>
              <w:right w:val="single" w:sz="4" w:space="0" w:color="auto"/>
            </w:tcBorders>
            <w:vAlign w:val="center"/>
            <w:hideMark/>
          </w:tcPr>
          <w:p w14:paraId="3CFD516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Varchar (5)</w:t>
            </w:r>
          </w:p>
        </w:tc>
        <w:tc>
          <w:tcPr>
            <w:tcW w:w="3033" w:type="dxa"/>
            <w:tcBorders>
              <w:top w:val="single" w:sz="4" w:space="0" w:color="auto"/>
              <w:left w:val="single" w:sz="4" w:space="0" w:color="auto"/>
              <w:bottom w:val="single" w:sz="4" w:space="0" w:color="auto"/>
              <w:right w:val="single" w:sz="4" w:space="0" w:color="auto"/>
            </w:tcBorders>
            <w:vAlign w:val="center"/>
            <w:hideMark/>
          </w:tcPr>
          <w:p w14:paraId="5D282A8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5 kí tự</w:t>
            </w:r>
          </w:p>
        </w:tc>
        <w:tc>
          <w:tcPr>
            <w:tcW w:w="1521" w:type="dxa"/>
            <w:tcBorders>
              <w:top w:val="single" w:sz="4" w:space="0" w:color="auto"/>
              <w:left w:val="single" w:sz="4" w:space="0" w:color="auto"/>
              <w:bottom w:val="single" w:sz="4" w:space="0" w:color="auto"/>
              <w:right w:val="single" w:sz="4" w:space="0" w:color="auto"/>
            </w:tcBorders>
            <w:vAlign w:val="center"/>
          </w:tcPr>
          <w:p w14:paraId="68F3E4D7" w14:textId="77777777" w:rsidR="00EF1375" w:rsidRPr="004822D8" w:rsidRDefault="00EF1375" w:rsidP="00B74F48">
            <w:pPr>
              <w:jc w:val="center"/>
              <w:rPr>
                <w:rFonts w:ascii="Times New Roman" w:hAnsi="Times New Roman" w:cs="Times New Roman"/>
                <w:sz w:val="28"/>
                <w:szCs w:val="28"/>
              </w:rPr>
            </w:pPr>
          </w:p>
        </w:tc>
      </w:tr>
      <w:tr w:rsidR="00EF1375" w:rsidRPr="004822D8" w14:paraId="4339CE5A"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3FCE10B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1799" w:type="dxa"/>
            <w:tcBorders>
              <w:top w:val="single" w:sz="4" w:space="0" w:color="auto"/>
              <w:left w:val="single" w:sz="4" w:space="0" w:color="auto"/>
              <w:bottom w:val="single" w:sz="4" w:space="0" w:color="auto"/>
              <w:right w:val="single" w:sz="4" w:space="0" w:color="auto"/>
            </w:tcBorders>
            <w:vAlign w:val="center"/>
            <w:hideMark/>
          </w:tcPr>
          <w:p w14:paraId="5F64A97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NgayLap</w:t>
            </w:r>
          </w:p>
        </w:tc>
        <w:tc>
          <w:tcPr>
            <w:tcW w:w="1613" w:type="dxa"/>
            <w:tcBorders>
              <w:top w:val="single" w:sz="4" w:space="0" w:color="auto"/>
              <w:left w:val="single" w:sz="4" w:space="0" w:color="auto"/>
              <w:bottom w:val="single" w:sz="4" w:space="0" w:color="auto"/>
              <w:right w:val="single" w:sz="4" w:space="0" w:color="auto"/>
            </w:tcBorders>
            <w:vAlign w:val="center"/>
            <w:hideMark/>
          </w:tcPr>
          <w:p w14:paraId="33C69B7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Data</w:t>
            </w:r>
          </w:p>
        </w:tc>
        <w:tc>
          <w:tcPr>
            <w:tcW w:w="3033" w:type="dxa"/>
            <w:tcBorders>
              <w:top w:val="single" w:sz="4" w:space="0" w:color="auto"/>
              <w:left w:val="single" w:sz="4" w:space="0" w:color="auto"/>
              <w:bottom w:val="single" w:sz="4" w:space="0" w:color="auto"/>
              <w:right w:val="single" w:sz="4" w:space="0" w:color="auto"/>
            </w:tcBorders>
            <w:vAlign w:val="center"/>
            <w:hideMark/>
          </w:tcPr>
          <w:p w14:paraId="6546FE8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Không được nhỏ hơn ngày hiện tại</w:t>
            </w:r>
          </w:p>
        </w:tc>
        <w:tc>
          <w:tcPr>
            <w:tcW w:w="1521" w:type="dxa"/>
            <w:tcBorders>
              <w:top w:val="single" w:sz="4" w:space="0" w:color="auto"/>
              <w:left w:val="single" w:sz="4" w:space="0" w:color="auto"/>
              <w:bottom w:val="single" w:sz="4" w:space="0" w:color="auto"/>
              <w:right w:val="single" w:sz="4" w:space="0" w:color="auto"/>
            </w:tcBorders>
            <w:vAlign w:val="center"/>
          </w:tcPr>
          <w:p w14:paraId="6F9F096F" w14:textId="77777777" w:rsidR="00EF1375" w:rsidRPr="004822D8" w:rsidRDefault="00EF1375" w:rsidP="00B74F48">
            <w:pPr>
              <w:jc w:val="center"/>
              <w:rPr>
                <w:rFonts w:ascii="Times New Roman" w:hAnsi="Times New Roman" w:cs="Times New Roman"/>
                <w:sz w:val="28"/>
                <w:szCs w:val="28"/>
              </w:rPr>
            </w:pPr>
          </w:p>
        </w:tc>
      </w:tr>
      <w:tr w:rsidR="00EF1375" w:rsidRPr="004822D8" w14:paraId="6657DBE2"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BAE233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4</w:t>
            </w:r>
          </w:p>
        </w:tc>
        <w:tc>
          <w:tcPr>
            <w:tcW w:w="1799" w:type="dxa"/>
            <w:tcBorders>
              <w:top w:val="single" w:sz="4" w:space="0" w:color="auto"/>
              <w:left w:val="single" w:sz="4" w:space="0" w:color="auto"/>
              <w:bottom w:val="single" w:sz="4" w:space="0" w:color="auto"/>
              <w:right w:val="single" w:sz="4" w:space="0" w:color="auto"/>
            </w:tcBorders>
            <w:vAlign w:val="center"/>
            <w:hideMark/>
          </w:tcPr>
          <w:p w14:paraId="028AE57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TenKhachHang</w:t>
            </w:r>
          </w:p>
        </w:tc>
        <w:tc>
          <w:tcPr>
            <w:tcW w:w="1613" w:type="dxa"/>
            <w:tcBorders>
              <w:top w:val="single" w:sz="4" w:space="0" w:color="auto"/>
              <w:left w:val="single" w:sz="4" w:space="0" w:color="auto"/>
              <w:bottom w:val="single" w:sz="4" w:space="0" w:color="auto"/>
              <w:right w:val="single" w:sz="4" w:space="0" w:color="auto"/>
            </w:tcBorders>
            <w:vAlign w:val="center"/>
            <w:hideMark/>
          </w:tcPr>
          <w:p w14:paraId="25925F0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33" w:type="dxa"/>
            <w:tcBorders>
              <w:top w:val="single" w:sz="4" w:space="0" w:color="auto"/>
              <w:left w:val="single" w:sz="4" w:space="0" w:color="auto"/>
              <w:bottom w:val="single" w:sz="4" w:space="0" w:color="auto"/>
              <w:right w:val="single" w:sz="4" w:space="0" w:color="auto"/>
            </w:tcBorders>
            <w:vAlign w:val="center"/>
            <w:hideMark/>
          </w:tcPr>
          <w:p w14:paraId="7B53492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21" w:type="dxa"/>
            <w:tcBorders>
              <w:top w:val="single" w:sz="4" w:space="0" w:color="auto"/>
              <w:left w:val="single" w:sz="4" w:space="0" w:color="auto"/>
              <w:bottom w:val="single" w:sz="4" w:space="0" w:color="auto"/>
              <w:right w:val="single" w:sz="4" w:space="0" w:color="auto"/>
            </w:tcBorders>
            <w:vAlign w:val="center"/>
          </w:tcPr>
          <w:p w14:paraId="45298ECB" w14:textId="77777777" w:rsidR="00EF1375" w:rsidRPr="004822D8" w:rsidRDefault="00EF1375" w:rsidP="00B74F48">
            <w:pPr>
              <w:jc w:val="center"/>
              <w:rPr>
                <w:rFonts w:ascii="Times New Roman" w:hAnsi="Times New Roman" w:cs="Times New Roman"/>
                <w:sz w:val="28"/>
                <w:szCs w:val="28"/>
              </w:rPr>
            </w:pPr>
          </w:p>
        </w:tc>
      </w:tr>
      <w:tr w:rsidR="00EF1375" w:rsidRPr="004822D8" w14:paraId="16125AAA"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539B5AA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lastRenderedPageBreak/>
              <w:t>5</w:t>
            </w:r>
          </w:p>
        </w:tc>
        <w:tc>
          <w:tcPr>
            <w:tcW w:w="1799" w:type="dxa"/>
            <w:tcBorders>
              <w:top w:val="single" w:sz="4" w:space="0" w:color="auto"/>
              <w:left w:val="single" w:sz="4" w:space="0" w:color="auto"/>
              <w:bottom w:val="single" w:sz="4" w:space="0" w:color="auto"/>
              <w:right w:val="single" w:sz="4" w:space="0" w:color="auto"/>
            </w:tcBorders>
            <w:vAlign w:val="center"/>
            <w:hideMark/>
          </w:tcPr>
          <w:p w14:paraId="09F15B3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TenChuRe</w:t>
            </w:r>
          </w:p>
        </w:tc>
        <w:tc>
          <w:tcPr>
            <w:tcW w:w="1613" w:type="dxa"/>
            <w:tcBorders>
              <w:top w:val="single" w:sz="4" w:space="0" w:color="auto"/>
              <w:left w:val="single" w:sz="4" w:space="0" w:color="auto"/>
              <w:bottom w:val="single" w:sz="4" w:space="0" w:color="auto"/>
              <w:right w:val="single" w:sz="4" w:space="0" w:color="auto"/>
            </w:tcBorders>
            <w:vAlign w:val="center"/>
            <w:hideMark/>
          </w:tcPr>
          <w:p w14:paraId="0B44F65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33" w:type="dxa"/>
            <w:tcBorders>
              <w:top w:val="single" w:sz="4" w:space="0" w:color="auto"/>
              <w:left w:val="single" w:sz="4" w:space="0" w:color="auto"/>
              <w:bottom w:val="single" w:sz="4" w:space="0" w:color="auto"/>
              <w:right w:val="single" w:sz="4" w:space="0" w:color="auto"/>
            </w:tcBorders>
            <w:vAlign w:val="center"/>
            <w:hideMark/>
          </w:tcPr>
          <w:p w14:paraId="6FAB4BA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21" w:type="dxa"/>
            <w:tcBorders>
              <w:top w:val="single" w:sz="4" w:space="0" w:color="auto"/>
              <w:left w:val="single" w:sz="4" w:space="0" w:color="auto"/>
              <w:bottom w:val="single" w:sz="4" w:space="0" w:color="auto"/>
              <w:right w:val="single" w:sz="4" w:space="0" w:color="auto"/>
            </w:tcBorders>
            <w:vAlign w:val="center"/>
          </w:tcPr>
          <w:p w14:paraId="19817280" w14:textId="77777777" w:rsidR="00EF1375" w:rsidRPr="004822D8" w:rsidRDefault="00EF1375" w:rsidP="00B74F48">
            <w:pPr>
              <w:jc w:val="center"/>
              <w:rPr>
                <w:rFonts w:ascii="Times New Roman" w:hAnsi="Times New Roman" w:cs="Times New Roman"/>
                <w:sz w:val="28"/>
                <w:szCs w:val="28"/>
              </w:rPr>
            </w:pPr>
          </w:p>
        </w:tc>
      </w:tr>
      <w:tr w:rsidR="00EF1375" w:rsidRPr="004822D8" w14:paraId="1E1F91CF"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592CEE2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6</w:t>
            </w:r>
          </w:p>
        </w:tc>
        <w:tc>
          <w:tcPr>
            <w:tcW w:w="1799" w:type="dxa"/>
            <w:tcBorders>
              <w:top w:val="single" w:sz="4" w:space="0" w:color="auto"/>
              <w:left w:val="single" w:sz="4" w:space="0" w:color="auto"/>
              <w:bottom w:val="single" w:sz="4" w:space="0" w:color="auto"/>
              <w:right w:val="single" w:sz="4" w:space="0" w:color="auto"/>
            </w:tcBorders>
            <w:vAlign w:val="center"/>
            <w:hideMark/>
          </w:tcPr>
          <w:p w14:paraId="2BB8D8B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TenCoDau</w:t>
            </w:r>
          </w:p>
        </w:tc>
        <w:tc>
          <w:tcPr>
            <w:tcW w:w="1613" w:type="dxa"/>
            <w:tcBorders>
              <w:top w:val="single" w:sz="4" w:space="0" w:color="auto"/>
              <w:left w:val="single" w:sz="4" w:space="0" w:color="auto"/>
              <w:bottom w:val="single" w:sz="4" w:space="0" w:color="auto"/>
              <w:right w:val="single" w:sz="4" w:space="0" w:color="auto"/>
            </w:tcBorders>
            <w:vAlign w:val="center"/>
            <w:hideMark/>
          </w:tcPr>
          <w:p w14:paraId="6D5F6F3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33" w:type="dxa"/>
            <w:tcBorders>
              <w:top w:val="single" w:sz="4" w:space="0" w:color="auto"/>
              <w:left w:val="single" w:sz="4" w:space="0" w:color="auto"/>
              <w:bottom w:val="single" w:sz="4" w:space="0" w:color="auto"/>
              <w:right w:val="single" w:sz="4" w:space="0" w:color="auto"/>
            </w:tcBorders>
            <w:vAlign w:val="center"/>
            <w:hideMark/>
          </w:tcPr>
          <w:p w14:paraId="013AD02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21" w:type="dxa"/>
            <w:tcBorders>
              <w:top w:val="single" w:sz="4" w:space="0" w:color="auto"/>
              <w:left w:val="single" w:sz="4" w:space="0" w:color="auto"/>
              <w:bottom w:val="single" w:sz="4" w:space="0" w:color="auto"/>
              <w:right w:val="single" w:sz="4" w:space="0" w:color="auto"/>
            </w:tcBorders>
            <w:vAlign w:val="center"/>
          </w:tcPr>
          <w:p w14:paraId="484F1D30" w14:textId="77777777" w:rsidR="00EF1375" w:rsidRPr="004822D8" w:rsidRDefault="00EF1375" w:rsidP="00B74F48">
            <w:pPr>
              <w:jc w:val="center"/>
              <w:rPr>
                <w:rFonts w:ascii="Times New Roman" w:hAnsi="Times New Roman" w:cs="Times New Roman"/>
                <w:sz w:val="28"/>
                <w:szCs w:val="28"/>
              </w:rPr>
            </w:pPr>
          </w:p>
        </w:tc>
      </w:tr>
      <w:tr w:rsidR="00EF1375" w:rsidRPr="004822D8" w14:paraId="49B66AC4"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3C29693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7</w:t>
            </w:r>
          </w:p>
        </w:tc>
        <w:tc>
          <w:tcPr>
            <w:tcW w:w="1799" w:type="dxa"/>
            <w:tcBorders>
              <w:top w:val="single" w:sz="4" w:space="0" w:color="auto"/>
              <w:left w:val="single" w:sz="4" w:space="0" w:color="auto"/>
              <w:bottom w:val="single" w:sz="4" w:space="0" w:color="auto"/>
              <w:right w:val="single" w:sz="4" w:space="0" w:color="auto"/>
            </w:tcBorders>
            <w:vAlign w:val="center"/>
            <w:hideMark/>
          </w:tcPr>
          <w:p w14:paraId="1BB5897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DiaChi</w:t>
            </w:r>
          </w:p>
        </w:tc>
        <w:tc>
          <w:tcPr>
            <w:tcW w:w="1613" w:type="dxa"/>
            <w:tcBorders>
              <w:top w:val="single" w:sz="4" w:space="0" w:color="auto"/>
              <w:left w:val="single" w:sz="4" w:space="0" w:color="auto"/>
              <w:bottom w:val="single" w:sz="4" w:space="0" w:color="auto"/>
              <w:right w:val="single" w:sz="4" w:space="0" w:color="auto"/>
            </w:tcBorders>
            <w:vAlign w:val="center"/>
            <w:hideMark/>
          </w:tcPr>
          <w:p w14:paraId="1E668B9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33" w:type="dxa"/>
            <w:tcBorders>
              <w:top w:val="single" w:sz="4" w:space="0" w:color="auto"/>
              <w:left w:val="single" w:sz="4" w:space="0" w:color="auto"/>
              <w:bottom w:val="single" w:sz="4" w:space="0" w:color="auto"/>
              <w:right w:val="single" w:sz="4" w:space="0" w:color="auto"/>
            </w:tcBorders>
            <w:vAlign w:val="center"/>
            <w:hideMark/>
          </w:tcPr>
          <w:p w14:paraId="5F05198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21" w:type="dxa"/>
            <w:tcBorders>
              <w:top w:val="single" w:sz="4" w:space="0" w:color="auto"/>
              <w:left w:val="single" w:sz="4" w:space="0" w:color="auto"/>
              <w:bottom w:val="single" w:sz="4" w:space="0" w:color="auto"/>
              <w:right w:val="single" w:sz="4" w:space="0" w:color="auto"/>
            </w:tcBorders>
            <w:vAlign w:val="center"/>
          </w:tcPr>
          <w:p w14:paraId="61B07647" w14:textId="77777777" w:rsidR="00EF1375" w:rsidRPr="004822D8" w:rsidRDefault="00EF1375" w:rsidP="00B74F48">
            <w:pPr>
              <w:jc w:val="center"/>
              <w:rPr>
                <w:rFonts w:ascii="Times New Roman" w:hAnsi="Times New Roman" w:cs="Times New Roman"/>
                <w:sz w:val="28"/>
                <w:szCs w:val="28"/>
              </w:rPr>
            </w:pPr>
          </w:p>
        </w:tc>
      </w:tr>
      <w:tr w:rsidR="00EF1375" w:rsidRPr="004822D8" w14:paraId="5DF14A35"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62ACD6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8</w:t>
            </w:r>
          </w:p>
        </w:tc>
        <w:tc>
          <w:tcPr>
            <w:tcW w:w="1799" w:type="dxa"/>
            <w:tcBorders>
              <w:top w:val="single" w:sz="4" w:space="0" w:color="auto"/>
              <w:left w:val="single" w:sz="4" w:space="0" w:color="auto"/>
              <w:bottom w:val="single" w:sz="4" w:space="0" w:color="auto"/>
              <w:right w:val="single" w:sz="4" w:space="0" w:color="auto"/>
            </w:tcBorders>
            <w:vAlign w:val="center"/>
            <w:hideMark/>
          </w:tcPr>
          <w:p w14:paraId="6316A6F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DienThoai</w:t>
            </w:r>
          </w:p>
        </w:tc>
        <w:tc>
          <w:tcPr>
            <w:tcW w:w="1613" w:type="dxa"/>
            <w:tcBorders>
              <w:top w:val="single" w:sz="4" w:space="0" w:color="auto"/>
              <w:left w:val="single" w:sz="4" w:space="0" w:color="auto"/>
              <w:bottom w:val="single" w:sz="4" w:space="0" w:color="auto"/>
              <w:right w:val="single" w:sz="4" w:space="0" w:color="auto"/>
            </w:tcBorders>
            <w:vAlign w:val="center"/>
            <w:hideMark/>
          </w:tcPr>
          <w:p w14:paraId="7710DEC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33" w:type="dxa"/>
            <w:tcBorders>
              <w:top w:val="single" w:sz="4" w:space="0" w:color="auto"/>
              <w:left w:val="single" w:sz="4" w:space="0" w:color="auto"/>
              <w:bottom w:val="single" w:sz="4" w:space="0" w:color="auto"/>
              <w:right w:val="single" w:sz="4" w:space="0" w:color="auto"/>
            </w:tcBorders>
            <w:vAlign w:val="center"/>
            <w:hideMark/>
          </w:tcPr>
          <w:p w14:paraId="5D401C5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21" w:type="dxa"/>
            <w:tcBorders>
              <w:top w:val="single" w:sz="4" w:space="0" w:color="auto"/>
              <w:left w:val="single" w:sz="4" w:space="0" w:color="auto"/>
              <w:bottom w:val="single" w:sz="4" w:space="0" w:color="auto"/>
              <w:right w:val="single" w:sz="4" w:space="0" w:color="auto"/>
            </w:tcBorders>
            <w:vAlign w:val="center"/>
          </w:tcPr>
          <w:p w14:paraId="7F8CF71F" w14:textId="77777777" w:rsidR="00EF1375" w:rsidRPr="004822D8" w:rsidRDefault="00EF1375" w:rsidP="00B74F48">
            <w:pPr>
              <w:jc w:val="center"/>
              <w:rPr>
                <w:rFonts w:ascii="Times New Roman" w:hAnsi="Times New Roman" w:cs="Times New Roman"/>
                <w:sz w:val="28"/>
                <w:szCs w:val="28"/>
              </w:rPr>
            </w:pPr>
          </w:p>
        </w:tc>
      </w:tr>
      <w:tr w:rsidR="00EF1375" w:rsidRPr="004822D8" w14:paraId="2E52BBCF"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CB8CD7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9</w:t>
            </w:r>
          </w:p>
        </w:tc>
        <w:tc>
          <w:tcPr>
            <w:tcW w:w="1799" w:type="dxa"/>
            <w:tcBorders>
              <w:top w:val="single" w:sz="4" w:space="0" w:color="auto"/>
              <w:left w:val="single" w:sz="4" w:space="0" w:color="auto"/>
              <w:bottom w:val="single" w:sz="4" w:space="0" w:color="auto"/>
              <w:right w:val="single" w:sz="4" w:space="0" w:color="auto"/>
            </w:tcBorders>
            <w:vAlign w:val="center"/>
            <w:hideMark/>
          </w:tcPr>
          <w:p w14:paraId="28AF0B8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Email</w:t>
            </w:r>
          </w:p>
        </w:tc>
        <w:tc>
          <w:tcPr>
            <w:tcW w:w="1613" w:type="dxa"/>
            <w:tcBorders>
              <w:top w:val="single" w:sz="4" w:space="0" w:color="auto"/>
              <w:left w:val="single" w:sz="4" w:space="0" w:color="auto"/>
              <w:bottom w:val="single" w:sz="4" w:space="0" w:color="auto"/>
              <w:right w:val="single" w:sz="4" w:space="0" w:color="auto"/>
            </w:tcBorders>
            <w:vAlign w:val="center"/>
            <w:hideMark/>
          </w:tcPr>
          <w:p w14:paraId="5E59DD7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33" w:type="dxa"/>
            <w:tcBorders>
              <w:top w:val="single" w:sz="4" w:space="0" w:color="auto"/>
              <w:left w:val="single" w:sz="4" w:space="0" w:color="auto"/>
              <w:bottom w:val="single" w:sz="4" w:space="0" w:color="auto"/>
              <w:right w:val="single" w:sz="4" w:space="0" w:color="auto"/>
            </w:tcBorders>
            <w:vAlign w:val="center"/>
            <w:hideMark/>
          </w:tcPr>
          <w:p w14:paraId="3892B4A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21" w:type="dxa"/>
            <w:tcBorders>
              <w:top w:val="single" w:sz="4" w:space="0" w:color="auto"/>
              <w:left w:val="single" w:sz="4" w:space="0" w:color="auto"/>
              <w:bottom w:val="single" w:sz="4" w:space="0" w:color="auto"/>
              <w:right w:val="single" w:sz="4" w:space="0" w:color="auto"/>
            </w:tcBorders>
            <w:vAlign w:val="center"/>
          </w:tcPr>
          <w:p w14:paraId="6F29B6B2" w14:textId="77777777" w:rsidR="00EF1375" w:rsidRPr="004822D8" w:rsidRDefault="00EF1375" w:rsidP="00B74F48">
            <w:pPr>
              <w:jc w:val="center"/>
              <w:rPr>
                <w:rFonts w:ascii="Times New Roman" w:hAnsi="Times New Roman" w:cs="Times New Roman"/>
                <w:sz w:val="28"/>
                <w:szCs w:val="28"/>
              </w:rPr>
            </w:pPr>
          </w:p>
        </w:tc>
      </w:tr>
      <w:tr w:rsidR="00EF1375" w:rsidRPr="004822D8" w14:paraId="1FDB4896"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36FBB27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10</w:t>
            </w:r>
          </w:p>
        </w:tc>
        <w:tc>
          <w:tcPr>
            <w:tcW w:w="1799" w:type="dxa"/>
            <w:tcBorders>
              <w:top w:val="single" w:sz="4" w:space="0" w:color="auto"/>
              <w:left w:val="single" w:sz="4" w:space="0" w:color="auto"/>
              <w:bottom w:val="single" w:sz="4" w:space="0" w:color="auto"/>
              <w:right w:val="single" w:sz="4" w:space="0" w:color="auto"/>
            </w:tcBorders>
            <w:vAlign w:val="center"/>
            <w:hideMark/>
          </w:tcPr>
          <w:p w14:paraId="70FA56E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NgayToChuc</w:t>
            </w:r>
          </w:p>
        </w:tc>
        <w:tc>
          <w:tcPr>
            <w:tcW w:w="1613" w:type="dxa"/>
            <w:tcBorders>
              <w:top w:val="single" w:sz="4" w:space="0" w:color="auto"/>
              <w:left w:val="single" w:sz="4" w:space="0" w:color="auto"/>
              <w:bottom w:val="single" w:sz="4" w:space="0" w:color="auto"/>
              <w:right w:val="single" w:sz="4" w:space="0" w:color="auto"/>
            </w:tcBorders>
            <w:vAlign w:val="center"/>
            <w:hideMark/>
          </w:tcPr>
          <w:p w14:paraId="4EE47CF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Date</w:t>
            </w:r>
          </w:p>
        </w:tc>
        <w:tc>
          <w:tcPr>
            <w:tcW w:w="3033" w:type="dxa"/>
            <w:tcBorders>
              <w:top w:val="single" w:sz="4" w:space="0" w:color="auto"/>
              <w:left w:val="single" w:sz="4" w:space="0" w:color="auto"/>
              <w:bottom w:val="single" w:sz="4" w:space="0" w:color="auto"/>
              <w:right w:val="single" w:sz="4" w:space="0" w:color="auto"/>
            </w:tcBorders>
            <w:vAlign w:val="center"/>
            <w:hideMark/>
          </w:tcPr>
          <w:p w14:paraId="2E9AC74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Không được nhỏ hơn ngày hiện tại</w:t>
            </w:r>
          </w:p>
        </w:tc>
        <w:tc>
          <w:tcPr>
            <w:tcW w:w="1521" w:type="dxa"/>
            <w:tcBorders>
              <w:top w:val="single" w:sz="4" w:space="0" w:color="auto"/>
              <w:left w:val="single" w:sz="4" w:space="0" w:color="auto"/>
              <w:bottom w:val="single" w:sz="4" w:space="0" w:color="auto"/>
              <w:right w:val="single" w:sz="4" w:space="0" w:color="auto"/>
            </w:tcBorders>
            <w:vAlign w:val="center"/>
          </w:tcPr>
          <w:p w14:paraId="02DAD2F2" w14:textId="77777777" w:rsidR="00EF1375" w:rsidRPr="004822D8" w:rsidRDefault="00EF1375" w:rsidP="00B74F48">
            <w:pPr>
              <w:jc w:val="center"/>
              <w:rPr>
                <w:rFonts w:ascii="Times New Roman" w:hAnsi="Times New Roman" w:cs="Times New Roman"/>
                <w:sz w:val="28"/>
                <w:szCs w:val="28"/>
              </w:rPr>
            </w:pPr>
          </w:p>
        </w:tc>
      </w:tr>
      <w:tr w:rsidR="00EF1375" w:rsidRPr="004822D8" w14:paraId="30FC001F"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3A7C5E9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11</w:t>
            </w:r>
          </w:p>
        </w:tc>
        <w:tc>
          <w:tcPr>
            <w:tcW w:w="1799" w:type="dxa"/>
            <w:tcBorders>
              <w:top w:val="single" w:sz="4" w:space="0" w:color="auto"/>
              <w:left w:val="single" w:sz="4" w:space="0" w:color="auto"/>
              <w:bottom w:val="single" w:sz="4" w:space="0" w:color="auto"/>
              <w:right w:val="single" w:sz="4" w:space="0" w:color="auto"/>
            </w:tcBorders>
            <w:vAlign w:val="center"/>
            <w:hideMark/>
          </w:tcPr>
          <w:p w14:paraId="504584E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TienCoc</w:t>
            </w:r>
          </w:p>
        </w:tc>
        <w:tc>
          <w:tcPr>
            <w:tcW w:w="1613" w:type="dxa"/>
            <w:tcBorders>
              <w:top w:val="single" w:sz="4" w:space="0" w:color="auto"/>
              <w:left w:val="single" w:sz="4" w:space="0" w:color="auto"/>
              <w:bottom w:val="single" w:sz="4" w:space="0" w:color="auto"/>
              <w:right w:val="single" w:sz="4" w:space="0" w:color="auto"/>
            </w:tcBorders>
            <w:vAlign w:val="center"/>
            <w:hideMark/>
          </w:tcPr>
          <w:p w14:paraId="16082E5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Money</w:t>
            </w:r>
          </w:p>
        </w:tc>
        <w:tc>
          <w:tcPr>
            <w:tcW w:w="3033" w:type="dxa"/>
            <w:tcBorders>
              <w:top w:val="single" w:sz="4" w:space="0" w:color="auto"/>
              <w:left w:val="single" w:sz="4" w:space="0" w:color="auto"/>
              <w:bottom w:val="single" w:sz="4" w:space="0" w:color="auto"/>
              <w:right w:val="single" w:sz="4" w:space="0" w:color="auto"/>
            </w:tcBorders>
            <w:vAlign w:val="center"/>
            <w:hideMark/>
          </w:tcPr>
          <w:p w14:paraId="52E5AD3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521" w:type="dxa"/>
            <w:tcBorders>
              <w:top w:val="single" w:sz="4" w:space="0" w:color="auto"/>
              <w:left w:val="single" w:sz="4" w:space="0" w:color="auto"/>
              <w:bottom w:val="single" w:sz="4" w:space="0" w:color="auto"/>
              <w:right w:val="single" w:sz="4" w:space="0" w:color="auto"/>
            </w:tcBorders>
            <w:vAlign w:val="center"/>
          </w:tcPr>
          <w:p w14:paraId="503233DA" w14:textId="77777777" w:rsidR="00EF1375" w:rsidRPr="004822D8" w:rsidRDefault="00EF1375" w:rsidP="00B74F48">
            <w:pPr>
              <w:jc w:val="center"/>
              <w:rPr>
                <w:rFonts w:ascii="Times New Roman" w:hAnsi="Times New Roman" w:cs="Times New Roman"/>
                <w:sz w:val="28"/>
                <w:szCs w:val="28"/>
              </w:rPr>
            </w:pPr>
          </w:p>
        </w:tc>
      </w:tr>
    </w:tbl>
    <w:p w14:paraId="4E9D7B81" w14:textId="77777777" w:rsidR="00EF1375" w:rsidRPr="004822D8" w:rsidRDefault="00EF1375" w:rsidP="00941D74">
      <w:pPr>
        <w:rPr>
          <w:rFonts w:ascii="Times New Roman" w:hAnsi="Times New Roman" w:cs="Times New Roman"/>
          <w:sz w:val="28"/>
          <w:szCs w:val="28"/>
        </w:rPr>
      </w:pPr>
    </w:p>
    <w:p w14:paraId="0A97E054"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ThongTinDatTiec</w:t>
      </w:r>
    </w:p>
    <w:tbl>
      <w:tblPr>
        <w:tblW w:w="8636" w:type="dxa"/>
        <w:tblInd w:w="715" w:type="dxa"/>
        <w:tblLook w:val="04A0" w:firstRow="1" w:lastRow="0" w:firstColumn="1" w:lastColumn="0" w:noHBand="0" w:noVBand="1"/>
      </w:tblPr>
      <w:tblGrid>
        <w:gridCol w:w="746"/>
        <w:gridCol w:w="2969"/>
        <w:gridCol w:w="1469"/>
        <w:gridCol w:w="2255"/>
        <w:gridCol w:w="1197"/>
      </w:tblGrid>
      <w:tr w:rsidR="00EF1375" w:rsidRPr="004822D8" w14:paraId="0B24343C"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F85AF88"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576" w:type="dxa"/>
            <w:tcBorders>
              <w:top w:val="single" w:sz="4" w:space="0" w:color="auto"/>
              <w:left w:val="single" w:sz="4" w:space="0" w:color="auto"/>
              <w:bottom w:val="single" w:sz="4" w:space="0" w:color="auto"/>
              <w:right w:val="single" w:sz="4" w:space="0" w:color="auto"/>
            </w:tcBorders>
            <w:vAlign w:val="center"/>
            <w:hideMark/>
          </w:tcPr>
          <w:p w14:paraId="46ABFD60"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525" w:type="dxa"/>
            <w:tcBorders>
              <w:top w:val="single" w:sz="4" w:space="0" w:color="auto"/>
              <w:left w:val="single" w:sz="4" w:space="0" w:color="auto"/>
              <w:bottom w:val="single" w:sz="4" w:space="0" w:color="auto"/>
              <w:right w:val="single" w:sz="4" w:space="0" w:color="auto"/>
            </w:tcBorders>
            <w:vAlign w:val="center"/>
            <w:hideMark/>
          </w:tcPr>
          <w:p w14:paraId="4F242736"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2574" w:type="dxa"/>
            <w:tcBorders>
              <w:top w:val="single" w:sz="4" w:space="0" w:color="auto"/>
              <w:left w:val="single" w:sz="4" w:space="0" w:color="auto"/>
              <w:bottom w:val="single" w:sz="4" w:space="0" w:color="auto"/>
              <w:right w:val="single" w:sz="4" w:space="0" w:color="auto"/>
            </w:tcBorders>
            <w:vAlign w:val="center"/>
            <w:hideMark/>
          </w:tcPr>
          <w:p w14:paraId="39012C91"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291" w:type="dxa"/>
            <w:tcBorders>
              <w:top w:val="single" w:sz="4" w:space="0" w:color="auto"/>
              <w:left w:val="single" w:sz="4" w:space="0" w:color="auto"/>
              <w:bottom w:val="single" w:sz="4" w:space="0" w:color="auto"/>
              <w:right w:val="single" w:sz="4" w:space="0" w:color="auto"/>
            </w:tcBorders>
            <w:vAlign w:val="center"/>
            <w:hideMark/>
          </w:tcPr>
          <w:p w14:paraId="7D178A5E"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2BB8CA6F"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6F48D7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576" w:type="dxa"/>
            <w:tcBorders>
              <w:top w:val="single" w:sz="4" w:space="0" w:color="auto"/>
              <w:left w:val="single" w:sz="4" w:space="0" w:color="auto"/>
              <w:bottom w:val="single" w:sz="4" w:space="0" w:color="auto"/>
              <w:right w:val="single" w:sz="4" w:space="0" w:color="auto"/>
            </w:tcBorders>
            <w:vAlign w:val="center"/>
            <w:hideMark/>
          </w:tcPr>
          <w:p w14:paraId="6EE47D8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525" w:type="dxa"/>
            <w:tcBorders>
              <w:top w:val="single" w:sz="4" w:space="0" w:color="auto"/>
              <w:left w:val="single" w:sz="4" w:space="0" w:color="auto"/>
              <w:bottom w:val="single" w:sz="4" w:space="0" w:color="auto"/>
              <w:right w:val="single" w:sz="4" w:space="0" w:color="auto"/>
            </w:tcBorders>
            <w:vAlign w:val="center"/>
            <w:hideMark/>
          </w:tcPr>
          <w:p w14:paraId="4EB16A3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14:paraId="074440F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291" w:type="dxa"/>
            <w:tcBorders>
              <w:top w:val="single" w:sz="4" w:space="0" w:color="auto"/>
              <w:left w:val="single" w:sz="4" w:space="0" w:color="auto"/>
              <w:bottom w:val="single" w:sz="4" w:space="0" w:color="auto"/>
              <w:right w:val="single" w:sz="4" w:space="0" w:color="auto"/>
            </w:tcBorders>
            <w:vAlign w:val="center"/>
            <w:hideMark/>
          </w:tcPr>
          <w:p w14:paraId="607CB85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chính</w:t>
            </w:r>
          </w:p>
        </w:tc>
      </w:tr>
      <w:tr w:rsidR="00EF1375" w:rsidRPr="004822D8" w14:paraId="6EE66578"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6B3ABC3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2576" w:type="dxa"/>
            <w:tcBorders>
              <w:top w:val="single" w:sz="4" w:space="0" w:color="auto"/>
              <w:left w:val="single" w:sz="4" w:space="0" w:color="auto"/>
              <w:bottom w:val="single" w:sz="4" w:space="0" w:color="auto"/>
              <w:right w:val="single" w:sz="4" w:space="0" w:color="auto"/>
            </w:tcBorders>
            <w:vAlign w:val="center"/>
            <w:hideMark/>
          </w:tcPr>
          <w:p w14:paraId="47539D8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MaDatTiec</w:t>
            </w:r>
          </w:p>
        </w:tc>
        <w:tc>
          <w:tcPr>
            <w:tcW w:w="1525" w:type="dxa"/>
            <w:tcBorders>
              <w:top w:val="single" w:sz="4" w:space="0" w:color="auto"/>
              <w:left w:val="single" w:sz="4" w:space="0" w:color="auto"/>
              <w:bottom w:val="single" w:sz="4" w:space="0" w:color="auto"/>
              <w:right w:val="single" w:sz="4" w:space="0" w:color="auto"/>
            </w:tcBorders>
            <w:vAlign w:val="center"/>
            <w:hideMark/>
          </w:tcPr>
          <w:p w14:paraId="6DCE9D7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Varchar (5)</w:t>
            </w:r>
          </w:p>
        </w:tc>
        <w:tc>
          <w:tcPr>
            <w:tcW w:w="2574" w:type="dxa"/>
            <w:tcBorders>
              <w:top w:val="single" w:sz="4" w:space="0" w:color="auto"/>
              <w:left w:val="single" w:sz="4" w:space="0" w:color="auto"/>
              <w:bottom w:val="single" w:sz="4" w:space="0" w:color="auto"/>
              <w:right w:val="single" w:sz="4" w:space="0" w:color="auto"/>
            </w:tcBorders>
            <w:vAlign w:val="center"/>
            <w:hideMark/>
          </w:tcPr>
          <w:p w14:paraId="2A7B567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5 kí tự</w:t>
            </w:r>
          </w:p>
        </w:tc>
        <w:tc>
          <w:tcPr>
            <w:tcW w:w="1291" w:type="dxa"/>
            <w:tcBorders>
              <w:top w:val="single" w:sz="4" w:space="0" w:color="auto"/>
              <w:left w:val="single" w:sz="4" w:space="0" w:color="auto"/>
              <w:bottom w:val="single" w:sz="4" w:space="0" w:color="auto"/>
              <w:right w:val="single" w:sz="4" w:space="0" w:color="auto"/>
            </w:tcBorders>
            <w:vAlign w:val="center"/>
          </w:tcPr>
          <w:p w14:paraId="58AFE4B9" w14:textId="77777777" w:rsidR="00EF1375" w:rsidRPr="004822D8" w:rsidRDefault="00EF1375" w:rsidP="00B74F48">
            <w:pPr>
              <w:jc w:val="center"/>
              <w:rPr>
                <w:rFonts w:ascii="Times New Roman" w:hAnsi="Times New Roman" w:cs="Times New Roman"/>
                <w:sz w:val="28"/>
                <w:szCs w:val="28"/>
              </w:rPr>
            </w:pPr>
          </w:p>
        </w:tc>
      </w:tr>
      <w:tr w:rsidR="00EF1375" w:rsidRPr="004822D8" w14:paraId="3B35EC8B"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7CFABC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2576" w:type="dxa"/>
            <w:tcBorders>
              <w:top w:val="single" w:sz="4" w:space="0" w:color="auto"/>
              <w:left w:val="single" w:sz="4" w:space="0" w:color="auto"/>
              <w:bottom w:val="single" w:sz="4" w:space="0" w:color="auto"/>
              <w:right w:val="single" w:sz="4" w:space="0" w:color="auto"/>
            </w:tcBorders>
            <w:vAlign w:val="center"/>
            <w:hideMark/>
          </w:tcPr>
          <w:p w14:paraId="14FCA1A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IDNhanVien</w:t>
            </w:r>
          </w:p>
        </w:tc>
        <w:tc>
          <w:tcPr>
            <w:tcW w:w="1525" w:type="dxa"/>
            <w:tcBorders>
              <w:top w:val="single" w:sz="4" w:space="0" w:color="auto"/>
              <w:left w:val="single" w:sz="4" w:space="0" w:color="auto"/>
              <w:bottom w:val="single" w:sz="4" w:space="0" w:color="auto"/>
              <w:right w:val="single" w:sz="4" w:space="0" w:color="auto"/>
            </w:tcBorders>
            <w:vAlign w:val="center"/>
            <w:hideMark/>
          </w:tcPr>
          <w:p w14:paraId="3AD2EA7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14:paraId="487902A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291" w:type="dxa"/>
            <w:tcBorders>
              <w:top w:val="single" w:sz="4" w:space="0" w:color="auto"/>
              <w:left w:val="single" w:sz="4" w:space="0" w:color="auto"/>
              <w:bottom w:val="single" w:sz="4" w:space="0" w:color="auto"/>
              <w:right w:val="single" w:sz="4" w:space="0" w:color="auto"/>
            </w:tcBorders>
            <w:vAlign w:val="center"/>
            <w:hideMark/>
          </w:tcPr>
          <w:p w14:paraId="6566FE4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60729766"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EC068E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4</w:t>
            </w:r>
          </w:p>
        </w:tc>
        <w:tc>
          <w:tcPr>
            <w:tcW w:w="2576" w:type="dxa"/>
            <w:tcBorders>
              <w:top w:val="single" w:sz="4" w:space="0" w:color="auto"/>
              <w:left w:val="single" w:sz="4" w:space="0" w:color="auto"/>
              <w:bottom w:val="single" w:sz="4" w:space="0" w:color="auto"/>
              <w:right w:val="single" w:sz="4" w:space="0" w:color="auto"/>
            </w:tcBorders>
            <w:vAlign w:val="center"/>
            <w:hideMark/>
          </w:tcPr>
          <w:p w14:paraId="5685995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IDThongTinKhachHang</w:t>
            </w:r>
          </w:p>
        </w:tc>
        <w:tc>
          <w:tcPr>
            <w:tcW w:w="1525" w:type="dxa"/>
            <w:tcBorders>
              <w:top w:val="single" w:sz="4" w:space="0" w:color="auto"/>
              <w:left w:val="single" w:sz="4" w:space="0" w:color="auto"/>
              <w:bottom w:val="single" w:sz="4" w:space="0" w:color="auto"/>
              <w:right w:val="single" w:sz="4" w:space="0" w:color="auto"/>
            </w:tcBorders>
            <w:vAlign w:val="center"/>
            <w:hideMark/>
          </w:tcPr>
          <w:p w14:paraId="5E59AC7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14:paraId="313A8B6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291" w:type="dxa"/>
            <w:tcBorders>
              <w:top w:val="single" w:sz="4" w:space="0" w:color="auto"/>
              <w:left w:val="single" w:sz="4" w:space="0" w:color="auto"/>
              <w:bottom w:val="single" w:sz="4" w:space="0" w:color="auto"/>
              <w:right w:val="single" w:sz="4" w:space="0" w:color="auto"/>
            </w:tcBorders>
            <w:vAlign w:val="center"/>
            <w:hideMark/>
          </w:tcPr>
          <w:p w14:paraId="2E03BCE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01E36AC2"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272707B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5</w:t>
            </w:r>
          </w:p>
        </w:tc>
        <w:tc>
          <w:tcPr>
            <w:tcW w:w="2576" w:type="dxa"/>
            <w:tcBorders>
              <w:top w:val="single" w:sz="4" w:space="0" w:color="auto"/>
              <w:left w:val="single" w:sz="4" w:space="0" w:color="auto"/>
              <w:bottom w:val="single" w:sz="4" w:space="0" w:color="auto"/>
              <w:right w:val="single" w:sz="4" w:space="0" w:color="auto"/>
            </w:tcBorders>
            <w:vAlign w:val="center"/>
            <w:hideMark/>
          </w:tcPr>
          <w:p w14:paraId="1F5F9AE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IdLoaiSanh</w:t>
            </w:r>
          </w:p>
        </w:tc>
        <w:tc>
          <w:tcPr>
            <w:tcW w:w="1525" w:type="dxa"/>
            <w:tcBorders>
              <w:top w:val="single" w:sz="4" w:space="0" w:color="auto"/>
              <w:left w:val="single" w:sz="4" w:space="0" w:color="auto"/>
              <w:bottom w:val="single" w:sz="4" w:space="0" w:color="auto"/>
              <w:right w:val="single" w:sz="4" w:space="0" w:color="auto"/>
            </w:tcBorders>
            <w:vAlign w:val="center"/>
            <w:hideMark/>
          </w:tcPr>
          <w:p w14:paraId="31C7265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14:paraId="401723A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291" w:type="dxa"/>
            <w:tcBorders>
              <w:top w:val="single" w:sz="4" w:space="0" w:color="auto"/>
              <w:left w:val="single" w:sz="4" w:space="0" w:color="auto"/>
              <w:bottom w:val="single" w:sz="4" w:space="0" w:color="auto"/>
              <w:right w:val="single" w:sz="4" w:space="0" w:color="auto"/>
            </w:tcBorders>
            <w:vAlign w:val="center"/>
            <w:hideMark/>
          </w:tcPr>
          <w:p w14:paraId="52BEEEF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1B9A5248"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C8337D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lastRenderedPageBreak/>
              <w:t>6</w:t>
            </w:r>
          </w:p>
        </w:tc>
        <w:tc>
          <w:tcPr>
            <w:tcW w:w="2576" w:type="dxa"/>
            <w:tcBorders>
              <w:top w:val="single" w:sz="4" w:space="0" w:color="auto"/>
              <w:left w:val="single" w:sz="4" w:space="0" w:color="auto"/>
              <w:bottom w:val="single" w:sz="4" w:space="0" w:color="auto"/>
              <w:right w:val="single" w:sz="4" w:space="0" w:color="auto"/>
            </w:tcBorders>
            <w:vAlign w:val="center"/>
            <w:hideMark/>
          </w:tcPr>
          <w:p w14:paraId="2102291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IdDichVu</w:t>
            </w:r>
          </w:p>
        </w:tc>
        <w:tc>
          <w:tcPr>
            <w:tcW w:w="1525" w:type="dxa"/>
            <w:tcBorders>
              <w:top w:val="single" w:sz="4" w:space="0" w:color="auto"/>
              <w:left w:val="single" w:sz="4" w:space="0" w:color="auto"/>
              <w:bottom w:val="single" w:sz="4" w:space="0" w:color="auto"/>
              <w:right w:val="single" w:sz="4" w:space="0" w:color="auto"/>
            </w:tcBorders>
            <w:vAlign w:val="center"/>
            <w:hideMark/>
          </w:tcPr>
          <w:p w14:paraId="6AF057F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14:paraId="216B041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291" w:type="dxa"/>
            <w:tcBorders>
              <w:top w:val="single" w:sz="4" w:space="0" w:color="auto"/>
              <w:left w:val="single" w:sz="4" w:space="0" w:color="auto"/>
              <w:bottom w:val="single" w:sz="4" w:space="0" w:color="auto"/>
              <w:right w:val="single" w:sz="4" w:space="0" w:color="auto"/>
            </w:tcBorders>
            <w:vAlign w:val="center"/>
            <w:hideMark/>
          </w:tcPr>
          <w:p w14:paraId="2188E3D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799CE6E7"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A53421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7</w:t>
            </w:r>
          </w:p>
        </w:tc>
        <w:tc>
          <w:tcPr>
            <w:tcW w:w="2576" w:type="dxa"/>
            <w:tcBorders>
              <w:top w:val="single" w:sz="4" w:space="0" w:color="auto"/>
              <w:left w:val="single" w:sz="4" w:space="0" w:color="auto"/>
              <w:bottom w:val="single" w:sz="4" w:space="0" w:color="auto"/>
              <w:right w:val="single" w:sz="4" w:space="0" w:color="auto"/>
            </w:tcBorders>
            <w:vAlign w:val="center"/>
            <w:hideMark/>
          </w:tcPr>
          <w:p w14:paraId="371B2D1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IdThucDon</w:t>
            </w:r>
          </w:p>
        </w:tc>
        <w:tc>
          <w:tcPr>
            <w:tcW w:w="1525" w:type="dxa"/>
            <w:tcBorders>
              <w:top w:val="single" w:sz="4" w:space="0" w:color="auto"/>
              <w:left w:val="single" w:sz="4" w:space="0" w:color="auto"/>
              <w:bottom w:val="single" w:sz="4" w:space="0" w:color="auto"/>
              <w:right w:val="single" w:sz="4" w:space="0" w:color="auto"/>
            </w:tcBorders>
            <w:vAlign w:val="center"/>
            <w:hideMark/>
          </w:tcPr>
          <w:p w14:paraId="289DC92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14:paraId="483B02C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291" w:type="dxa"/>
            <w:tcBorders>
              <w:top w:val="single" w:sz="4" w:space="0" w:color="auto"/>
              <w:left w:val="single" w:sz="4" w:space="0" w:color="auto"/>
              <w:bottom w:val="single" w:sz="4" w:space="0" w:color="auto"/>
              <w:right w:val="single" w:sz="4" w:space="0" w:color="auto"/>
            </w:tcBorders>
            <w:vAlign w:val="center"/>
            <w:hideMark/>
          </w:tcPr>
          <w:p w14:paraId="1AE5B6A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5D20BD70"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3531BA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8</w:t>
            </w:r>
          </w:p>
        </w:tc>
        <w:tc>
          <w:tcPr>
            <w:tcW w:w="2576" w:type="dxa"/>
            <w:tcBorders>
              <w:top w:val="single" w:sz="4" w:space="0" w:color="auto"/>
              <w:left w:val="single" w:sz="4" w:space="0" w:color="auto"/>
              <w:bottom w:val="single" w:sz="4" w:space="0" w:color="auto"/>
              <w:right w:val="single" w:sz="4" w:space="0" w:color="auto"/>
            </w:tcBorders>
            <w:vAlign w:val="center"/>
            <w:hideMark/>
          </w:tcPr>
          <w:p w14:paraId="76580F7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SoLuongNhanVien</w:t>
            </w:r>
          </w:p>
        </w:tc>
        <w:tc>
          <w:tcPr>
            <w:tcW w:w="1525" w:type="dxa"/>
            <w:tcBorders>
              <w:top w:val="single" w:sz="4" w:space="0" w:color="auto"/>
              <w:left w:val="single" w:sz="4" w:space="0" w:color="auto"/>
              <w:bottom w:val="single" w:sz="4" w:space="0" w:color="auto"/>
              <w:right w:val="single" w:sz="4" w:space="0" w:color="auto"/>
            </w:tcBorders>
            <w:vAlign w:val="center"/>
            <w:hideMark/>
          </w:tcPr>
          <w:p w14:paraId="2B55F42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14:paraId="1B83CDA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291" w:type="dxa"/>
            <w:tcBorders>
              <w:top w:val="single" w:sz="4" w:space="0" w:color="auto"/>
              <w:left w:val="single" w:sz="4" w:space="0" w:color="auto"/>
              <w:bottom w:val="single" w:sz="4" w:space="0" w:color="auto"/>
              <w:right w:val="single" w:sz="4" w:space="0" w:color="auto"/>
            </w:tcBorders>
            <w:vAlign w:val="center"/>
          </w:tcPr>
          <w:p w14:paraId="2A74C7C6" w14:textId="77777777" w:rsidR="00EF1375" w:rsidRPr="004822D8" w:rsidRDefault="00EF1375" w:rsidP="00B74F48">
            <w:pPr>
              <w:jc w:val="center"/>
              <w:rPr>
                <w:rFonts w:ascii="Times New Roman" w:hAnsi="Times New Roman" w:cs="Times New Roman"/>
                <w:sz w:val="28"/>
                <w:szCs w:val="28"/>
              </w:rPr>
            </w:pPr>
          </w:p>
        </w:tc>
      </w:tr>
      <w:tr w:rsidR="00EF1375" w:rsidRPr="004822D8" w14:paraId="5516D3A2"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C10489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9</w:t>
            </w:r>
          </w:p>
        </w:tc>
        <w:tc>
          <w:tcPr>
            <w:tcW w:w="2576" w:type="dxa"/>
            <w:tcBorders>
              <w:top w:val="single" w:sz="4" w:space="0" w:color="auto"/>
              <w:left w:val="single" w:sz="4" w:space="0" w:color="auto"/>
              <w:bottom w:val="single" w:sz="4" w:space="0" w:color="auto"/>
              <w:right w:val="single" w:sz="4" w:space="0" w:color="auto"/>
            </w:tcBorders>
            <w:vAlign w:val="center"/>
            <w:hideMark/>
          </w:tcPr>
          <w:p w14:paraId="27BE30C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SoLuongBan</w:t>
            </w:r>
          </w:p>
        </w:tc>
        <w:tc>
          <w:tcPr>
            <w:tcW w:w="1525" w:type="dxa"/>
            <w:tcBorders>
              <w:top w:val="single" w:sz="4" w:space="0" w:color="auto"/>
              <w:left w:val="single" w:sz="4" w:space="0" w:color="auto"/>
              <w:bottom w:val="single" w:sz="4" w:space="0" w:color="auto"/>
              <w:right w:val="single" w:sz="4" w:space="0" w:color="auto"/>
            </w:tcBorders>
            <w:vAlign w:val="center"/>
            <w:hideMark/>
          </w:tcPr>
          <w:p w14:paraId="4661632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14:paraId="2124F55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291" w:type="dxa"/>
            <w:tcBorders>
              <w:top w:val="single" w:sz="4" w:space="0" w:color="auto"/>
              <w:left w:val="single" w:sz="4" w:space="0" w:color="auto"/>
              <w:bottom w:val="single" w:sz="4" w:space="0" w:color="auto"/>
              <w:right w:val="single" w:sz="4" w:space="0" w:color="auto"/>
            </w:tcBorders>
            <w:vAlign w:val="center"/>
          </w:tcPr>
          <w:p w14:paraId="21E47986" w14:textId="77777777" w:rsidR="00EF1375" w:rsidRPr="004822D8" w:rsidRDefault="00EF1375" w:rsidP="00B74F48">
            <w:pPr>
              <w:jc w:val="center"/>
              <w:rPr>
                <w:rFonts w:ascii="Times New Roman" w:hAnsi="Times New Roman" w:cs="Times New Roman"/>
                <w:sz w:val="28"/>
                <w:szCs w:val="28"/>
              </w:rPr>
            </w:pPr>
          </w:p>
        </w:tc>
      </w:tr>
      <w:tr w:rsidR="00EF1375" w:rsidRPr="004822D8" w14:paraId="56D52FA3"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67C1D26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10</w:t>
            </w:r>
          </w:p>
        </w:tc>
        <w:tc>
          <w:tcPr>
            <w:tcW w:w="2576" w:type="dxa"/>
            <w:tcBorders>
              <w:top w:val="single" w:sz="4" w:space="0" w:color="auto"/>
              <w:left w:val="single" w:sz="4" w:space="0" w:color="auto"/>
              <w:bottom w:val="single" w:sz="4" w:space="0" w:color="auto"/>
              <w:right w:val="single" w:sz="4" w:space="0" w:color="auto"/>
            </w:tcBorders>
            <w:vAlign w:val="center"/>
            <w:hideMark/>
          </w:tcPr>
          <w:p w14:paraId="11B1B07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TrangThai</w:t>
            </w:r>
          </w:p>
        </w:tc>
        <w:tc>
          <w:tcPr>
            <w:tcW w:w="1525" w:type="dxa"/>
            <w:tcBorders>
              <w:top w:val="single" w:sz="4" w:space="0" w:color="auto"/>
              <w:left w:val="single" w:sz="4" w:space="0" w:color="auto"/>
              <w:bottom w:val="single" w:sz="4" w:space="0" w:color="auto"/>
              <w:right w:val="single" w:sz="4" w:space="0" w:color="auto"/>
            </w:tcBorders>
            <w:vAlign w:val="center"/>
            <w:hideMark/>
          </w:tcPr>
          <w:p w14:paraId="68CC2A3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14:paraId="7B7C370D" w14:textId="77777777" w:rsidR="00EF1375" w:rsidRPr="004822D8" w:rsidRDefault="00EF1375" w:rsidP="00B74F48">
            <w:pPr>
              <w:jc w:val="center"/>
              <w:rPr>
                <w:rFonts w:ascii="Times New Roman" w:hAnsi="Times New Roman" w:cs="Times New Roman"/>
                <w:sz w:val="28"/>
                <w:szCs w:val="28"/>
              </w:rPr>
            </w:pPr>
          </w:p>
        </w:tc>
        <w:tc>
          <w:tcPr>
            <w:tcW w:w="1291" w:type="dxa"/>
            <w:tcBorders>
              <w:top w:val="single" w:sz="4" w:space="0" w:color="auto"/>
              <w:left w:val="single" w:sz="4" w:space="0" w:color="auto"/>
              <w:bottom w:val="single" w:sz="4" w:space="0" w:color="auto"/>
              <w:right w:val="single" w:sz="4" w:space="0" w:color="auto"/>
            </w:tcBorders>
            <w:vAlign w:val="center"/>
          </w:tcPr>
          <w:p w14:paraId="6758DAF7" w14:textId="77777777" w:rsidR="00EF1375" w:rsidRPr="004822D8" w:rsidRDefault="00EF1375" w:rsidP="00B74F48">
            <w:pPr>
              <w:jc w:val="center"/>
              <w:rPr>
                <w:rFonts w:ascii="Times New Roman" w:hAnsi="Times New Roman" w:cs="Times New Roman"/>
                <w:sz w:val="28"/>
                <w:szCs w:val="28"/>
              </w:rPr>
            </w:pPr>
          </w:p>
        </w:tc>
      </w:tr>
      <w:tr w:rsidR="00EF1375" w:rsidRPr="004822D8" w14:paraId="78D36F9C"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B916E5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11</w:t>
            </w:r>
          </w:p>
        </w:tc>
        <w:tc>
          <w:tcPr>
            <w:tcW w:w="2576" w:type="dxa"/>
            <w:tcBorders>
              <w:top w:val="single" w:sz="4" w:space="0" w:color="auto"/>
              <w:left w:val="single" w:sz="4" w:space="0" w:color="auto"/>
              <w:bottom w:val="single" w:sz="4" w:space="0" w:color="auto"/>
              <w:right w:val="single" w:sz="4" w:space="0" w:color="auto"/>
            </w:tcBorders>
            <w:vAlign w:val="center"/>
            <w:hideMark/>
          </w:tcPr>
          <w:p w14:paraId="254399B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Ca</w:t>
            </w:r>
          </w:p>
        </w:tc>
        <w:tc>
          <w:tcPr>
            <w:tcW w:w="1525" w:type="dxa"/>
            <w:tcBorders>
              <w:top w:val="single" w:sz="4" w:space="0" w:color="auto"/>
              <w:left w:val="single" w:sz="4" w:space="0" w:color="auto"/>
              <w:bottom w:val="single" w:sz="4" w:space="0" w:color="auto"/>
              <w:right w:val="single" w:sz="4" w:space="0" w:color="auto"/>
            </w:tcBorders>
            <w:vAlign w:val="center"/>
            <w:hideMark/>
          </w:tcPr>
          <w:p w14:paraId="2D6CB03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574" w:type="dxa"/>
            <w:tcBorders>
              <w:top w:val="single" w:sz="4" w:space="0" w:color="auto"/>
              <w:left w:val="single" w:sz="4" w:space="0" w:color="auto"/>
              <w:bottom w:val="single" w:sz="4" w:space="0" w:color="auto"/>
              <w:right w:val="single" w:sz="4" w:space="0" w:color="auto"/>
            </w:tcBorders>
            <w:vAlign w:val="center"/>
            <w:hideMark/>
          </w:tcPr>
          <w:p w14:paraId="3DB1D4D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291" w:type="dxa"/>
            <w:tcBorders>
              <w:top w:val="single" w:sz="4" w:space="0" w:color="auto"/>
              <w:left w:val="single" w:sz="4" w:space="0" w:color="auto"/>
              <w:bottom w:val="single" w:sz="4" w:space="0" w:color="auto"/>
              <w:right w:val="single" w:sz="4" w:space="0" w:color="auto"/>
            </w:tcBorders>
            <w:vAlign w:val="center"/>
          </w:tcPr>
          <w:p w14:paraId="6A3E7320" w14:textId="77777777" w:rsidR="00EF1375" w:rsidRPr="004822D8" w:rsidRDefault="00EF1375" w:rsidP="00B74F48">
            <w:pPr>
              <w:jc w:val="center"/>
              <w:rPr>
                <w:rFonts w:ascii="Times New Roman" w:hAnsi="Times New Roman" w:cs="Times New Roman"/>
                <w:sz w:val="28"/>
                <w:szCs w:val="28"/>
              </w:rPr>
            </w:pPr>
          </w:p>
        </w:tc>
      </w:tr>
    </w:tbl>
    <w:p w14:paraId="626D9D78" w14:textId="77777777" w:rsidR="00EF1375" w:rsidRPr="004822D8" w:rsidRDefault="00EF1375" w:rsidP="00941D74">
      <w:pPr>
        <w:pStyle w:val="ListParagraph"/>
        <w:ind w:left="1800"/>
        <w:rPr>
          <w:rFonts w:ascii="Times New Roman" w:hAnsi="Times New Roman" w:cs="Times New Roman"/>
          <w:sz w:val="28"/>
          <w:szCs w:val="28"/>
        </w:rPr>
      </w:pPr>
    </w:p>
    <w:p w14:paraId="223EF0B8"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HoaDon</w:t>
      </w:r>
    </w:p>
    <w:tbl>
      <w:tblPr>
        <w:tblW w:w="8636" w:type="dxa"/>
        <w:tblInd w:w="715" w:type="dxa"/>
        <w:tblLook w:val="04A0" w:firstRow="1" w:lastRow="0" w:firstColumn="1" w:lastColumn="0" w:noHBand="0" w:noVBand="1"/>
      </w:tblPr>
      <w:tblGrid>
        <w:gridCol w:w="746"/>
        <w:gridCol w:w="2969"/>
        <w:gridCol w:w="1426"/>
        <w:gridCol w:w="2272"/>
        <w:gridCol w:w="1223"/>
      </w:tblGrid>
      <w:tr w:rsidR="00EF1375" w:rsidRPr="004822D8" w14:paraId="6C2316C5"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63A57A70"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576" w:type="dxa"/>
            <w:tcBorders>
              <w:top w:val="single" w:sz="4" w:space="0" w:color="auto"/>
              <w:left w:val="single" w:sz="4" w:space="0" w:color="auto"/>
              <w:bottom w:val="single" w:sz="4" w:space="0" w:color="auto"/>
              <w:right w:val="single" w:sz="4" w:space="0" w:color="auto"/>
            </w:tcBorders>
            <w:vAlign w:val="center"/>
            <w:hideMark/>
          </w:tcPr>
          <w:p w14:paraId="5E571259"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501" w:type="dxa"/>
            <w:tcBorders>
              <w:top w:val="single" w:sz="4" w:space="0" w:color="auto"/>
              <w:left w:val="single" w:sz="4" w:space="0" w:color="auto"/>
              <w:bottom w:val="single" w:sz="4" w:space="0" w:color="auto"/>
              <w:right w:val="single" w:sz="4" w:space="0" w:color="auto"/>
            </w:tcBorders>
            <w:vAlign w:val="center"/>
            <w:hideMark/>
          </w:tcPr>
          <w:p w14:paraId="4D67BD3E"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2572" w:type="dxa"/>
            <w:tcBorders>
              <w:top w:val="single" w:sz="4" w:space="0" w:color="auto"/>
              <w:left w:val="single" w:sz="4" w:space="0" w:color="auto"/>
              <w:bottom w:val="single" w:sz="4" w:space="0" w:color="auto"/>
              <w:right w:val="single" w:sz="4" w:space="0" w:color="auto"/>
            </w:tcBorders>
            <w:vAlign w:val="center"/>
            <w:hideMark/>
          </w:tcPr>
          <w:p w14:paraId="1FD3D65B"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317" w:type="dxa"/>
            <w:tcBorders>
              <w:top w:val="single" w:sz="4" w:space="0" w:color="auto"/>
              <w:left w:val="single" w:sz="4" w:space="0" w:color="auto"/>
              <w:bottom w:val="single" w:sz="4" w:space="0" w:color="auto"/>
              <w:right w:val="single" w:sz="4" w:space="0" w:color="auto"/>
            </w:tcBorders>
            <w:vAlign w:val="center"/>
            <w:hideMark/>
          </w:tcPr>
          <w:p w14:paraId="1CD32AF1"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3D1F40D6"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92D7EC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576" w:type="dxa"/>
            <w:tcBorders>
              <w:top w:val="single" w:sz="4" w:space="0" w:color="auto"/>
              <w:left w:val="single" w:sz="4" w:space="0" w:color="auto"/>
              <w:bottom w:val="single" w:sz="4" w:space="0" w:color="auto"/>
              <w:right w:val="single" w:sz="4" w:space="0" w:color="auto"/>
            </w:tcBorders>
            <w:vAlign w:val="center"/>
            <w:hideMark/>
          </w:tcPr>
          <w:p w14:paraId="016456E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501" w:type="dxa"/>
            <w:tcBorders>
              <w:top w:val="single" w:sz="4" w:space="0" w:color="auto"/>
              <w:left w:val="single" w:sz="4" w:space="0" w:color="auto"/>
              <w:bottom w:val="single" w:sz="4" w:space="0" w:color="auto"/>
              <w:right w:val="single" w:sz="4" w:space="0" w:color="auto"/>
            </w:tcBorders>
            <w:vAlign w:val="center"/>
            <w:hideMark/>
          </w:tcPr>
          <w:p w14:paraId="0166BCE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2" w:type="dxa"/>
            <w:tcBorders>
              <w:top w:val="single" w:sz="4" w:space="0" w:color="auto"/>
              <w:left w:val="single" w:sz="4" w:space="0" w:color="auto"/>
              <w:bottom w:val="single" w:sz="4" w:space="0" w:color="auto"/>
              <w:right w:val="single" w:sz="4" w:space="0" w:color="auto"/>
            </w:tcBorders>
            <w:vAlign w:val="center"/>
            <w:hideMark/>
          </w:tcPr>
          <w:p w14:paraId="5D68B8D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hideMark/>
          </w:tcPr>
          <w:p w14:paraId="1588D34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chính</w:t>
            </w:r>
          </w:p>
        </w:tc>
      </w:tr>
      <w:tr w:rsidR="00EF1375" w:rsidRPr="004822D8" w14:paraId="5504505E"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30721F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2576" w:type="dxa"/>
            <w:tcBorders>
              <w:top w:val="single" w:sz="4" w:space="0" w:color="auto"/>
              <w:left w:val="single" w:sz="4" w:space="0" w:color="auto"/>
              <w:bottom w:val="single" w:sz="4" w:space="0" w:color="auto"/>
              <w:right w:val="single" w:sz="4" w:space="0" w:color="auto"/>
            </w:tcBorders>
            <w:vAlign w:val="center"/>
            <w:hideMark/>
          </w:tcPr>
          <w:p w14:paraId="73AFD55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MaHoaDon</w:t>
            </w:r>
          </w:p>
        </w:tc>
        <w:tc>
          <w:tcPr>
            <w:tcW w:w="1501" w:type="dxa"/>
            <w:tcBorders>
              <w:top w:val="single" w:sz="4" w:space="0" w:color="auto"/>
              <w:left w:val="single" w:sz="4" w:space="0" w:color="auto"/>
              <w:bottom w:val="single" w:sz="4" w:space="0" w:color="auto"/>
              <w:right w:val="single" w:sz="4" w:space="0" w:color="auto"/>
            </w:tcBorders>
            <w:vAlign w:val="center"/>
            <w:hideMark/>
          </w:tcPr>
          <w:p w14:paraId="3B98D40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Varchar (7)</w:t>
            </w:r>
          </w:p>
        </w:tc>
        <w:tc>
          <w:tcPr>
            <w:tcW w:w="2572" w:type="dxa"/>
            <w:tcBorders>
              <w:top w:val="single" w:sz="4" w:space="0" w:color="auto"/>
              <w:left w:val="single" w:sz="4" w:space="0" w:color="auto"/>
              <w:bottom w:val="single" w:sz="4" w:space="0" w:color="auto"/>
              <w:right w:val="single" w:sz="4" w:space="0" w:color="auto"/>
            </w:tcBorders>
            <w:vAlign w:val="center"/>
            <w:hideMark/>
          </w:tcPr>
          <w:p w14:paraId="710A235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7 kí tự</w:t>
            </w:r>
          </w:p>
        </w:tc>
        <w:tc>
          <w:tcPr>
            <w:tcW w:w="1317" w:type="dxa"/>
            <w:tcBorders>
              <w:top w:val="single" w:sz="4" w:space="0" w:color="auto"/>
              <w:left w:val="single" w:sz="4" w:space="0" w:color="auto"/>
              <w:bottom w:val="single" w:sz="4" w:space="0" w:color="auto"/>
              <w:right w:val="single" w:sz="4" w:space="0" w:color="auto"/>
            </w:tcBorders>
            <w:vAlign w:val="center"/>
          </w:tcPr>
          <w:p w14:paraId="2CFBDAC4" w14:textId="77777777" w:rsidR="00EF1375" w:rsidRPr="004822D8" w:rsidRDefault="00EF1375" w:rsidP="00B74F48">
            <w:pPr>
              <w:jc w:val="center"/>
              <w:rPr>
                <w:rFonts w:ascii="Times New Roman" w:hAnsi="Times New Roman" w:cs="Times New Roman"/>
                <w:sz w:val="28"/>
                <w:szCs w:val="28"/>
              </w:rPr>
            </w:pPr>
          </w:p>
        </w:tc>
      </w:tr>
      <w:tr w:rsidR="00EF1375" w:rsidRPr="004822D8" w14:paraId="48163555"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218C04B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2576" w:type="dxa"/>
            <w:tcBorders>
              <w:top w:val="single" w:sz="4" w:space="0" w:color="auto"/>
              <w:left w:val="single" w:sz="4" w:space="0" w:color="auto"/>
              <w:bottom w:val="single" w:sz="4" w:space="0" w:color="auto"/>
              <w:right w:val="single" w:sz="4" w:space="0" w:color="auto"/>
            </w:tcBorders>
            <w:vAlign w:val="center"/>
            <w:hideMark/>
          </w:tcPr>
          <w:p w14:paraId="139D767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IdMaDatTiec</w:t>
            </w:r>
          </w:p>
        </w:tc>
        <w:tc>
          <w:tcPr>
            <w:tcW w:w="1501" w:type="dxa"/>
            <w:tcBorders>
              <w:top w:val="single" w:sz="4" w:space="0" w:color="auto"/>
              <w:left w:val="single" w:sz="4" w:space="0" w:color="auto"/>
              <w:bottom w:val="single" w:sz="4" w:space="0" w:color="auto"/>
              <w:right w:val="single" w:sz="4" w:space="0" w:color="auto"/>
            </w:tcBorders>
            <w:vAlign w:val="center"/>
            <w:hideMark/>
          </w:tcPr>
          <w:p w14:paraId="1AD562A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2" w:type="dxa"/>
            <w:tcBorders>
              <w:top w:val="single" w:sz="4" w:space="0" w:color="auto"/>
              <w:left w:val="single" w:sz="4" w:space="0" w:color="auto"/>
              <w:bottom w:val="single" w:sz="4" w:space="0" w:color="auto"/>
              <w:right w:val="single" w:sz="4" w:space="0" w:color="auto"/>
            </w:tcBorders>
            <w:vAlign w:val="center"/>
            <w:hideMark/>
          </w:tcPr>
          <w:p w14:paraId="0735A05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hideMark/>
          </w:tcPr>
          <w:p w14:paraId="2F54177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23278CE8"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708E1B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4</w:t>
            </w:r>
          </w:p>
        </w:tc>
        <w:tc>
          <w:tcPr>
            <w:tcW w:w="2576" w:type="dxa"/>
            <w:tcBorders>
              <w:top w:val="single" w:sz="4" w:space="0" w:color="auto"/>
              <w:left w:val="single" w:sz="4" w:space="0" w:color="auto"/>
              <w:bottom w:val="single" w:sz="4" w:space="0" w:color="auto"/>
              <w:right w:val="single" w:sz="4" w:space="0" w:color="auto"/>
            </w:tcBorders>
            <w:vAlign w:val="center"/>
            <w:hideMark/>
          </w:tcPr>
          <w:p w14:paraId="4AC6CE5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IDThongTinKhachHang</w:t>
            </w:r>
          </w:p>
        </w:tc>
        <w:tc>
          <w:tcPr>
            <w:tcW w:w="1501" w:type="dxa"/>
            <w:tcBorders>
              <w:top w:val="single" w:sz="4" w:space="0" w:color="auto"/>
              <w:left w:val="single" w:sz="4" w:space="0" w:color="auto"/>
              <w:bottom w:val="single" w:sz="4" w:space="0" w:color="auto"/>
              <w:right w:val="single" w:sz="4" w:space="0" w:color="auto"/>
            </w:tcBorders>
            <w:vAlign w:val="center"/>
            <w:hideMark/>
          </w:tcPr>
          <w:p w14:paraId="47E5C7C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2" w:type="dxa"/>
            <w:tcBorders>
              <w:top w:val="single" w:sz="4" w:space="0" w:color="auto"/>
              <w:left w:val="single" w:sz="4" w:space="0" w:color="auto"/>
              <w:bottom w:val="single" w:sz="4" w:space="0" w:color="auto"/>
              <w:right w:val="single" w:sz="4" w:space="0" w:color="auto"/>
            </w:tcBorders>
            <w:vAlign w:val="center"/>
            <w:hideMark/>
          </w:tcPr>
          <w:p w14:paraId="552EDD2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hideMark/>
          </w:tcPr>
          <w:p w14:paraId="01E757F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6E37EE6C"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3F556DC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5</w:t>
            </w:r>
          </w:p>
        </w:tc>
        <w:tc>
          <w:tcPr>
            <w:tcW w:w="2576" w:type="dxa"/>
            <w:tcBorders>
              <w:top w:val="single" w:sz="4" w:space="0" w:color="auto"/>
              <w:left w:val="single" w:sz="4" w:space="0" w:color="auto"/>
              <w:bottom w:val="single" w:sz="4" w:space="0" w:color="auto"/>
              <w:right w:val="single" w:sz="4" w:space="0" w:color="auto"/>
            </w:tcBorders>
            <w:vAlign w:val="center"/>
            <w:hideMark/>
          </w:tcPr>
          <w:p w14:paraId="4B60954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IdLoaiSanh</w:t>
            </w:r>
          </w:p>
        </w:tc>
        <w:tc>
          <w:tcPr>
            <w:tcW w:w="1501" w:type="dxa"/>
            <w:tcBorders>
              <w:top w:val="single" w:sz="4" w:space="0" w:color="auto"/>
              <w:left w:val="single" w:sz="4" w:space="0" w:color="auto"/>
              <w:bottom w:val="single" w:sz="4" w:space="0" w:color="auto"/>
              <w:right w:val="single" w:sz="4" w:space="0" w:color="auto"/>
            </w:tcBorders>
            <w:vAlign w:val="center"/>
            <w:hideMark/>
          </w:tcPr>
          <w:p w14:paraId="534B8A8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2" w:type="dxa"/>
            <w:tcBorders>
              <w:top w:val="single" w:sz="4" w:space="0" w:color="auto"/>
              <w:left w:val="single" w:sz="4" w:space="0" w:color="auto"/>
              <w:bottom w:val="single" w:sz="4" w:space="0" w:color="auto"/>
              <w:right w:val="single" w:sz="4" w:space="0" w:color="auto"/>
            </w:tcBorders>
            <w:vAlign w:val="center"/>
            <w:hideMark/>
          </w:tcPr>
          <w:p w14:paraId="140F213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hideMark/>
          </w:tcPr>
          <w:p w14:paraId="2378D96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1C8411F1"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2C2881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6</w:t>
            </w:r>
          </w:p>
        </w:tc>
        <w:tc>
          <w:tcPr>
            <w:tcW w:w="2576" w:type="dxa"/>
            <w:tcBorders>
              <w:top w:val="single" w:sz="4" w:space="0" w:color="auto"/>
              <w:left w:val="single" w:sz="4" w:space="0" w:color="auto"/>
              <w:bottom w:val="single" w:sz="4" w:space="0" w:color="auto"/>
              <w:right w:val="single" w:sz="4" w:space="0" w:color="auto"/>
            </w:tcBorders>
            <w:vAlign w:val="center"/>
            <w:hideMark/>
          </w:tcPr>
          <w:p w14:paraId="2BEABE2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IdDichVu</w:t>
            </w:r>
          </w:p>
        </w:tc>
        <w:tc>
          <w:tcPr>
            <w:tcW w:w="1501" w:type="dxa"/>
            <w:tcBorders>
              <w:top w:val="single" w:sz="4" w:space="0" w:color="auto"/>
              <w:left w:val="single" w:sz="4" w:space="0" w:color="auto"/>
              <w:bottom w:val="single" w:sz="4" w:space="0" w:color="auto"/>
              <w:right w:val="single" w:sz="4" w:space="0" w:color="auto"/>
            </w:tcBorders>
            <w:vAlign w:val="center"/>
            <w:hideMark/>
          </w:tcPr>
          <w:p w14:paraId="678CDC9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2" w:type="dxa"/>
            <w:tcBorders>
              <w:top w:val="single" w:sz="4" w:space="0" w:color="auto"/>
              <w:left w:val="single" w:sz="4" w:space="0" w:color="auto"/>
              <w:bottom w:val="single" w:sz="4" w:space="0" w:color="auto"/>
              <w:right w:val="single" w:sz="4" w:space="0" w:color="auto"/>
            </w:tcBorders>
            <w:vAlign w:val="center"/>
            <w:hideMark/>
          </w:tcPr>
          <w:p w14:paraId="21F8711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hideMark/>
          </w:tcPr>
          <w:p w14:paraId="5316609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1D35ADA7"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1B10DE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7</w:t>
            </w:r>
          </w:p>
        </w:tc>
        <w:tc>
          <w:tcPr>
            <w:tcW w:w="2576" w:type="dxa"/>
            <w:tcBorders>
              <w:top w:val="single" w:sz="4" w:space="0" w:color="auto"/>
              <w:left w:val="single" w:sz="4" w:space="0" w:color="auto"/>
              <w:bottom w:val="single" w:sz="4" w:space="0" w:color="auto"/>
              <w:right w:val="single" w:sz="4" w:space="0" w:color="auto"/>
            </w:tcBorders>
            <w:vAlign w:val="center"/>
            <w:hideMark/>
          </w:tcPr>
          <w:p w14:paraId="506F88C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IdThucDon</w:t>
            </w:r>
          </w:p>
        </w:tc>
        <w:tc>
          <w:tcPr>
            <w:tcW w:w="1501" w:type="dxa"/>
            <w:tcBorders>
              <w:top w:val="single" w:sz="4" w:space="0" w:color="auto"/>
              <w:left w:val="single" w:sz="4" w:space="0" w:color="auto"/>
              <w:bottom w:val="single" w:sz="4" w:space="0" w:color="auto"/>
              <w:right w:val="single" w:sz="4" w:space="0" w:color="auto"/>
            </w:tcBorders>
            <w:vAlign w:val="center"/>
            <w:hideMark/>
          </w:tcPr>
          <w:p w14:paraId="61DFDC3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2" w:type="dxa"/>
            <w:tcBorders>
              <w:top w:val="single" w:sz="4" w:space="0" w:color="auto"/>
              <w:left w:val="single" w:sz="4" w:space="0" w:color="auto"/>
              <w:bottom w:val="single" w:sz="4" w:space="0" w:color="auto"/>
              <w:right w:val="single" w:sz="4" w:space="0" w:color="auto"/>
            </w:tcBorders>
            <w:vAlign w:val="center"/>
            <w:hideMark/>
          </w:tcPr>
          <w:p w14:paraId="640F14B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hideMark/>
          </w:tcPr>
          <w:p w14:paraId="319ADDA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7363F69F"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2F53A7A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lastRenderedPageBreak/>
              <w:t>8</w:t>
            </w:r>
          </w:p>
        </w:tc>
        <w:tc>
          <w:tcPr>
            <w:tcW w:w="2576" w:type="dxa"/>
            <w:tcBorders>
              <w:top w:val="single" w:sz="4" w:space="0" w:color="auto"/>
              <w:left w:val="single" w:sz="4" w:space="0" w:color="auto"/>
              <w:bottom w:val="single" w:sz="4" w:space="0" w:color="auto"/>
              <w:right w:val="single" w:sz="4" w:space="0" w:color="auto"/>
            </w:tcBorders>
            <w:vAlign w:val="center"/>
            <w:hideMark/>
          </w:tcPr>
          <w:p w14:paraId="375460A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TienPhat</w:t>
            </w:r>
          </w:p>
        </w:tc>
        <w:tc>
          <w:tcPr>
            <w:tcW w:w="1501" w:type="dxa"/>
            <w:tcBorders>
              <w:top w:val="single" w:sz="4" w:space="0" w:color="auto"/>
              <w:left w:val="single" w:sz="4" w:space="0" w:color="auto"/>
              <w:bottom w:val="single" w:sz="4" w:space="0" w:color="auto"/>
              <w:right w:val="single" w:sz="4" w:space="0" w:color="auto"/>
            </w:tcBorders>
            <w:vAlign w:val="center"/>
            <w:hideMark/>
          </w:tcPr>
          <w:p w14:paraId="3B0DBBF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Money</w:t>
            </w:r>
          </w:p>
        </w:tc>
        <w:tc>
          <w:tcPr>
            <w:tcW w:w="2572" w:type="dxa"/>
            <w:tcBorders>
              <w:top w:val="single" w:sz="4" w:space="0" w:color="auto"/>
              <w:left w:val="single" w:sz="4" w:space="0" w:color="auto"/>
              <w:bottom w:val="single" w:sz="4" w:space="0" w:color="auto"/>
              <w:right w:val="single" w:sz="4" w:space="0" w:color="auto"/>
            </w:tcBorders>
            <w:vAlign w:val="center"/>
            <w:hideMark/>
          </w:tcPr>
          <w:p w14:paraId="18F0DAE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tcPr>
          <w:p w14:paraId="6B09D602" w14:textId="77777777" w:rsidR="00EF1375" w:rsidRPr="004822D8" w:rsidRDefault="00EF1375" w:rsidP="00B74F48">
            <w:pPr>
              <w:jc w:val="center"/>
              <w:rPr>
                <w:rFonts w:ascii="Times New Roman" w:hAnsi="Times New Roman" w:cs="Times New Roman"/>
                <w:sz w:val="28"/>
                <w:szCs w:val="28"/>
              </w:rPr>
            </w:pPr>
          </w:p>
        </w:tc>
      </w:tr>
      <w:tr w:rsidR="00EF1375" w:rsidRPr="004822D8" w14:paraId="4ACBC6DF"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5CF9212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9</w:t>
            </w:r>
          </w:p>
        </w:tc>
        <w:tc>
          <w:tcPr>
            <w:tcW w:w="2576" w:type="dxa"/>
            <w:tcBorders>
              <w:top w:val="single" w:sz="4" w:space="0" w:color="auto"/>
              <w:left w:val="single" w:sz="4" w:space="0" w:color="auto"/>
              <w:bottom w:val="single" w:sz="4" w:space="0" w:color="auto"/>
              <w:right w:val="single" w:sz="4" w:space="0" w:color="auto"/>
            </w:tcBorders>
            <w:vAlign w:val="center"/>
            <w:hideMark/>
          </w:tcPr>
          <w:p w14:paraId="5C7ABF7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TongTienHoaDon</w:t>
            </w:r>
          </w:p>
        </w:tc>
        <w:tc>
          <w:tcPr>
            <w:tcW w:w="1501" w:type="dxa"/>
            <w:tcBorders>
              <w:top w:val="single" w:sz="4" w:space="0" w:color="auto"/>
              <w:left w:val="single" w:sz="4" w:space="0" w:color="auto"/>
              <w:bottom w:val="single" w:sz="4" w:space="0" w:color="auto"/>
              <w:right w:val="single" w:sz="4" w:space="0" w:color="auto"/>
            </w:tcBorders>
            <w:vAlign w:val="center"/>
            <w:hideMark/>
          </w:tcPr>
          <w:p w14:paraId="6C0F5B2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Money</w:t>
            </w:r>
          </w:p>
        </w:tc>
        <w:tc>
          <w:tcPr>
            <w:tcW w:w="2572" w:type="dxa"/>
            <w:tcBorders>
              <w:top w:val="single" w:sz="4" w:space="0" w:color="auto"/>
              <w:left w:val="single" w:sz="4" w:space="0" w:color="auto"/>
              <w:bottom w:val="single" w:sz="4" w:space="0" w:color="auto"/>
              <w:right w:val="single" w:sz="4" w:space="0" w:color="auto"/>
            </w:tcBorders>
            <w:vAlign w:val="center"/>
            <w:hideMark/>
          </w:tcPr>
          <w:p w14:paraId="242969E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tcPr>
          <w:p w14:paraId="63D057F9" w14:textId="77777777" w:rsidR="00EF1375" w:rsidRPr="004822D8" w:rsidRDefault="00EF1375" w:rsidP="00B74F48">
            <w:pPr>
              <w:jc w:val="center"/>
              <w:rPr>
                <w:rFonts w:ascii="Times New Roman" w:hAnsi="Times New Roman" w:cs="Times New Roman"/>
                <w:sz w:val="28"/>
                <w:szCs w:val="28"/>
              </w:rPr>
            </w:pPr>
          </w:p>
        </w:tc>
      </w:tr>
      <w:tr w:rsidR="00EF1375" w:rsidRPr="004822D8" w14:paraId="3336CFEA"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699239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10</w:t>
            </w:r>
          </w:p>
        </w:tc>
        <w:tc>
          <w:tcPr>
            <w:tcW w:w="2576" w:type="dxa"/>
            <w:tcBorders>
              <w:top w:val="single" w:sz="4" w:space="0" w:color="auto"/>
              <w:left w:val="single" w:sz="4" w:space="0" w:color="auto"/>
              <w:bottom w:val="single" w:sz="4" w:space="0" w:color="auto"/>
              <w:right w:val="single" w:sz="4" w:space="0" w:color="auto"/>
            </w:tcBorders>
            <w:vAlign w:val="center"/>
            <w:hideMark/>
          </w:tcPr>
          <w:p w14:paraId="3BF6414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TienCoc</w:t>
            </w:r>
          </w:p>
        </w:tc>
        <w:tc>
          <w:tcPr>
            <w:tcW w:w="1501" w:type="dxa"/>
            <w:tcBorders>
              <w:top w:val="single" w:sz="4" w:space="0" w:color="auto"/>
              <w:left w:val="single" w:sz="4" w:space="0" w:color="auto"/>
              <w:bottom w:val="single" w:sz="4" w:space="0" w:color="auto"/>
              <w:right w:val="single" w:sz="4" w:space="0" w:color="auto"/>
            </w:tcBorders>
            <w:vAlign w:val="center"/>
            <w:hideMark/>
          </w:tcPr>
          <w:p w14:paraId="71320A5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Money</w:t>
            </w:r>
          </w:p>
        </w:tc>
        <w:tc>
          <w:tcPr>
            <w:tcW w:w="2572" w:type="dxa"/>
            <w:tcBorders>
              <w:top w:val="single" w:sz="4" w:space="0" w:color="auto"/>
              <w:left w:val="single" w:sz="4" w:space="0" w:color="auto"/>
              <w:bottom w:val="single" w:sz="4" w:space="0" w:color="auto"/>
              <w:right w:val="single" w:sz="4" w:space="0" w:color="auto"/>
            </w:tcBorders>
            <w:vAlign w:val="center"/>
            <w:hideMark/>
          </w:tcPr>
          <w:p w14:paraId="27C3A07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tcPr>
          <w:p w14:paraId="16F0E967" w14:textId="77777777" w:rsidR="00EF1375" w:rsidRPr="004822D8" w:rsidRDefault="00EF1375" w:rsidP="00B74F48">
            <w:pPr>
              <w:jc w:val="center"/>
              <w:rPr>
                <w:rFonts w:ascii="Times New Roman" w:hAnsi="Times New Roman" w:cs="Times New Roman"/>
                <w:sz w:val="28"/>
                <w:szCs w:val="28"/>
              </w:rPr>
            </w:pPr>
          </w:p>
        </w:tc>
      </w:tr>
      <w:tr w:rsidR="00EF1375" w:rsidRPr="004822D8" w14:paraId="763BF9A2"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58D3000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11</w:t>
            </w:r>
          </w:p>
        </w:tc>
        <w:tc>
          <w:tcPr>
            <w:tcW w:w="2576" w:type="dxa"/>
            <w:tcBorders>
              <w:top w:val="single" w:sz="4" w:space="0" w:color="auto"/>
              <w:left w:val="single" w:sz="4" w:space="0" w:color="auto"/>
              <w:bottom w:val="single" w:sz="4" w:space="0" w:color="auto"/>
              <w:right w:val="single" w:sz="4" w:space="0" w:color="auto"/>
            </w:tcBorders>
            <w:vAlign w:val="center"/>
            <w:hideMark/>
          </w:tcPr>
          <w:p w14:paraId="31B4D2F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TienConLai</w:t>
            </w:r>
          </w:p>
        </w:tc>
        <w:tc>
          <w:tcPr>
            <w:tcW w:w="1501" w:type="dxa"/>
            <w:tcBorders>
              <w:top w:val="single" w:sz="4" w:space="0" w:color="auto"/>
              <w:left w:val="single" w:sz="4" w:space="0" w:color="auto"/>
              <w:bottom w:val="single" w:sz="4" w:space="0" w:color="auto"/>
              <w:right w:val="single" w:sz="4" w:space="0" w:color="auto"/>
            </w:tcBorders>
            <w:vAlign w:val="center"/>
            <w:hideMark/>
          </w:tcPr>
          <w:p w14:paraId="010E90C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Money</w:t>
            </w:r>
          </w:p>
        </w:tc>
        <w:tc>
          <w:tcPr>
            <w:tcW w:w="2572" w:type="dxa"/>
            <w:tcBorders>
              <w:top w:val="single" w:sz="4" w:space="0" w:color="auto"/>
              <w:left w:val="single" w:sz="4" w:space="0" w:color="auto"/>
              <w:bottom w:val="single" w:sz="4" w:space="0" w:color="auto"/>
              <w:right w:val="single" w:sz="4" w:space="0" w:color="auto"/>
            </w:tcBorders>
            <w:vAlign w:val="center"/>
            <w:hideMark/>
          </w:tcPr>
          <w:p w14:paraId="26D4A82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tcPr>
          <w:p w14:paraId="47432700" w14:textId="77777777" w:rsidR="00EF1375" w:rsidRPr="004822D8" w:rsidRDefault="00EF1375" w:rsidP="00B74F48">
            <w:pPr>
              <w:jc w:val="center"/>
              <w:rPr>
                <w:rFonts w:ascii="Times New Roman" w:hAnsi="Times New Roman" w:cs="Times New Roman"/>
                <w:sz w:val="28"/>
                <w:szCs w:val="28"/>
              </w:rPr>
            </w:pPr>
          </w:p>
        </w:tc>
      </w:tr>
    </w:tbl>
    <w:p w14:paraId="75E4C112" w14:textId="77777777" w:rsidR="00EF1375" w:rsidRPr="004822D8" w:rsidRDefault="00EF1375" w:rsidP="00941D74">
      <w:pPr>
        <w:pStyle w:val="ListParagraph"/>
        <w:ind w:left="1800"/>
        <w:rPr>
          <w:rFonts w:ascii="Times New Roman" w:hAnsi="Times New Roman" w:cs="Times New Roman"/>
          <w:sz w:val="28"/>
          <w:szCs w:val="28"/>
        </w:rPr>
      </w:pPr>
    </w:p>
    <w:p w14:paraId="63CFCE3E"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NhanVienTiepTan</w:t>
      </w:r>
    </w:p>
    <w:tbl>
      <w:tblPr>
        <w:tblW w:w="8636" w:type="dxa"/>
        <w:tblInd w:w="715" w:type="dxa"/>
        <w:tblLook w:val="04A0" w:firstRow="1" w:lastRow="0" w:firstColumn="1" w:lastColumn="0" w:noHBand="0" w:noVBand="1"/>
      </w:tblPr>
      <w:tblGrid>
        <w:gridCol w:w="746"/>
        <w:gridCol w:w="2212"/>
        <w:gridCol w:w="1591"/>
        <w:gridCol w:w="2843"/>
        <w:gridCol w:w="1244"/>
      </w:tblGrid>
      <w:tr w:rsidR="00EF1375" w:rsidRPr="004822D8" w14:paraId="4465F19E"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3628005C"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223" w:type="dxa"/>
            <w:tcBorders>
              <w:top w:val="single" w:sz="4" w:space="0" w:color="auto"/>
              <w:left w:val="single" w:sz="4" w:space="0" w:color="auto"/>
              <w:bottom w:val="single" w:sz="4" w:space="0" w:color="auto"/>
              <w:right w:val="single" w:sz="4" w:space="0" w:color="auto"/>
            </w:tcBorders>
            <w:vAlign w:val="center"/>
            <w:hideMark/>
          </w:tcPr>
          <w:p w14:paraId="37A2891D"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600" w:type="dxa"/>
            <w:tcBorders>
              <w:top w:val="single" w:sz="4" w:space="0" w:color="auto"/>
              <w:left w:val="single" w:sz="4" w:space="0" w:color="auto"/>
              <w:bottom w:val="single" w:sz="4" w:space="0" w:color="auto"/>
              <w:right w:val="single" w:sz="4" w:space="0" w:color="auto"/>
            </w:tcBorders>
            <w:vAlign w:val="center"/>
            <w:hideMark/>
          </w:tcPr>
          <w:p w14:paraId="7172E025"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2889" w:type="dxa"/>
            <w:tcBorders>
              <w:top w:val="single" w:sz="4" w:space="0" w:color="auto"/>
              <w:left w:val="single" w:sz="4" w:space="0" w:color="auto"/>
              <w:bottom w:val="single" w:sz="4" w:space="0" w:color="auto"/>
              <w:right w:val="single" w:sz="4" w:space="0" w:color="auto"/>
            </w:tcBorders>
            <w:vAlign w:val="center"/>
            <w:hideMark/>
          </w:tcPr>
          <w:p w14:paraId="5F0DD7A3"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254" w:type="dxa"/>
            <w:tcBorders>
              <w:top w:val="single" w:sz="4" w:space="0" w:color="auto"/>
              <w:left w:val="single" w:sz="4" w:space="0" w:color="auto"/>
              <w:bottom w:val="single" w:sz="4" w:space="0" w:color="auto"/>
              <w:right w:val="single" w:sz="4" w:space="0" w:color="auto"/>
            </w:tcBorders>
            <w:vAlign w:val="center"/>
            <w:hideMark/>
          </w:tcPr>
          <w:p w14:paraId="31166D25"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7318832C"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5F317B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223" w:type="dxa"/>
            <w:tcBorders>
              <w:top w:val="single" w:sz="4" w:space="0" w:color="auto"/>
              <w:left w:val="single" w:sz="4" w:space="0" w:color="auto"/>
              <w:bottom w:val="single" w:sz="4" w:space="0" w:color="auto"/>
              <w:right w:val="single" w:sz="4" w:space="0" w:color="auto"/>
            </w:tcBorders>
            <w:vAlign w:val="center"/>
            <w:hideMark/>
          </w:tcPr>
          <w:p w14:paraId="29E073E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600" w:type="dxa"/>
            <w:tcBorders>
              <w:top w:val="single" w:sz="4" w:space="0" w:color="auto"/>
              <w:left w:val="single" w:sz="4" w:space="0" w:color="auto"/>
              <w:bottom w:val="single" w:sz="4" w:space="0" w:color="auto"/>
              <w:right w:val="single" w:sz="4" w:space="0" w:color="auto"/>
            </w:tcBorders>
            <w:vAlign w:val="center"/>
            <w:hideMark/>
          </w:tcPr>
          <w:p w14:paraId="22CA80B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889" w:type="dxa"/>
            <w:tcBorders>
              <w:top w:val="single" w:sz="4" w:space="0" w:color="auto"/>
              <w:left w:val="single" w:sz="4" w:space="0" w:color="auto"/>
              <w:bottom w:val="single" w:sz="4" w:space="0" w:color="auto"/>
              <w:right w:val="single" w:sz="4" w:space="0" w:color="auto"/>
            </w:tcBorders>
            <w:vAlign w:val="center"/>
            <w:hideMark/>
          </w:tcPr>
          <w:p w14:paraId="4DB9B21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254" w:type="dxa"/>
            <w:tcBorders>
              <w:top w:val="single" w:sz="4" w:space="0" w:color="auto"/>
              <w:left w:val="single" w:sz="4" w:space="0" w:color="auto"/>
              <w:bottom w:val="single" w:sz="4" w:space="0" w:color="auto"/>
              <w:right w:val="single" w:sz="4" w:space="0" w:color="auto"/>
            </w:tcBorders>
            <w:vAlign w:val="center"/>
            <w:hideMark/>
          </w:tcPr>
          <w:p w14:paraId="67F3127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chính</w:t>
            </w:r>
          </w:p>
        </w:tc>
      </w:tr>
      <w:tr w:rsidR="00EF1375" w:rsidRPr="004822D8" w14:paraId="1BB46B22"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E6D195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2223" w:type="dxa"/>
            <w:tcBorders>
              <w:top w:val="single" w:sz="4" w:space="0" w:color="auto"/>
              <w:left w:val="single" w:sz="4" w:space="0" w:color="auto"/>
              <w:bottom w:val="single" w:sz="4" w:space="0" w:color="auto"/>
              <w:right w:val="single" w:sz="4" w:space="0" w:color="auto"/>
            </w:tcBorders>
            <w:vAlign w:val="center"/>
            <w:hideMark/>
          </w:tcPr>
          <w:p w14:paraId="0A70BBF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MaNhanVien</w:t>
            </w:r>
          </w:p>
        </w:tc>
        <w:tc>
          <w:tcPr>
            <w:tcW w:w="1600" w:type="dxa"/>
            <w:tcBorders>
              <w:top w:val="single" w:sz="4" w:space="0" w:color="auto"/>
              <w:left w:val="single" w:sz="4" w:space="0" w:color="auto"/>
              <w:bottom w:val="single" w:sz="4" w:space="0" w:color="auto"/>
              <w:right w:val="single" w:sz="4" w:space="0" w:color="auto"/>
            </w:tcBorders>
            <w:vAlign w:val="center"/>
            <w:hideMark/>
          </w:tcPr>
          <w:p w14:paraId="21E7215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889" w:type="dxa"/>
            <w:tcBorders>
              <w:top w:val="single" w:sz="4" w:space="0" w:color="auto"/>
              <w:left w:val="single" w:sz="4" w:space="0" w:color="auto"/>
              <w:bottom w:val="single" w:sz="4" w:space="0" w:color="auto"/>
              <w:right w:val="single" w:sz="4" w:space="0" w:color="auto"/>
            </w:tcBorders>
            <w:vAlign w:val="center"/>
            <w:hideMark/>
          </w:tcPr>
          <w:p w14:paraId="3AF7963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254" w:type="dxa"/>
            <w:tcBorders>
              <w:top w:val="single" w:sz="4" w:space="0" w:color="auto"/>
              <w:left w:val="single" w:sz="4" w:space="0" w:color="auto"/>
              <w:bottom w:val="single" w:sz="4" w:space="0" w:color="auto"/>
              <w:right w:val="single" w:sz="4" w:space="0" w:color="auto"/>
            </w:tcBorders>
            <w:vAlign w:val="center"/>
          </w:tcPr>
          <w:p w14:paraId="474ACD57" w14:textId="77777777" w:rsidR="00EF1375" w:rsidRPr="004822D8" w:rsidRDefault="00EF1375" w:rsidP="00B74F48">
            <w:pPr>
              <w:jc w:val="center"/>
              <w:rPr>
                <w:rFonts w:ascii="Times New Roman" w:hAnsi="Times New Roman" w:cs="Times New Roman"/>
                <w:sz w:val="28"/>
                <w:szCs w:val="28"/>
              </w:rPr>
            </w:pPr>
          </w:p>
        </w:tc>
      </w:tr>
      <w:tr w:rsidR="00EF1375" w:rsidRPr="004822D8" w14:paraId="09F61DDC"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37EB9B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2223" w:type="dxa"/>
            <w:tcBorders>
              <w:top w:val="single" w:sz="4" w:space="0" w:color="auto"/>
              <w:left w:val="single" w:sz="4" w:space="0" w:color="auto"/>
              <w:bottom w:val="single" w:sz="4" w:space="0" w:color="auto"/>
              <w:right w:val="single" w:sz="4" w:space="0" w:color="auto"/>
            </w:tcBorders>
            <w:vAlign w:val="center"/>
            <w:hideMark/>
          </w:tcPr>
          <w:p w14:paraId="5FA85EF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TenNhanVien</w:t>
            </w:r>
          </w:p>
        </w:tc>
        <w:tc>
          <w:tcPr>
            <w:tcW w:w="1600" w:type="dxa"/>
            <w:tcBorders>
              <w:top w:val="single" w:sz="4" w:space="0" w:color="auto"/>
              <w:left w:val="single" w:sz="4" w:space="0" w:color="auto"/>
              <w:bottom w:val="single" w:sz="4" w:space="0" w:color="auto"/>
              <w:right w:val="single" w:sz="4" w:space="0" w:color="auto"/>
            </w:tcBorders>
            <w:vAlign w:val="center"/>
            <w:hideMark/>
          </w:tcPr>
          <w:p w14:paraId="594F81A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889" w:type="dxa"/>
            <w:tcBorders>
              <w:top w:val="single" w:sz="4" w:space="0" w:color="auto"/>
              <w:left w:val="single" w:sz="4" w:space="0" w:color="auto"/>
              <w:bottom w:val="single" w:sz="4" w:space="0" w:color="auto"/>
              <w:right w:val="single" w:sz="4" w:space="0" w:color="auto"/>
            </w:tcBorders>
            <w:vAlign w:val="center"/>
            <w:hideMark/>
          </w:tcPr>
          <w:p w14:paraId="5A2D69F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254" w:type="dxa"/>
            <w:tcBorders>
              <w:top w:val="single" w:sz="4" w:space="0" w:color="auto"/>
              <w:left w:val="single" w:sz="4" w:space="0" w:color="auto"/>
              <w:bottom w:val="single" w:sz="4" w:space="0" w:color="auto"/>
              <w:right w:val="single" w:sz="4" w:space="0" w:color="auto"/>
            </w:tcBorders>
            <w:vAlign w:val="center"/>
          </w:tcPr>
          <w:p w14:paraId="1B46E619" w14:textId="77777777" w:rsidR="00EF1375" w:rsidRPr="004822D8" w:rsidRDefault="00EF1375" w:rsidP="00B74F48">
            <w:pPr>
              <w:jc w:val="center"/>
              <w:rPr>
                <w:rFonts w:ascii="Times New Roman" w:hAnsi="Times New Roman" w:cs="Times New Roman"/>
                <w:sz w:val="28"/>
                <w:szCs w:val="28"/>
              </w:rPr>
            </w:pPr>
          </w:p>
        </w:tc>
      </w:tr>
      <w:tr w:rsidR="00EF1375" w:rsidRPr="004822D8" w14:paraId="404F8258"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1E42D0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4</w:t>
            </w:r>
          </w:p>
        </w:tc>
        <w:tc>
          <w:tcPr>
            <w:tcW w:w="2223" w:type="dxa"/>
            <w:tcBorders>
              <w:top w:val="single" w:sz="4" w:space="0" w:color="auto"/>
              <w:left w:val="single" w:sz="4" w:space="0" w:color="auto"/>
              <w:bottom w:val="single" w:sz="4" w:space="0" w:color="auto"/>
              <w:right w:val="single" w:sz="4" w:space="0" w:color="auto"/>
            </w:tcBorders>
            <w:vAlign w:val="center"/>
            <w:hideMark/>
          </w:tcPr>
          <w:p w14:paraId="69A14B6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SoDienThoai</w:t>
            </w:r>
          </w:p>
        </w:tc>
        <w:tc>
          <w:tcPr>
            <w:tcW w:w="1600" w:type="dxa"/>
            <w:tcBorders>
              <w:top w:val="single" w:sz="4" w:space="0" w:color="auto"/>
              <w:left w:val="single" w:sz="4" w:space="0" w:color="auto"/>
              <w:bottom w:val="single" w:sz="4" w:space="0" w:color="auto"/>
              <w:right w:val="single" w:sz="4" w:space="0" w:color="auto"/>
            </w:tcBorders>
            <w:vAlign w:val="center"/>
            <w:hideMark/>
          </w:tcPr>
          <w:p w14:paraId="6BD675A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889" w:type="dxa"/>
            <w:tcBorders>
              <w:top w:val="single" w:sz="4" w:space="0" w:color="auto"/>
              <w:left w:val="single" w:sz="4" w:space="0" w:color="auto"/>
              <w:bottom w:val="single" w:sz="4" w:space="0" w:color="auto"/>
              <w:right w:val="single" w:sz="4" w:space="0" w:color="auto"/>
            </w:tcBorders>
            <w:vAlign w:val="center"/>
            <w:hideMark/>
          </w:tcPr>
          <w:p w14:paraId="1D6D3DB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254" w:type="dxa"/>
            <w:tcBorders>
              <w:top w:val="single" w:sz="4" w:space="0" w:color="auto"/>
              <w:left w:val="single" w:sz="4" w:space="0" w:color="auto"/>
              <w:bottom w:val="single" w:sz="4" w:space="0" w:color="auto"/>
              <w:right w:val="single" w:sz="4" w:space="0" w:color="auto"/>
            </w:tcBorders>
            <w:vAlign w:val="center"/>
          </w:tcPr>
          <w:p w14:paraId="02E5ADF7" w14:textId="77777777" w:rsidR="00EF1375" w:rsidRPr="004822D8" w:rsidRDefault="00EF1375" w:rsidP="00B74F48">
            <w:pPr>
              <w:jc w:val="center"/>
              <w:rPr>
                <w:rFonts w:ascii="Times New Roman" w:hAnsi="Times New Roman" w:cs="Times New Roman"/>
                <w:sz w:val="28"/>
                <w:szCs w:val="28"/>
              </w:rPr>
            </w:pPr>
          </w:p>
        </w:tc>
      </w:tr>
      <w:tr w:rsidR="00EF1375" w:rsidRPr="004822D8" w14:paraId="42E76357"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5484AD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5</w:t>
            </w:r>
          </w:p>
        </w:tc>
        <w:tc>
          <w:tcPr>
            <w:tcW w:w="2223" w:type="dxa"/>
            <w:tcBorders>
              <w:top w:val="single" w:sz="4" w:space="0" w:color="auto"/>
              <w:left w:val="single" w:sz="4" w:space="0" w:color="auto"/>
              <w:bottom w:val="single" w:sz="4" w:space="0" w:color="auto"/>
              <w:right w:val="single" w:sz="4" w:space="0" w:color="auto"/>
            </w:tcBorders>
            <w:vAlign w:val="center"/>
            <w:hideMark/>
          </w:tcPr>
          <w:p w14:paraId="016C78B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DiaChi</w:t>
            </w:r>
          </w:p>
        </w:tc>
        <w:tc>
          <w:tcPr>
            <w:tcW w:w="1600" w:type="dxa"/>
            <w:tcBorders>
              <w:top w:val="single" w:sz="4" w:space="0" w:color="auto"/>
              <w:left w:val="single" w:sz="4" w:space="0" w:color="auto"/>
              <w:bottom w:val="single" w:sz="4" w:space="0" w:color="auto"/>
              <w:right w:val="single" w:sz="4" w:space="0" w:color="auto"/>
            </w:tcBorders>
            <w:vAlign w:val="center"/>
            <w:hideMark/>
          </w:tcPr>
          <w:p w14:paraId="395FF76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Nvarcahr (100)</w:t>
            </w:r>
          </w:p>
        </w:tc>
        <w:tc>
          <w:tcPr>
            <w:tcW w:w="2889" w:type="dxa"/>
            <w:tcBorders>
              <w:top w:val="single" w:sz="4" w:space="0" w:color="auto"/>
              <w:left w:val="single" w:sz="4" w:space="0" w:color="auto"/>
              <w:bottom w:val="single" w:sz="4" w:space="0" w:color="auto"/>
              <w:right w:val="single" w:sz="4" w:space="0" w:color="auto"/>
            </w:tcBorders>
            <w:vAlign w:val="center"/>
            <w:hideMark/>
          </w:tcPr>
          <w:p w14:paraId="31A3B62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254" w:type="dxa"/>
            <w:tcBorders>
              <w:top w:val="single" w:sz="4" w:space="0" w:color="auto"/>
              <w:left w:val="single" w:sz="4" w:space="0" w:color="auto"/>
              <w:bottom w:val="single" w:sz="4" w:space="0" w:color="auto"/>
              <w:right w:val="single" w:sz="4" w:space="0" w:color="auto"/>
            </w:tcBorders>
            <w:vAlign w:val="center"/>
          </w:tcPr>
          <w:p w14:paraId="708F4217" w14:textId="77777777" w:rsidR="00EF1375" w:rsidRPr="004822D8" w:rsidRDefault="00EF1375" w:rsidP="00B74F48">
            <w:pPr>
              <w:jc w:val="center"/>
              <w:rPr>
                <w:rFonts w:ascii="Times New Roman" w:hAnsi="Times New Roman" w:cs="Times New Roman"/>
                <w:sz w:val="28"/>
                <w:szCs w:val="28"/>
              </w:rPr>
            </w:pPr>
          </w:p>
        </w:tc>
      </w:tr>
      <w:tr w:rsidR="00EF1375" w:rsidRPr="004822D8" w14:paraId="73F37F49"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1DAEB8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6</w:t>
            </w:r>
          </w:p>
        </w:tc>
        <w:tc>
          <w:tcPr>
            <w:tcW w:w="2223" w:type="dxa"/>
            <w:tcBorders>
              <w:top w:val="single" w:sz="4" w:space="0" w:color="auto"/>
              <w:left w:val="single" w:sz="4" w:space="0" w:color="auto"/>
              <w:bottom w:val="single" w:sz="4" w:space="0" w:color="auto"/>
              <w:right w:val="single" w:sz="4" w:space="0" w:color="auto"/>
            </w:tcBorders>
            <w:vAlign w:val="center"/>
            <w:hideMark/>
          </w:tcPr>
          <w:p w14:paraId="068A7B9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Ca</w:t>
            </w:r>
          </w:p>
        </w:tc>
        <w:tc>
          <w:tcPr>
            <w:tcW w:w="1600" w:type="dxa"/>
            <w:tcBorders>
              <w:top w:val="single" w:sz="4" w:space="0" w:color="auto"/>
              <w:left w:val="single" w:sz="4" w:space="0" w:color="auto"/>
              <w:bottom w:val="single" w:sz="4" w:space="0" w:color="auto"/>
              <w:right w:val="single" w:sz="4" w:space="0" w:color="auto"/>
            </w:tcBorders>
            <w:vAlign w:val="center"/>
            <w:hideMark/>
          </w:tcPr>
          <w:p w14:paraId="09B4897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889" w:type="dxa"/>
            <w:tcBorders>
              <w:top w:val="single" w:sz="4" w:space="0" w:color="auto"/>
              <w:left w:val="single" w:sz="4" w:space="0" w:color="auto"/>
              <w:bottom w:val="single" w:sz="4" w:space="0" w:color="auto"/>
              <w:right w:val="single" w:sz="4" w:space="0" w:color="auto"/>
            </w:tcBorders>
            <w:vAlign w:val="center"/>
            <w:hideMark/>
          </w:tcPr>
          <w:p w14:paraId="6E09FE0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254" w:type="dxa"/>
            <w:tcBorders>
              <w:top w:val="single" w:sz="4" w:space="0" w:color="auto"/>
              <w:left w:val="single" w:sz="4" w:space="0" w:color="auto"/>
              <w:bottom w:val="single" w:sz="4" w:space="0" w:color="auto"/>
              <w:right w:val="single" w:sz="4" w:space="0" w:color="auto"/>
            </w:tcBorders>
            <w:vAlign w:val="center"/>
          </w:tcPr>
          <w:p w14:paraId="106453E7" w14:textId="77777777" w:rsidR="00EF1375" w:rsidRPr="004822D8" w:rsidRDefault="00EF1375" w:rsidP="00B74F48">
            <w:pPr>
              <w:jc w:val="center"/>
              <w:rPr>
                <w:rFonts w:ascii="Times New Roman" w:hAnsi="Times New Roman" w:cs="Times New Roman"/>
                <w:sz w:val="28"/>
                <w:szCs w:val="28"/>
              </w:rPr>
            </w:pPr>
          </w:p>
        </w:tc>
      </w:tr>
    </w:tbl>
    <w:p w14:paraId="5F670077"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NhanVien</w:t>
      </w:r>
    </w:p>
    <w:tbl>
      <w:tblPr>
        <w:tblW w:w="8636" w:type="dxa"/>
        <w:tblInd w:w="715" w:type="dxa"/>
        <w:tblLook w:val="04A0" w:firstRow="1" w:lastRow="0" w:firstColumn="1" w:lastColumn="0" w:noHBand="0" w:noVBand="1"/>
      </w:tblPr>
      <w:tblGrid>
        <w:gridCol w:w="746"/>
        <w:gridCol w:w="2231"/>
        <w:gridCol w:w="1605"/>
        <w:gridCol w:w="2897"/>
        <w:gridCol w:w="1157"/>
      </w:tblGrid>
      <w:tr w:rsidR="00EF1375" w:rsidRPr="004822D8" w14:paraId="57454D52"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D89B345"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242" w:type="dxa"/>
            <w:tcBorders>
              <w:top w:val="single" w:sz="4" w:space="0" w:color="auto"/>
              <w:left w:val="single" w:sz="4" w:space="0" w:color="auto"/>
              <w:bottom w:val="single" w:sz="4" w:space="0" w:color="auto"/>
              <w:right w:val="single" w:sz="4" w:space="0" w:color="auto"/>
            </w:tcBorders>
            <w:vAlign w:val="center"/>
            <w:hideMark/>
          </w:tcPr>
          <w:p w14:paraId="76AF0FF7"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614" w:type="dxa"/>
            <w:tcBorders>
              <w:top w:val="single" w:sz="4" w:space="0" w:color="auto"/>
              <w:left w:val="single" w:sz="4" w:space="0" w:color="auto"/>
              <w:bottom w:val="single" w:sz="4" w:space="0" w:color="auto"/>
              <w:right w:val="single" w:sz="4" w:space="0" w:color="auto"/>
            </w:tcBorders>
            <w:vAlign w:val="center"/>
            <w:hideMark/>
          </w:tcPr>
          <w:p w14:paraId="350475E3"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2945" w:type="dxa"/>
            <w:tcBorders>
              <w:top w:val="single" w:sz="4" w:space="0" w:color="auto"/>
              <w:left w:val="single" w:sz="4" w:space="0" w:color="auto"/>
              <w:bottom w:val="single" w:sz="4" w:space="0" w:color="auto"/>
              <w:right w:val="single" w:sz="4" w:space="0" w:color="auto"/>
            </w:tcBorders>
            <w:vAlign w:val="center"/>
            <w:hideMark/>
          </w:tcPr>
          <w:p w14:paraId="072B4263"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165" w:type="dxa"/>
            <w:tcBorders>
              <w:top w:val="single" w:sz="4" w:space="0" w:color="auto"/>
              <w:left w:val="single" w:sz="4" w:space="0" w:color="auto"/>
              <w:bottom w:val="single" w:sz="4" w:space="0" w:color="auto"/>
              <w:right w:val="single" w:sz="4" w:space="0" w:color="auto"/>
            </w:tcBorders>
            <w:vAlign w:val="center"/>
            <w:hideMark/>
          </w:tcPr>
          <w:p w14:paraId="219E76EE"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60C70684"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8B419D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242" w:type="dxa"/>
            <w:tcBorders>
              <w:top w:val="single" w:sz="4" w:space="0" w:color="auto"/>
              <w:left w:val="single" w:sz="4" w:space="0" w:color="auto"/>
              <w:bottom w:val="single" w:sz="4" w:space="0" w:color="auto"/>
              <w:right w:val="single" w:sz="4" w:space="0" w:color="auto"/>
            </w:tcBorders>
            <w:vAlign w:val="center"/>
            <w:hideMark/>
          </w:tcPr>
          <w:p w14:paraId="5050C2F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614" w:type="dxa"/>
            <w:tcBorders>
              <w:top w:val="single" w:sz="4" w:space="0" w:color="auto"/>
              <w:left w:val="single" w:sz="4" w:space="0" w:color="auto"/>
              <w:bottom w:val="single" w:sz="4" w:space="0" w:color="auto"/>
              <w:right w:val="single" w:sz="4" w:space="0" w:color="auto"/>
            </w:tcBorders>
            <w:vAlign w:val="center"/>
            <w:hideMark/>
          </w:tcPr>
          <w:p w14:paraId="4553965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945" w:type="dxa"/>
            <w:tcBorders>
              <w:top w:val="single" w:sz="4" w:space="0" w:color="auto"/>
              <w:left w:val="single" w:sz="4" w:space="0" w:color="auto"/>
              <w:bottom w:val="single" w:sz="4" w:space="0" w:color="auto"/>
              <w:right w:val="single" w:sz="4" w:space="0" w:color="auto"/>
            </w:tcBorders>
            <w:vAlign w:val="center"/>
            <w:hideMark/>
          </w:tcPr>
          <w:p w14:paraId="32BAFB3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165" w:type="dxa"/>
            <w:tcBorders>
              <w:top w:val="single" w:sz="4" w:space="0" w:color="auto"/>
              <w:left w:val="single" w:sz="4" w:space="0" w:color="auto"/>
              <w:bottom w:val="single" w:sz="4" w:space="0" w:color="auto"/>
              <w:right w:val="single" w:sz="4" w:space="0" w:color="auto"/>
            </w:tcBorders>
            <w:vAlign w:val="center"/>
            <w:hideMark/>
          </w:tcPr>
          <w:p w14:paraId="4A45547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chính</w:t>
            </w:r>
          </w:p>
        </w:tc>
      </w:tr>
      <w:tr w:rsidR="00EF1375" w:rsidRPr="004822D8" w14:paraId="4FC4D8E1"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E51DE4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lastRenderedPageBreak/>
              <w:t>2</w:t>
            </w:r>
          </w:p>
        </w:tc>
        <w:tc>
          <w:tcPr>
            <w:tcW w:w="2242" w:type="dxa"/>
            <w:tcBorders>
              <w:top w:val="single" w:sz="4" w:space="0" w:color="auto"/>
              <w:left w:val="single" w:sz="4" w:space="0" w:color="auto"/>
              <w:bottom w:val="single" w:sz="4" w:space="0" w:color="auto"/>
              <w:right w:val="single" w:sz="4" w:space="0" w:color="auto"/>
            </w:tcBorders>
            <w:vAlign w:val="center"/>
            <w:hideMark/>
          </w:tcPr>
          <w:p w14:paraId="35C8377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MaNhanVien</w:t>
            </w:r>
          </w:p>
        </w:tc>
        <w:tc>
          <w:tcPr>
            <w:tcW w:w="1614" w:type="dxa"/>
            <w:tcBorders>
              <w:top w:val="single" w:sz="4" w:space="0" w:color="auto"/>
              <w:left w:val="single" w:sz="4" w:space="0" w:color="auto"/>
              <w:bottom w:val="single" w:sz="4" w:space="0" w:color="auto"/>
              <w:right w:val="single" w:sz="4" w:space="0" w:color="auto"/>
            </w:tcBorders>
            <w:vAlign w:val="center"/>
            <w:hideMark/>
          </w:tcPr>
          <w:p w14:paraId="5D04672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Varchar (5)</w:t>
            </w:r>
          </w:p>
        </w:tc>
        <w:tc>
          <w:tcPr>
            <w:tcW w:w="2945" w:type="dxa"/>
            <w:tcBorders>
              <w:top w:val="single" w:sz="4" w:space="0" w:color="auto"/>
              <w:left w:val="single" w:sz="4" w:space="0" w:color="auto"/>
              <w:bottom w:val="single" w:sz="4" w:space="0" w:color="auto"/>
              <w:right w:val="single" w:sz="4" w:space="0" w:color="auto"/>
            </w:tcBorders>
            <w:vAlign w:val="center"/>
            <w:hideMark/>
          </w:tcPr>
          <w:p w14:paraId="0CF659B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5 kí tự</w:t>
            </w:r>
          </w:p>
        </w:tc>
        <w:tc>
          <w:tcPr>
            <w:tcW w:w="1165" w:type="dxa"/>
            <w:tcBorders>
              <w:top w:val="single" w:sz="4" w:space="0" w:color="auto"/>
              <w:left w:val="single" w:sz="4" w:space="0" w:color="auto"/>
              <w:bottom w:val="single" w:sz="4" w:space="0" w:color="auto"/>
              <w:right w:val="single" w:sz="4" w:space="0" w:color="auto"/>
            </w:tcBorders>
            <w:vAlign w:val="center"/>
          </w:tcPr>
          <w:p w14:paraId="61DBFEA5" w14:textId="77777777" w:rsidR="00EF1375" w:rsidRPr="004822D8" w:rsidRDefault="00EF1375" w:rsidP="00B74F48">
            <w:pPr>
              <w:jc w:val="center"/>
              <w:rPr>
                <w:rFonts w:ascii="Times New Roman" w:hAnsi="Times New Roman" w:cs="Times New Roman"/>
                <w:sz w:val="28"/>
                <w:szCs w:val="28"/>
              </w:rPr>
            </w:pPr>
          </w:p>
        </w:tc>
      </w:tr>
      <w:tr w:rsidR="00EF1375" w:rsidRPr="004822D8" w14:paraId="26EDCAED"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DC120E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2242" w:type="dxa"/>
            <w:tcBorders>
              <w:top w:val="single" w:sz="4" w:space="0" w:color="auto"/>
              <w:left w:val="single" w:sz="4" w:space="0" w:color="auto"/>
              <w:bottom w:val="single" w:sz="4" w:space="0" w:color="auto"/>
              <w:right w:val="single" w:sz="4" w:space="0" w:color="auto"/>
            </w:tcBorders>
            <w:vAlign w:val="center"/>
            <w:hideMark/>
          </w:tcPr>
          <w:p w14:paraId="05173C3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TenNhanVien</w:t>
            </w:r>
          </w:p>
        </w:tc>
        <w:tc>
          <w:tcPr>
            <w:tcW w:w="1614" w:type="dxa"/>
            <w:tcBorders>
              <w:top w:val="single" w:sz="4" w:space="0" w:color="auto"/>
              <w:left w:val="single" w:sz="4" w:space="0" w:color="auto"/>
              <w:bottom w:val="single" w:sz="4" w:space="0" w:color="auto"/>
              <w:right w:val="single" w:sz="4" w:space="0" w:color="auto"/>
            </w:tcBorders>
            <w:vAlign w:val="center"/>
            <w:hideMark/>
          </w:tcPr>
          <w:p w14:paraId="676DFA1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945" w:type="dxa"/>
            <w:tcBorders>
              <w:top w:val="single" w:sz="4" w:space="0" w:color="auto"/>
              <w:left w:val="single" w:sz="4" w:space="0" w:color="auto"/>
              <w:bottom w:val="single" w:sz="4" w:space="0" w:color="auto"/>
              <w:right w:val="single" w:sz="4" w:space="0" w:color="auto"/>
            </w:tcBorders>
            <w:vAlign w:val="center"/>
            <w:hideMark/>
          </w:tcPr>
          <w:p w14:paraId="011F7A8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165" w:type="dxa"/>
            <w:tcBorders>
              <w:top w:val="single" w:sz="4" w:space="0" w:color="auto"/>
              <w:left w:val="single" w:sz="4" w:space="0" w:color="auto"/>
              <w:bottom w:val="single" w:sz="4" w:space="0" w:color="auto"/>
              <w:right w:val="single" w:sz="4" w:space="0" w:color="auto"/>
            </w:tcBorders>
            <w:vAlign w:val="center"/>
          </w:tcPr>
          <w:p w14:paraId="2FAD5049" w14:textId="77777777" w:rsidR="00EF1375" w:rsidRPr="004822D8" w:rsidRDefault="00EF1375" w:rsidP="00B74F48">
            <w:pPr>
              <w:jc w:val="center"/>
              <w:rPr>
                <w:rFonts w:ascii="Times New Roman" w:hAnsi="Times New Roman" w:cs="Times New Roman"/>
                <w:sz w:val="28"/>
                <w:szCs w:val="28"/>
              </w:rPr>
            </w:pPr>
          </w:p>
        </w:tc>
      </w:tr>
      <w:tr w:rsidR="00EF1375" w:rsidRPr="004822D8" w14:paraId="1205CE80"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B8EB33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4</w:t>
            </w:r>
          </w:p>
        </w:tc>
        <w:tc>
          <w:tcPr>
            <w:tcW w:w="2242" w:type="dxa"/>
            <w:tcBorders>
              <w:top w:val="single" w:sz="4" w:space="0" w:color="auto"/>
              <w:left w:val="single" w:sz="4" w:space="0" w:color="auto"/>
              <w:bottom w:val="single" w:sz="4" w:space="0" w:color="auto"/>
              <w:right w:val="single" w:sz="4" w:space="0" w:color="auto"/>
            </w:tcBorders>
            <w:vAlign w:val="center"/>
            <w:hideMark/>
          </w:tcPr>
          <w:p w14:paraId="7C7EF1C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SoDienThoai</w:t>
            </w:r>
          </w:p>
        </w:tc>
        <w:tc>
          <w:tcPr>
            <w:tcW w:w="1614" w:type="dxa"/>
            <w:tcBorders>
              <w:top w:val="single" w:sz="4" w:space="0" w:color="auto"/>
              <w:left w:val="single" w:sz="4" w:space="0" w:color="auto"/>
              <w:bottom w:val="single" w:sz="4" w:space="0" w:color="auto"/>
              <w:right w:val="single" w:sz="4" w:space="0" w:color="auto"/>
            </w:tcBorders>
            <w:vAlign w:val="center"/>
            <w:hideMark/>
          </w:tcPr>
          <w:p w14:paraId="2D0E53D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945" w:type="dxa"/>
            <w:tcBorders>
              <w:top w:val="single" w:sz="4" w:space="0" w:color="auto"/>
              <w:left w:val="single" w:sz="4" w:space="0" w:color="auto"/>
              <w:bottom w:val="single" w:sz="4" w:space="0" w:color="auto"/>
              <w:right w:val="single" w:sz="4" w:space="0" w:color="auto"/>
            </w:tcBorders>
            <w:vAlign w:val="center"/>
            <w:hideMark/>
          </w:tcPr>
          <w:p w14:paraId="19B360F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165" w:type="dxa"/>
            <w:tcBorders>
              <w:top w:val="single" w:sz="4" w:space="0" w:color="auto"/>
              <w:left w:val="single" w:sz="4" w:space="0" w:color="auto"/>
              <w:bottom w:val="single" w:sz="4" w:space="0" w:color="auto"/>
              <w:right w:val="single" w:sz="4" w:space="0" w:color="auto"/>
            </w:tcBorders>
            <w:vAlign w:val="center"/>
          </w:tcPr>
          <w:p w14:paraId="119B6887" w14:textId="77777777" w:rsidR="00EF1375" w:rsidRPr="004822D8" w:rsidRDefault="00EF1375" w:rsidP="00B74F48">
            <w:pPr>
              <w:jc w:val="center"/>
              <w:rPr>
                <w:rFonts w:ascii="Times New Roman" w:hAnsi="Times New Roman" w:cs="Times New Roman"/>
                <w:sz w:val="28"/>
                <w:szCs w:val="28"/>
              </w:rPr>
            </w:pPr>
          </w:p>
        </w:tc>
      </w:tr>
      <w:tr w:rsidR="00EF1375" w:rsidRPr="004822D8" w14:paraId="3BB9FC9B"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3CFB49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5</w:t>
            </w:r>
          </w:p>
        </w:tc>
        <w:tc>
          <w:tcPr>
            <w:tcW w:w="2242" w:type="dxa"/>
            <w:tcBorders>
              <w:top w:val="single" w:sz="4" w:space="0" w:color="auto"/>
              <w:left w:val="single" w:sz="4" w:space="0" w:color="auto"/>
              <w:bottom w:val="single" w:sz="4" w:space="0" w:color="auto"/>
              <w:right w:val="single" w:sz="4" w:space="0" w:color="auto"/>
            </w:tcBorders>
            <w:vAlign w:val="center"/>
            <w:hideMark/>
          </w:tcPr>
          <w:p w14:paraId="5250695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DiaChi</w:t>
            </w:r>
          </w:p>
        </w:tc>
        <w:tc>
          <w:tcPr>
            <w:tcW w:w="1614" w:type="dxa"/>
            <w:tcBorders>
              <w:top w:val="single" w:sz="4" w:space="0" w:color="auto"/>
              <w:left w:val="single" w:sz="4" w:space="0" w:color="auto"/>
              <w:bottom w:val="single" w:sz="4" w:space="0" w:color="auto"/>
              <w:right w:val="single" w:sz="4" w:space="0" w:color="auto"/>
            </w:tcBorders>
            <w:vAlign w:val="center"/>
            <w:hideMark/>
          </w:tcPr>
          <w:p w14:paraId="71E4F51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945" w:type="dxa"/>
            <w:tcBorders>
              <w:top w:val="single" w:sz="4" w:space="0" w:color="auto"/>
              <w:left w:val="single" w:sz="4" w:space="0" w:color="auto"/>
              <w:bottom w:val="single" w:sz="4" w:space="0" w:color="auto"/>
              <w:right w:val="single" w:sz="4" w:space="0" w:color="auto"/>
            </w:tcBorders>
            <w:vAlign w:val="center"/>
            <w:hideMark/>
          </w:tcPr>
          <w:p w14:paraId="779B0A5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165" w:type="dxa"/>
            <w:tcBorders>
              <w:top w:val="single" w:sz="4" w:space="0" w:color="auto"/>
              <w:left w:val="single" w:sz="4" w:space="0" w:color="auto"/>
              <w:bottom w:val="single" w:sz="4" w:space="0" w:color="auto"/>
              <w:right w:val="single" w:sz="4" w:space="0" w:color="auto"/>
            </w:tcBorders>
            <w:vAlign w:val="center"/>
          </w:tcPr>
          <w:p w14:paraId="11E93C46" w14:textId="77777777" w:rsidR="00EF1375" w:rsidRPr="004822D8" w:rsidRDefault="00EF1375" w:rsidP="00B74F48">
            <w:pPr>
              <w:jc w:val="center"/>
              <w:rPr>
                <w:rFonts w:ascii="Times New Roman" w:hAnsi="Times New Roman" w:cs="Times New Roman"/>
                <w:sz w:val="28"/>
                <w:szCs w:val="28"/>
              </w:rPr>
            </w:pPr>
          </w:p>
        </w:tc>
      </w:tr>
      <w:tr w:rsidR="00EF1375" w:rsidRPr="004822D8" w14:paraId="76AE3A6E"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691CA27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6</w:t>
            </w:r>
          </w:p>
        </w:tc>
        <w:tc>
          <w:tcPr>
            <w:tcW w:w="2242" w:type="dxa"/>
            <w:tcBorders>
              <w:top w:val="single" w:sz="4" w:space="0" w:color="auto"/>
              <w:left w:val="single" w:sz="4" w:space="0" w:color="auto"/>
              <w:bottom w:val="single" w:sz="4" w:space="0" w:color="auto"/>
              <w:right w:val="single" w:sz="4" w:space="0" w:color="auto"/>
            </w:tcBorders>
            <w:vAlign w:val="center"/>
            <w:hideMark/>
          </w:tcPr>
          <w:p w14:paraId="0A91BF7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LoaiSanh</w:t>
            </w:r>
          </w:p>
        </w:tc>
        <w:tc>
          <w:tcPr>
            <w:tcW w:w="1614" w:type="dxa"/>
            <w:tcBorders>
              <w:top w:val="single" w:sz="4" w:space="0" w:color="auto"/>
              <w:left w:val="single" w:sz="4" w:space="0" w:color="auto"/>
              <w:bottom w:val="single" w:sz="4" w:space="0" w:color="auto"/>
              <w:right w:val="single" w:sz="4" w:space="0" w:color="auto"/>
            </w:tcBorders>
            <w:vAlign w:val="center"/>
            <w:hideMark/>
          </w:tcPr>
          <w:p w14:paraId="146B2B5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945" w:type="dxa"/>
            <w:tcBorders>
              <w:top w:val="single" w:sz="4" w:space="0" w:color="auto"/>
              <w:left w:val="single" w:sz="4" w:space="0" w:color="auto"/>
              <w:bottom w:val="single" w:sz="4" w:space="0" w:color="auto"/>
              <w:right w:val="single" w:sz="4" w:space="0" w:color="auto"/>
            </w:tcBorders>
            <w:vAlign w:val="center"/>
            <w:hideMark/>
          </w:tcPr>
          <w:p w14:paraId="6E69C2A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165" w:type="dxa"/>
            <w:tcBorders>
              <w:top w:val="single" w:sz="4" w:space="0" w:color="auto"/>
              <w:left w:val="single" w:sz="4" w:space="0" w:color="auto"/>
              <w:bottom w:val="single" w:sz="4" w:space="0" w:color="auto"/>
              <w:right w:val="single" w:sz="4" w:space="0" w:color="auto"/>
            </w:tcBorders>
            <w:vAlign w:val="center"/>
          </w:tcPr>
          <w:p w14:paraId="6A5C6C28" w14:textId="77777777" w:rsidR="00EF1375" w:rsidRPr="004822D8" w:rsidRDefault="00EF1375" w:rsidP="00B74F48">
            <w:pPr>
              <w:jc w:val="center"/>
              <w:rPr>
                <w:rFonts w:ascii="Times New Roman" w:hAnsi="Times New Roman" w:cs="Times New Roman"/>
                <w:sz w:val="28"/>
                <w:szCs w:val="28"/>
              </w:rPr>
            </w:pPr>
          </w:p>
        </w:tc>
      </w:tr>
      <w:tr w:rsidR="00EF1375" w:rsidRPr="004822D8" w14:paraId="23B9E661"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504907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7</w:t>
            </w:r>
          </w:p>
        </w:tc>
        <w:tc>
          <w:tcPr>
            <w:tcW w:w="2242" w:type="dxa"/>
            <w:tcBorders>
              <w:top w:val="single" w:sz="4" w:space="0" w:color="auto"/>
              <w:left w:val="single" w:sz="4" w:space="0" w:color="auto"/>
              <w:bottom w:val="single" w:sz="4" w:space="0" w:color="auto"/>
              <w:right w:val="single" w:sz="4" w:space="0" w:color="auto"/>
            </w:tcBorders>
            <w:vAlign w:val="center"/>
            <w:hideMark/>
          </w:tcPr>
          <w:p w14:paraId="6B27CF1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ChucVu</w:t>
            </w:r>
          </w:p>
        </w:tc>
        <w:tc>
          <w:tcPr>
            <w:tcW w:w="1614" w:type="dxa"/>
            <w:tcBorders>
              <w:top w:val="single" w:sz="4" w:space="0" w:color="auto"/>
              <w:left w:val="single" w:sz="4" w:space="0" w:color="auto"/>
              <w:bottom w:val="single" w:sz="4" w:space="0" w:color="auto"/>
              <w:right w:val="single" w:sz="4" w:space="0" w:color="auto"/>
            </w:tcBorders>
            <w:vAlign w:val="center"/>
            <w:hideMark/>
          </w:tcPr>
          <w:p w14:paraId="713FC03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945" w:type="dxa"/>
            <w:tcBorders>
              <w:top w:val="single" w:sz="4" w:space="0" w:color="auto"/>
              <w:left w:val="single" w:sz="4" w:space="0" w:color="auto"/>
              <w:bottom w:val="single" w:sz="4" w:space="0" w:color="auto"/>
              <w:right w:val="single" w:sz="4" w:space="0" w:color="auto"/>
            </w:tcBorders>
            <w:vAlign w:val="center"/>
            <w:hideMark/>
          </w:tcPr>
          <w:p w14:paraId="35BD5CA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165" w:type="dxa"/>
            <w:tcBorders>
              <w:top w:val="single" w:sz="4" w:space="0" w:color="auto"/>
              <w:left w:val="single" w:sz="4" w:space="0" w:color="auto"/>
              <w:bottom w:val="single" w:sz="4" w:space="0" w:color="auto"/>
              <w:right w:val="single" w:sz="4" w:space="0" w:color="auto"/>
            </w:tcBorders>
            <w:vAlign w:val="center"/>
          </w:tcPr>
          <w:p w14:paraId="3C97B9A6" w14:textId="77777777" w:rsidR="00EF1375" w:rsidRPr="004822D8" w:rsidRDefault="00EF1375" w:rsidP="00B74F48">
            <w:pPr>
              <w:jc w:val="center"/>
              <w:rPr>
                <w:rFonts w:ascii="Times New Roman" w:hAnsi="Times New Roman" w:cs="Times New Roman"/>
                <w:sz w:val="28"/>
                <w:szCs w:val="28"/>
              </w:rPr>
            </w:pPr>
          </w:p>
        </w:tc>
      </w:tr>
      <w:tr w:rsidR="00EF1375" w:rsidRPr="004822D8" w14:paraId="3506A0CA"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2DC7DF3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8</w:t>
            </w:r>
          </w:p>
        </w:tc>
        <w:tc>
          <w:tcPr>
            <w:tcW w:w="2242" w:type="dxa"/>
            <w:tcBorders>
              <w:top w:val="single" w:sz="4" w:space="0" w:color="auto"/>
              <w:left w:val="single" w:sz="4" w:space="0" w:color="auto"/>
              <w:bottom w:val="single" w:sz="4" w:space="0" w:color="auto"/>
              <w:right w:val="single" w:sz="4" w:space="0" w:color="auto"/>
            </w:tcBorders>
            <w:vAlign w:val="center"/>
            <w:hideMark/>
          </w:tcPr>
          <w:p w14:paraId="67CC3CB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Ca</w:t>
            </w:r>
          </w:p>
        </w:tc>
        <w:tc>
          <w:tcPr>
            <w:tcW w:w="1614" w:type="dxa"/>
            <w:tcBorders>
              <w:top w:val="single" w:sz="4" w:space="0" w:color="auto"/>
              <w:left w:val="single" w:sz="4" w:space="0" w:color="auto"/>
              <w:bottom w:val="single" w:sz="4" w:space="0" w:color="auto"/>
              <w:right w:val="single" w:sz="4" w:space="0" w:color="auto"/>
            </w:tcBorders>
            <w:vAlign w:val="center"/>
            <w:hideMark/>
          </w:tcPr>
          <w:p w14:paraId="2142279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945" w:type="dxa"/>
            <w:tcBorders>
              <w:top w:val="single" w:sz="4" w:space="0" w:color="auto"/>
              <w:left w:val="single" w:sz="4" w:space="0" w:color="auto"/>
              <w:bottom w:val="single" w:sz="4" w:space="0" w:color="auto"/>
              <w:right w:val="single" w:sz="4" w:space="0" w:color="auto"/>
            </w:tcBorders>
            <w:vAlign w:val="center"/>
            <w:hideMark/>
          </w:tcPr>
          <w:p w14:paraId="01F600B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165" w:type="dxa"/>
            <w:tcBorders>
              <w:top w:val="single" w:sz="4" w:space="0" w:color="auto"/>
              <w:left w:val="single" w:sz="4" w:space="0" w:color="auto"/>
              <w:bottom w:val="single" w:sz="4" w:space="0" w:color="auto"/>
              <w:right w:val="single" w:sz="4" w:space="0" w:color="auto"/>
            </w:tcBorders>
            <w:vAlign w:val="center"/>
          </w:tcPr>
          <w:p w14:paraId="5586F234" w14:textId="77777777" w:rsidR="00EF1375" w:rsidRPr="004822D8" w:rsidRDefault="00EF1375" w:rsidP="00B74F48">
            <w:pPr>
              <w:jc w:val="center"/>
              <w:rPr>
                <w:rFonts w:ascii="Times New Roman" w:hAnsi="Times New Roman" w:cs="Times New Roman"/>
                <w:sz w:val="28"/>
                <w:szCs w:val="28"/>
              </w:rPr>
            </w:pPr>
          </w:p>
        </w:tc>
      </w:tr>
    </w:tbl>
    <w:p w14:paraId="5A534571" w14:textId="77777777" w:rsidR="00EF1375" w:rsidRPr="004822D8" w:rsidRDefault="00EF1375" w:rsidP="00941D74">
      <w:pPr>
        <w:pStyle w:val="ListParagraph"/>
        <w:ind w:left="1800"/>
        <w:rPr>
          <w:rFonts w:ascii="Times New Roman" w:hAnsi="Times New Roman" w:cs="Times New Roman"/>
          <w:sz w:val="28"/>
          <w:szCs w:val="28"/>
        </w:rPr>
      </w:pPr>
    </w:p>
    <w:p w14:paraId="479BD4A5"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ChucVu</w:t>
      </w:r>
    </w:p>
    <w:tbl>
      <w:tblPr>
        <w:tblW w:w="8636" w:type="dxa"/>
        <w:tblInd w:w="715" w:type="dxa"/>
        <w:tblLook w:val="04A0" w:firstRow="1" w:lastRow="0" w:firstColumn="1" w:lastColumn="0" w:noHBand="0" w:noVBand="1"/>
      </w:tblPr>
      <w:tblGrid>
        <w:gridCol w:w="746"/>
        <w:gridCol w:w="2214"/>
        <w:gridCol w:w="1608"/>
        <w:gridCol w:w="2910"/>
        <w:gridCol w:w="1158"/>
      </w:tblGrid>
      <w:tr w:rsidR="00EF1375" w:rsidRPr="004822D8" w14:paraId="6368D87B"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0399A8E"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237" w:type="dxa"/>
            <w:tcBorders>
              <w:top w:val="single" w:sz="4" w:space="0" w:color="auto"/>
              <w:left w:val="single" w:sz="4" w:space="0" w:color="auto"/>
              <w:bottom w:val="single" w:sz="4" w:space="0" w:color="auto"/>
              <w:right w:val="single" w:sz="4" w:space="0" w:color="auto"/>
            </w:tcBorders>
            <w:vAlign w:val="center"/>
            <w:hideMark/>
          </w:tcPr>
          <w:p w14:paraId="7CEB008A"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615" w:type="dxa"/>
            <w:tcBorders>
              <w:top w:val="single" w:sz="4" w:space="0" w:color="auto"/>
              <w:left w:val="single" w:sz="4" w:space="0" w:color="auto"/>
              <w:bottom w:val="single" w:sz="4" w:space="0" w:color="auto"/>
              <w:right w:val="single" w:sz="4" w:space="0" w:color="auto"/>
            </w:tcBorders>
            <w:vAlign w:val="center"/>
            <w:hideMark/>
          </w:tcPr>
          <w:p w14:paraId="5E80AEDC"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2949" w:type="dxa"/>
            <w:tcBorders>
              <w:top w:val="single" w:sz="4" w:space="0" w:color="auto"/>
              <w:left w:val="single" w:sz="4" w:space="0" w:color="auto"/>
              <w:bottom w:val="single" w:sz="4" w:space="0" w:color="auto"/>
              <w:right w:val="single" w:sz="4" w:space="0" w:color="auto"/>
            </w:tcBorders>
            <w:vAlign w:val="center"/>
            <w:hideMark/>
          </w:tcPr>
          <w:p w14:paraId="09C10A2A"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165" w:type="dxa"/>
            <w:tcBorders>
              <w:top w:val="single" w:sz="4" w:space="0" w:color="auto"/>
              <w:left w:val="single" w:sz="4" w:space="0" w:color="auto"/>
              <w:bottom w:val="single" w:sz="4" w:space="0" w:color="auto"/>
              <w:right w:val="single" w:sz="4" w:space="0" w:color="auto"/>
            </w:tcBorders>
            <w:vAlign w:val="center"/>
            <w:hideMark/>
          </w:tcPr>
          <w:p w14:paraId="4DAF915F"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4A67C776" w14:textId="77777777" w:rsidTr="003930D7">
        <w:tc>
          <w:tcPr>
            <w:tcW w:w="670" w:type="dxa"/>
            <w:tcBorders>
              <w:top w:val="single" w:sz="4" w:space="0" w:color="auto"/>
              <w:left w:val="single" w:sz="4" w:space="0" w:color="auto"/>
              <w:bottom w:val="single" w:sz="4" w:space="0" w:color="auto"/>
              <w:right w:val="single" w:sz="4" w:space="0" w:color="auto"/>
            </w:tcBorders>
            <w:vAlign w:val="center"/>
          </w:tcPr>
          <w:p w14:paraId="4845C0E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237" w:type="dxa"/>
            <w:tcBorders>
              <w:top w:val="single" w:sz="4" w:space="0" w:color="auto"/>
              <w:left w:val="single" w:sz="4" w:space="0" w:color="auto"/>
              <w:bottom w:val="single" w:sz="4" w:space="0" w:color="auto"/>
              <w:right w:val="single" w:sz="4" w:space="0" w:color="auto"/>
            </w:tcBorders>
            <w:vAlign w:val="center"/>
          </w:tcPr>
          <w:p w14:paraId="370605B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615" w:type="dxa"/>
            <w:tcBorders>
              <w:top w:val="single" w:sz="4" w:space="0" w:color="auto"/>
              <w:left w:val="single" w:sz="4" w:space="0" w:color="auto"/>
              <w:bottom w:val="single" w:sz="4" w:space="0" w:color="auto"/>
              <w:right w:val="single" w:sz="4" w:space="0" w:color="auto"/>
            </w:tcBorders>
            <w:vAlign w:val="center"/>
          </w:tcPr>
          <w:p w14:paraId="7D15B58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949" w:type="dxa"/>
            <w:tcBorders>
              <w:top w:val="single" w:sz="4" w:space="0" w:color="auto"/>
              <w:left w:val="single" w:sz="4" w:space="0" w:color="auto"/>
              <w:bottom w:val="single" w:sz="4" w:space="0" w:color="auto"/>
              <w:right w:val="single" w:sz="4" w:space="0" w:color="auto"/>
            </w:tcBorders>
            <w:vAlign w:val="center"/>
          </w:tcPr>
          <w:p w14:paraId="44E23F3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165" w:type="dxa"/>
            <w:tcBorders>
              <w:top w:val="single" w:sz="4" w:space="0" w:color="auto"/>
              <w:left w:val="single" w:sz="4" w:space="0" w:color="auto"/>
              <w:bottom w:val="single" w:sz="4" w:space="0" w:color="auto"/>
              <w:right w:val="single" w:sz="4" w:space="0" w:color="auto"/>
            </w:tcBorders>
            <w:vAlign w:val="center"/>
          </w:tcPr>
          <w:p w14:paraId="36A09B0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Khoá chính</w:t>
            </w:r>
          </w:p>
        </w:tc>
      </w:tr>
      <w:tr w:rsidR="00EF1375" w:rsidRPr="004822D8" w14:paraId="22D33487" w14:textId="77777777" w:rsidTr="003930D7">
        <w:tc>
          <w:tcPr>
            <w:tcW w:w="670" w:type="dxa"/>
            <w:tcBorders>
              <w:top w:val="single" w:sz="4" w:space="0" w:color="auto"/>
              <w:left w:val="single" w:sz="4" w:space="0" w:color="auto"/>
              <w:bottom w:val="single" w:sz="4" w:space="0" w:color="auto"/>
              <w:right w:val="single" w:sz="4" w:space="0" w:color="auto"/>
            </w:tcBorders>
            <w:vAlign w:val="center"/>
          </w:tcPr>
          <w:p w14:paraId="0A5BE00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2237" w:type="dxa"/>
            <w:tcBorders>
              <w:top w:val="single" w:sz="4" w:space="0" w:color="auto"/>
              <w:left w:val="single" w:sz="4" w:space="0" w:color="auto"/>
              <w:bottom w:val="single" w:sz="4" w:space="0" w:color="auto"/>
              <w:right w:val="single" w:sz="4" w:space="0" w:color="auto"/>
            </w:tcBorders>
            <w:vAlign w:val="center"/>
          </w:tcPr>
          <w:p w14:paraId="01AD033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ChucVu</w:t>
            </w:r>
          </w:p>
        </w:tc>
        <w:tc>
          <w:tcPr>
            <w:tcW w:w="1615" w:type="dxa"/>
            <w:tcBorders>
              <w:top w:val="single" w:sz="4" w:space="0" w:color="auto"/>
              <w:left w:val="single" w:sz="4" w:space="0" w:color="auto"/>
              <w:bottom w:val="single" w:sz="4" w:space="0" w:color="auto"/>
              <w:right w:val="single" w:sz="4" w:space="0" w:color="auto"/>
            </w:tcBorders>
            <w:vAlign w:val="center"/>
          </w:tcPr>
          <w:p w14:paraId="65613D0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949" w:type="dxa"/>
            <w:tcBorders>
              <w:top w:val="single" w:sz="4" w:space="0" w:color="auto"/>
              <w:left w:val="single" w:sz="4" w:space="0" w:color="auto"/>
              <w:bottom w:val="single" w:sz="4" w:space="0" w:color="auto"/>
              <w:right w:val="single" w:sz="4" w:space="0" w:color="auto"/>
            </w:tcBorders>
            <w:vAlign w:val="center"/>
          </w:tcPr>
          <w:p w14:paraId="5E70276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165" w:type="dxa"/>
            <w:tcBorders>
              <w:top w:val="single" w:sz="4" w:space="0" w:color="auto"/>
              <w:left w:val="single" w:sz="4" w:space="0" w:color="auto"/>
              <w:bottom w:val="single" w:sz="4" w:space="0" w:color="auto"/>
              <w:right w:val="single" w:sz="4" w:space="0" w:color="auto"/>
            </w:tcBorders>
            <w:vAlign w:val="center"/>
          </w:tcPr>
          <w:p w14:paraId="0FA407FD" w14:textId="77777777" w:rsidR="00EF1375" w:rsidRPr="004822D8" w:rsidRDefault="00EF1375" w:rsidP="00B74F48">
            <w:pPr>
              <w:jc w:val="center"/>
              <w:rPr>
                <w:rFonts w:ascii="Times New Roman" w:hAnsi="Times New Roman" w:cs="Times New Roman"/>
                <w:sz w:val="28"/>
                <w:szCs w:val="28"/>
              </w:rPr>
            </w:pPr>
          </w:p>
        </w:tc>
      </w:tr>
    </w:tbl>
    <w:p w14:paraId="1B92DAB0" w14:textId="77777777" w:rsidR="00EF1375" w:rsidRPr="004822D8" w:rsidRDefault="00EF1375" w:rsidP="00941D74">
      <w:pPr>
        <w:pStyle w:val="ListParagraph"/>
        <w:ind w:left="1800"/>
        <w:rPr>
          <w:rFonts w:ascii="Times New Roman" w:hAnsi="Times New Roman" w:cs="Times New Roman"/>
          <w:sz w:val="28"/>
          <w:szCs w:val="28"/>
        </w:rPr>
      </w:pPr>
    </w:p>
    <w:p w14:paraId="6BDC5BE4"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LapBaoCao</w:t>
      </w:r>
    </w:p>
    <w:tbl>
      <w:tblPr>
        <w:tblW w:w="8636" w:type="dxa"/>
        <w:tblInd w:w="715" w:type="dxa"/>
        <w:tblLook w:val="04A0" w:firstRow="1" w:lastRow="0" w:firstColumn="1" w:lastColumn="0" w:noHBand="0" w:noVBand="1"/>
      </w:tblPr>
      <w:tblGrid>
        <w:gridCol w:w="746"/>
        <w:gridCol w:w="2523"/>
        <w:gridCol w:w="1559"/>
        <w:gridCol w:w="2668"/>
        <w:gridCol w:w="1140"/>
      </w:tblGrid>
      <w:tr w:rsidR="00EF1375" w:rsidRPr="004822D8" w14:paraId="01AD1CE1"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FBE1E61"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542" w:type="dxa"/>
            <w:tcBorders>
              <w:top w:val="single" w:sz="4" w:space="0" w:color="auto"/>
              <w:left w:val="single" w:sz="4" w:space="0" w:color="auto"/>
              <w:bottom w:val="single" w:sz="4" w:space="0" w:color="auto"/>
              <w:right w:val="single" w:sz="4" w:space="0" w:color="auto"/>
            </w:tcBorders>
            <w:vAlign w:val="center"/>
            <w:hideMark/>
          </w:tcPr>
          <w:p w14:paraId="3BA06673"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566" w:type="dxa"/>
            <w:tcBorders>
              <w:top w:val="single" w:sz="4" w:space="0" w:color="auto"/>
              <w:left w:val="single" w:sz="4" w:space="0" w:color="auto"/>
              <w:bottom w:val="single" w:sz="4" w:space="0" w:color="auto"/>
              <w:right w:val="single" w:sz="4" w:space="0" w:color="auto"/>
            </w:tcBorders>
            <w:vAlign w:val="center"/>
            <w:hideMark/>
          </w:tcPr>
          <w:p w14:paraId="13872352"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2711" w:type="dxa"/>
            <w:tcBorders>
              <w:top w:val="single" w:sz="4" w:space="0" w:color="auto"/>
              <w:left w:val="single" w:sz="4" w:space="0" w:color="auto"/>
              <w:bottom w:val="single" w:sz="4" w:space="0" w:color="auto"/>
              <w:right w:val="single" w:sz="4" w:space="0" w:color="auto"/>
            </w:tcBorders>
            <w:vAlign w:val="center"/>
            <w:hideMark/>
          </w:tcPr>
          <w:p w14:paraId="4262B696"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147" w:type="dxa"/>
            <w:tcBorders>
              <w:top w:val="single" w:sz="4" w:space="0" w:color="auto"/>
              <w:left w:val="single" w:sz="4" w:space="0" w:color="auto"/>
              <w:bottom w:val="single" w:sz="4" w:space="0" w:color="auto"/>
              <w:right w:val="single" w:sz="4" w:space="0" w:color="auto"/>
            </w:tcBorders>
            <w:vAlign w:val="center"/>
            <w:hideMark/>
          </w:tcPr>
          <w:p w14:paraId="6003825D"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459F852C" w14:textId="77777777" w:rsidTr="003930D7">
        <w:tc>
          <w:tcPr>
            <w:tcW w:w="670" w:type="dxa"/>
            <w:tcBorders>
              <w:top w:val="single" w:sz="4" w:space="0" w:color="auto"/>
              <w:left w:val="single" w:sz="4" w:space="0" w:color="auto"/>
              <w:bottom w:val="single" w:sz="4" w:space="0" w:color="auto"/>
              <w:right w:val="single" w:sz="4" w:space="0" w:color="auto"/>
            </w:tcBorders>
            <w:vAlign w:val="center"/>
          </w:tcPr>
          <w:p w14:paraId="6939973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542" w:type="dxa"/>
            <w:tcBorders>
              <w:top w:val="single" w:sz="4" w:space="0" w:color="auto"/>
              <w:left w:val="single" w:sz="4" w:space="0" w:color="auto"/>
              <w:bottom w:val="single" w:sz="4" w:space="0" w:color="auto"/>
              <w:right w:val="single" w:sz="4" w:space="0" w:color="auto"/>
            </w:tcBorders>
            <w:vAlign w:val="center"/>
          </w:tcPr>
          <w:p w14:paraId="616AEAA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566" w:type="dxa"/>
            <w:tcBorders>
              <w:top w:val="single" w:sz="4" w:space="0" w:color="auto"/>
              <w:left w:val="single" w:sz="4" w:space="0" w:color="auto"/>
              <w:bottom w:val="single" w:sz="4" w:space="0" w:color="auto"/>
              <w:right w:val="single" w:sz="4" w:space="0" w:color="auto"/>
            </w:tcBorders>
            <w:vAlign w:val="center"/>
          </w:tcPr>
          <w:p w14:paraId="5DB8F90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711" w:type="dxa"/>
            <w:tcBorders>
              <w:top w:val="single" w:sz="4" w:space="0" w:color="auto"/>
              <w:left w:val="single" w:sz="4" w:space="0" w:color="auto"/>
              <w:bottom w:val="single" w:sz="4" w:space="0" w:color="auto"/>
              <w:right w:val="single" w:sz="4" w:space="0" w:color="auto"/>
            </w:tcBorders>
            <w:vAlign w:val="center"/>
          </w:tcPr>
          <w:p w14:paraId="1C379FF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Tự tăng và không trùng nhau</w:t>
            </w:r>
          </w:p>
        </w:tc>
        <w:tc>
          <w:tcPr>
            <w:tcW w:w="1147" w:type="dxa"/>
            <w:tcBorders>
              <w:top w:val="single" w:sz="4" w:space="0" w:color="auto"/>
              <w:left w:val="single" w:sz="4" w:space="0" w:color="auto"/>
              <w:bottom w:val="single" w:sz="4" w:space="0" w:color="auto"/>
              <w:right w:val="single" w:sz="4" w:space="0" w:color="auto"/>
            </w:tcBorders>
            <w:vAlign w:val="center"/>
          </w:tcPr>
          <w:p w14:paraId="1D00E00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Khoá chính</w:t>
            </w:r>
          </w:p>
        </w:tc>
      </w:tr>
      <w:tr w:rsidR="00EF1375" w:rsidRPr="004822D8" w14:paraId="4CF45D2E" w14:textId="77777777" w:rsidTr="003930D7">
        <w:tc>
          <w:tcPr>
            <w:tcW w:w="670" w:type="dxa"/>
            <w:tcBorders>
              <w:top w:val="single" w:sz="4" w:space="0" w:color="auto"/>
              <w:left w:val="single" w:sz="4" w:space="0" w:color="auto"/>
              <w:bottom w:val="single" w:sz="4" w:space="0" w:color="auto"/>
              <w:right w:val="single" w:sz="4" w:space="0" w:color="auto"/>
            </w:tcBorders>
            <w:vAlign w:val="center"/>
          </w:tcPr>
          <w:p w14:paraId="13C4C2E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2542" w:type="dxa"/>
            <w:tcBorders>
              <w:top w:val="single" w:sz="4" w:space="0" w:color="auto"/>
              <w:left w:val="single" w:sz="4" w:space="0" w:color="auto"/>
              <w:bottom w:val="single" w:sz="4" w:space="0" w:color="auto"/>
              <w:right w:val="single" w:sz="4" w:space="0" w:color="auto"/>
            </w:tcBorders>
            <w:vAlign w:val="center"/>
          </w:tcPr>
          <w:p w14:paraId="7E75CA3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MaBaoCao</w:t>
            </w:r>
          </w:p>
        </w:tc>
        <w:tc>
          <w:tcPr>
            <w:tcW w:w="1566" w:type="dxa"/>
            <w:tcBorders>
              <w:top w:val="single" w:sz="4" w:space="0" w:color="auto"/>
              <w:left w:val="single" w:sz="4" w:space="0" w:color="auto"/>
              <w:bottom w:val="single" w:sz="4" w:space="0" w:color="auto"/>
              <w:right w:val="single" w:sz="4" w:space="0" w:color="auto"/>
            </w:tcBorders>
            <w:vAlign w:val="center"/>
          </w:tcPr>
          <w:p w14:paraId="07DAB57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Varchar (5)</w:t>
            </w:r>
          </w:p>
        </w:tc>
        <w:tc>
          <w:tcPr>
            <w:tcW w:w="2711" w:type="dxa"/>
            <w:tcBorders>
              <w:top w:val="single" w:sz="4" w:space="0" w:color="auto"/>
              <w:left w:val="single" w:sz="4" w:space="0" w:color="auto"/>
              <w:bottom w:val="single" w:sz="4" w:space="0" w:color="auto"/>
              <w:right w:val="single" w:sz="4" w:space="0" w:color="auto"/>
            </w:tcBorders>
            <w:vAlign w:val="center"/>
          </w:tcPr>
          <w:p w14:paraId="6C6F3212" w14:textId="77777777" w:rsidR="00EF1375" w:rsidRPr="004822D8" w:rsidRDefault="00EF1375" w:rsidP="00B74F48">
            <w:pPr>
              <w:jc w:val="center"/>
              <w:rPr>
                <w:rFonts w:ascii="Times New Roman" w:hAnsi="Times New Roman" w:cs="Times New Roman"/>
                <w:sz w:val="28"/>
                <w:szCs w:val="28"/>
              </w:rPr>
            </w:pPr>
          </w:p>
        </w:tc>
        <w:tc>
          <w:tcPr>
            <w:tcW w:w="1147" w:type="dxa"/>
            <w:tcBorders>
              <w:top w:val="single" w:sz="4" w:space="0" w:color="auto"/>
              <w:left w:val="single" w:sz="4" w:space="0" w:color="auto"/>
              <w:bottom w:val="single" w:sz="4" w:space="0" w:color="auto"/>
              <w:right w:val="single" w:sz="4" w:space="0" w:color="auto"/>
            </w:tcBorders>
            <w:vAlign w:val="center"/>
          </w:tcPr>
          <w:p w14:paraId="00E0D913" w14:textId="77777777" w:rsidR="00EF1375" w:rsidRPr="004822D8" w:rsidRDefault="00EF1375" w:rsidP="00B74F48">
            <w:pPr>
              <w:jc w:val="center"/>
              <w:rPr>
                <w:rFonts w:ascii="Times New Roman" w:hAnsi="Times New Roman" w:cs="Times New Roman"/>
                <w:sz w:val="28"/>
                <w:szCs w:val="28"/>
              </w:rPr>
            </w:pPr>
          </w:p>
        </w:tc>
      </w:tr>
      <w:tr w:rsidR="00EF1375" w:rsidRPr="004822D8" w14:paraId="2BCB0987" w14:textId="77777777" w:rsidTr="003930D7">
        <w:tc>
          <w:tcPr>
            <w:tcW w:w="670" w:type="dxa"/>
            <w:tcBorders>
              <w:top w:val="single" w:sz="4" w:space="0" w:color="auto"/>
              <w:left w:val="single" w:sz="4" w:space="0" w:color="auto"/>
              <w:bottom w:val="single" w:sz="4" w:space="0" w:color="auto"/>
              <w:right w:val="single" w:sz="4" w:space="0" w:color="auto"/>
            </w:tcBorders>
            <w:vAlign w:val="center"/>
          </w:tcPr>
          <w:p w14:paraId="55A79F2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2542" w:type="dxa"/>
            <w:tcBorders>
              <w:top w:val="single" w:sz="4" w:space="0" w:color="auto"/>
              <w:left w:val="single" w:sz="4" w:space="0" w:color="auto"/>
              <w:bottom w:val="single" w:sz="4" w:space="0" w:color="auto"/>
              <w:right w:val="single" w:sz="4" w:space="0" w:color="auto"/>
            </w:tcBorders>
            <w:vAlign w:val="center"/>
          </w:tcPr>
          <w:p w14:paraId="1A9180A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NgayLap</w:t>
            </w:r>
          </w:p>
        </w:tc>
        <w:tc>
          <w:tcPr>
            <w:tcW w:w="1566" w:type="dxa"/>
            <w:tcBorders>
              <w:top w:val="single" w:sz="4" w:space="0" w:color="auto"/>
              <w:left w:val="single" w:sz="4" w:space="0" w:color="auto"/>
              <w:bottom w:val="single" w:sz="4" w:space="0" w:color="auto"/>
              <w:right w:val="single" w:sz="4" w:space="0" w:color="auto"/>
            </w:tcBorders>
            <w:vAlign w:val="center"/>
          </w:tcPr>
          <w:p w14:paraId="5B002B5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Date</w:t>
            </w:r>
          </w:p>
        </w:tc>
        <w:tc>
          <w:tcPr>
            <w:tcW w:w="2711" w:type="dxa"/>
            <w:tcBorders>
              <w:top w:val="single" w:sz="4" w:space="0" w:color="auto"/>
              <w:left w:val="single" w:sz="4" w:space="0" w:color="auto"/>
              <w:bottom w:val="single" w:sz="4" w:space="0" w:color="auto"/>
              <w:right w:val="single" w:sz="4" w:space="0" w:color="auto"/>
            </w:tcBorders>
            <w:vAlign w:val="center"/>
          </w:tcPr>
          <w:p w14:paraId="308C0280" w14:textId="77777777" w:rsidR="00EF1375" w:rsidRPr="004822D8" w:rsidRDefault="00EF1375" w:rsidP="00B74F48">
            <w:pPr>
              <w:ind w:firstLine="720"/>
              <w:jc w:val="center"/>
              <w:rPr>
                <w:rFonts w:ascii="Times New Roman" w:hAnsi="Times New Roman" w:cs="Times New Roman"/>
                <w:sz w:val="28"/>
                <w:szCs w:val="28"/>
              </w:rPr>
            </w:pPr>
          </w:p>
        </w:tc>
        <w:tc>
          <w:tcPr>
            <w:tcW w:w="1147" w:type="dxa"/>
            <w:tcBorders>
              <w:top w:val="single" w:sz="4" w:space="0" w:color="auto"/>
              <w:left w:val="single" w:sz="4" w:space="0" w:color="auto"/>
              <w:bottom w:val="single" w:sz="4" w:space="0" w:color="auto"/>
              <w:right w:val="single" w:sz="4" w:space="0" w:color="auto"/>
            </w:tcBorders>
            <w:vAlign w:val="center"/>
          </w:tcPr>
          <w:p w14:paraId="0648A412" w14:textId="77777777" w:rsidR="00EF1375" w:rsidRPr="004822D8" w:rsidRDefault="00EF1375" w:rsidP="00B74F48">
            <w:pPr>
              <w:jc w:val="center"/>
              <w:rPr>
                <w:rFonts w:ascii="Times New Roman" w:hAnsi="Times New Roman" w:cs="Times New Roman"/>
                <w:sz w:val="28"/>
                <w:szCs w:val="28"/>
              </w:rPr>
            </w:pPr>
          </w:p>
        </w:tc>
      </w:tr>
      <w:tr w:rsidR="00EF1375" w:rsidRPr="004822D8" w14:paraId="77A4129B" w14:textId="77777777" w:rsidTr="003930D7">
        <w:tc>
          <w:tcPr>
            <w:tcW w:w="670" w:type="dxa"/>
            <w:tcBorders>
              <w:top w:val="single" w:sz="4" w:space="0" w:color="auto"/>
              <w:left w:val="single" w:sz="4" w:space="0" w:color="auto"/>
              <w:bottom w:val="single" w:sz="4" w:space="0" w:color="auto"/>
              <w:right w:val="single" w:sz="4" w:space="0" w:color="auto"/>
            </w:tcBorders>
            <w:vAlign w:val="center"/>
          </w:tcPr>
          <w:p w14:paraId="2739425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lastRenderedPageBreak/>
              <w:t>4</w:t>
            </w:r>
          </w:p>
        </w:tc>
        <w:tc>
          <w:tcPr>
            <w:tcW w:w="2542" w:type="dxa"/>
            <w:tcBorders>
              <w:top w:val="single" w:sz="4" w:space="0" w:color="auto"/>
              <w:left w:val="single" w:sz="4" w:space="0" w:color="auto"/>
              <w:bottom w:val="single" w:sz="4" w:space="0" w:color="auto"/>
              <w:right w:val="single" w:sz="4" w:space="0" w:color="auto"/>
            </w:tcBorders>
            <w:vAlign w:val="center"/>
          </w:tcPr>
          <w:p w14:paraId="5AB36D6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TenNguoiLap</w:t>
            </w:r>
          </w:p>
        </w:tc>
        <w:tc>
          <w:tcPr>
            <w:tcW w:w="1566" w:type="dxa"/>
            <w:tcBorders>
              <w:top w:val="single" w:sz="4" w:space="0" w:color="auto"/>
              <w:left w:val="single" w:sz="4" w:space="0" w:color="auto"/>
              <w:bottom w:val="single" w:sz="4" w:space="0" w:color="auto"/>
              <w:right w:val="single" w:sz="4" w:space="0" w:color="auto"/>
            </w:tcBorders>
            <w:vAlign w:val="center"/>
          </w:tcPr>
          <w:p w14:paraId="307817A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711" w:type="dxa"/>
            <w:tcBorders>
              <w:top w:val="single" w:sz="4" w:space="0" w:color="auto"/>
              <w:left w:val="single" w:sz="4" w:space="0" w:color="auto"/>
              <w:bottom w:val="single" w:sz="4" w:space="0" w:color="auto"/>
              <w:right w:val="single" w:sz="4" w:space="0" w:color="auto"/>
            </w:tcBorders>
            <w:vAlign w:val="center"/>
          </w:tcPr>
          <w:p w14:paraId="0A302D5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147" w:type="dxa"/>
            <w:tcBorders>
              <w:top w:val="single" w:sz="4" w:space="0" w:color="auto"/>
              <w:left w:val="single" w:sz="4" w:space="0" w:color="auto"/>
              <w:bottom w:val="single" w:sz="4" w:space="0" w:color="auto"/>
              <w:right w:val="single" w:sz="4" w:space="0" w:color="auto"/>
            </w:tcBorders>
            <w:vAlign w:val="center"/>
          </w:tcPr>
          <w:p w14:paraId="75487457" w14:textId="77777777" w:rsidR="00EF1375" w:rsidRPr="004822D8" w:rsidRDefault="00EF1375" w:rsidP="00B74F48">
            <w:pPr>
              <w:jc w:val="center"/>
              <w:rPr>
                <w:rFonts w:ascii="Times New Roman" w:hAnsi="Times New Roman" w:cs="Times New Roman"/>
                <w:sz w:val="28"/>
                <w:szCs w:val="28"/>
              </w:rPr>
            </w:pPr>
          </w:p>
        </w:tc>
      </w:tr>
      <w:tr w:rsidR="00EF1375" w:rsidRPr="004822D8" w14:paraId="041F610B" w14:textId="77777777" w:rsidTr="003930D7">
        <w:tc>
          <w:tcPr>
            <w:tcW w:w="670" w:type="dxa"/>
            <w:tcBorders>
              <w:top w:val="single" w:sz="4" w:space="0" w:color="auto"/>
              <w:left w:val="single" w:sz="4" w:space="0" w:color="auto"/>
              <w:bottom w:val="single" w:sz="4" w:space="0" w:color="auto"/>
              <w:right w:val="single" w:sz="4" w:space="0" w:color="auto"/>
            </w:tcBorders>
            <w:vAlign w:val="center"/>
          </w:tcPr>
          <w:p w14:paraId="6C6ABED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5</w:t>
            </w:r>
          </w:p>
        </w:tc>
        <w:tc>
          <w:tcPr>
            <w:tcW w:w="2542" w:type="dxa"/>
            <w:tcBorders>
              <w:top w:val="single" w:sz="4" w:space="0" w:color="auto"/>
              <w:left w:val="single" w:sz="4" w:space="0" w:color="auto"/>
              <w:bottom w:val="single" w:sz="4" w:space="0" w:color="auto"/>
              <w:right w:val="single" w:sz="4" w:space="0" w:color="auto"/>
            </w:tcBorders>
            <w:vAlign w:val="center"/>
          </w:tcPr>
          <w:p w14:paraId="5627312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Thang</w:t>
            </w:r>
          </w:p>
        </w:tc>
        <w:tc>
          <w:tcPr>
            <w:tcW w:w="1566" w:type="dxa"/>
            <w:tcBorders>
              <w:top w:val="single" w:sz="4" w:space="0" w:color="auto"/>
              <w:left w:val="single" w:sz="4" w:space="0" w:color="auto"/>
              <w:bottom w:val="single" w:sz="4" w:space="0" w:color="auto"/>
              <w:right w:val="single" w:sz="4" w:space="0" w:color="auto"/>
            </w:tcBorders>
            <w:vAlign w:val="center"/>
          </w:tcPr>
          <w:p w14:paraId="3895FEF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711" w:type="dxa"/>
            <w:tcBorders>
              <w:top w:val="single" w:sz="4" w:space="0" w:color="auto"/>
              <w:left w:val="single" w:sz="4" w:space="0" w:color="auto"/>
              <w:bottom w:val="single" w:sz="4" w:space="0" w:color="auto"/>
              <w:right w:val="single" w:sz="4" w:space="0" w:color="auto"/>
            </w:tcBorders>
            <w:vAlign w:val="center"/>
          </w:tcPr>
          <w:p w14:paraId="6D63E48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Từ 1 đến 12</w:t>
            </w:r>
          </w:p>
        </w:tc>
        <w:tc>
          <w:tcPr>
            <w:tcW w:w="1147" w:type="dxa"/>
            <w:tcBorders>
              <w:top w:val="single" w:sz="4" w:space="0" w:color="auto"/>
              <w:left w:val="single" w:sz="4" w:space="0" w:color="auto"/>
              <w:bottom w:val="single" w:sz="4" w:space="0" w:color="auto"/>
              <w:right w:val="single" w:sz="4" w:space="0" w:color="auto"/>
            </w:tcBorders>
            <w:vAlign w:val="center"/>
          </w:tcPr>
          <w:p w14:paraId="2C423CB3" w14:textId="77777777" w:rsidR="00EF1375" w:rsidRPr="004822D8" w:rsidRDefault="00EF1375" w:rsidP="00B74F48">
            <w:pPr>
              <w:jc w:val="center"/>
              <w:rPr>
                <w:rFonts w:ascii="Times New Roman" w:hAnsi="Times New Roman" w:cs="Times New Roman"/>
                <w:sz w:val="28"/>
                <w:szCs w:val="28"/>
              </w:rPr>
            </w:pPr>
          </w:p>
        </w:tc>
      </w:tr>
      <w:tr w:rsidR="00EF1375" w:rsidRPr="004822D8" w14:paraId="74AC64AD" w14:textId="77777777" w:rsidTr="003930D7">
        <w:tc>
          <w:tcPr>
            <w:tcW w:w="670" w:type="dxa"/>
            <w:tcBorders>
              <w:top w:val="single" w:sz="4" w:space="0" w:color="auto"/>
              <w:left w:val="single" w:sz="4" w:space="0" w:color="auto"/>
              <w:bottom w:val="single" w:sz="4" w:space="0" w:color="auto"/>
              <w:right w:val="single" w:sz="4" w:space="0" w:color="auto"/>
            </w:tcBorders>
            <w:vAlign w:val="center"/>
          </w:tcPr>
          <w:p w14:paraId="42DA977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6</w:t>
            </w:r>
          </w:p>
        </w:tc>
        <w:tc>
          <w:tcPr>
            <w:tcW w:w="2542" w:type="dxa"/>
            <w:tcBorders>
              <w:top w:val="single" w:sz="4" w:space="0" w:color="auto"/>
              <w:left w:val="single" w:sz="4" w:space="0" w:color="auto"/>
              <w:bottom w:val="single" w:sz="4" w:space="0" w:color="auto"/>
              <w:right w:val="single" w:sz="4" w:space="0" w:color="auto"/>
            </w:tcBorders>
            <w:vAlign w:val="center"/>
          </w:tcPr>
          <w:p w14:paraId="56F0CFF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SoLuongTiec</w:t>
            </w:r>
          </w:p>
        </w:tc>
        <w:tc>
          <w:tcPr>
            <w:tcW w:w="1566" w:type="dxa"/>
            <w:tcBorders>
              <w:top w:val="single" w:sz="4" w:space="0" w:color="auto"/>
              <w:left w:val="single" w:sz="4" w:space="0" w:color="auto"/>
              <w:bottom w:val="single" w:sz="4" w:space="0" w:color="auto"/>
              <w:right w:val="single" w:sz="4" w:space="0" w:color="auto"/>
            </w:tcBorders>
            <w:vAlign w:val="center"/>
          </w:tcPr>
          <w:p w14:paraId="6F66677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711" w:type="dxa"/>
            <w:tcBorders>
              <w:top w:val="single" w:sz="4" w:space="0" w:color="auto"/>
              <w:left w:val="single" w:sz="4" w:space="0" w:color="auto"/>
              <w:bottom w:val="single" w:sz="4" w:space="0" w:color="auto"/>
              <w:right w:val="single" w:sz="4" w:space="0" w:color="auto"/>
            </w:tcBorders>
            <w:vAlign w:val="center"/>
          </w:tcPr>
          <w:p w14:paraId="469BC699" w14:textId="77777777" w:rsidR="00EF1375" w:rsidRPr="004822D8" w:rsidRDefault="00EF1375" w:rsidP="00B74F48">
            <w:pPr>
              <w:jc w:val="center"/>
              <w:rPr>
                <w:rFonts w:ascii="Times New Roman" w:hAnsi="Times New Roman" w:cs="Times New Roman"/>
                <w:sz w:val="28"/>
                <w:szCs w:val="28"/>
              </w:rPr>
            </w:pPr>
          </w:p>
        </w:tc>
        <w:tc>
          <w:tcPr>
            <w:tcW w:w="1147" w:type="dxa"/>
            <w:tcBorders>
              <w:top w:val="single" w:sz="4" w:space="0" w:color="auto"/>
              <w:left w:val="single" w:sz="4" w:space="0" w:color="auto"/>
              <w:bottom w:val="single" w:sz="4" w:space="0" w:color="auto"/>
              <w:right w:val="single" w:sz="4" w:space="0" w:color="auto"/>
            </w:tcBorders>
            <w:vAlign w:val="center"/>
          </w:tcPr>
          <w:p w14:paraId="611EC65A" w14:textId="77777777" w:rsidR="00EF1375" w:rsidRPr="004822D8" w:rsidRDefault="00EF1375" w:rsidP="00B74F48">
            <w:pPr>
              <w:jc w:val="center"/>
              <w:rPr>
                <w:rFonts w:ascii="Times New Roman" w:hAnsi="Times New Roman" w:cs="Times New Roman"/>
                <w:sz w:val="28"/>
                <w:szCs w:val="28"/>
              </w:rPr>
            </w:pPr>
          </w:p>
        </w:tc>
      </w:tr>
      <w:tr w:rsidR="00EF1375" w:rsidRPr="004822D8" w14:paraId="17E8E342" w14:textId="77777777" w:rsidTr="003930D7">
        <w:tc>
          <w:tcPr>
            <w:tcW w:w="670" w:type="dxa"/>
            <w:tcBorders>
              <w:top w:val="single" w:sz="4" w:space="0" w:color="auto"/>
              <w:left w:val="single" w:sz="4" w:space="0" w:color="auto"/>
              <w:bottom w:val="single" w:sz="4" w:space="0" w:color="auto"/>
              <w:right w:val="single" w:sz="4" w:space="0" w:color="auto"/>
            </w:tcBorders>
            <w:vAlign w:val="center"/>
          </w:tcPr>
          <w:p w14:paraId="149F35F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7</w:t>
            </w:r>
          </w:p>
        </w:tc>
        <w:tc>
          <w:tcPr>
            <w:tcW w:w="2542" w:type="dxa"/>
            <w:tcBorders>
              <w:top w:val="single" w:sz="4" w:space="0" w:color="auto"/>
              <w:left w:val="single" w:sz="4" w:space="0" w:color="auto"/>
              <w:bottom w:val="single" w:sz="4" w:space="0" w:color="auto"/>
              <w:right w:val="single" w:sz="4" w:space="0" w:color="auto"/>
            </w:tcBorders>
            <w:vAlign w:val="center"/>
          </w:tcPr>
          <w:p w14:paraId="3AE5F49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DoanhThu</w:t>
            </w:r>
          </w:p>
        </w:tc>
        <w:tc>
          <w:tcPr>
            <w:tcW w:w="1566" w:type="dxa"/>
            <w:tcBorders>
              <w:top w:val="single" w:sz="4" w:space="0" w:color="auto"/>
              <w:left w:val="single" w:sz="4" w:space="0" w:color="auto"/>
              <w:bottom w:val="single" w:sz="4" w:space="0" w:color="auto"/>
              <w:right w:val="single" w:sz="4" w:space="0" w:color="auto"/>
            </w:tcBorders>
            <w:vAlign w:val="center"/>
          </w:tcPr>
          <w:p w14:paraId="22E5E12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711" w:type="dxa"/>
            <w:tcBorders>
              <w:top w:val="single" w:sz="4" w:space="0" w:color="auto"/>
              <w:left w:val="single" w:sz="4" w:space="0" w:color="auto"/>
              <w:bottom w:val="single" w:sz="4" w:space="0" w:color="auto"/>
              <w:right w:val="single" w:sz="4" w:space="0" w:color="auto"/>
            </w:tcBorders>
            <w:vAlign w:val="center"/>
          </w:tcPr>
          <w:p w14:paraId="67FAB4BC" w14:textId="77777777" w:rsidR="00EF1375" w:rsidRPr="004822D8" w:rsidRDefault="00EF1375" w:rsidP="00B74F48">
            <w:pPr>
              <w:jc w:val="center"/>
              <w:rPr>
                <w:rFonts w:ascii="Times New Roman" w:hAnsi="Times New Roman" w:cs="Times New Roman"/>
                <w:sz w:val="28"/>
                <w:szCs w:val="28"/>
              </w:rPr>
            </w:pPr>
          </w:p>
        </w:tc>
        <w:tc>
          <w:tcPr>
            <w:tcW w:w="1147" w:type="dxa"/>
            <w:tcBorders>
              <w:top w:val="single" w:sz="4" w:space="0" w:color="auto"/>
              <w:left w:val="single" w:sz="4" w:space="0" w:color="auto"/>
              <w:bottom w:val="single" w:sz="4" w:space="0" w:color="auto"/>
              <w:right w:val="single" w:sz="4" w:space="0" w:color="auto"/>
            </w:tcBorders>
            <w:vAlign w:val="center"/>
          </w:tcPr>
          <w:p w14:paraId="17F472E8" w14:textId="77777777" w:rsidR="00EF1375" w:rsidRPr="004822D8" w:rsidRDefault="00EF1375" w:rsidP="00B74F48">
            <w:pPr>
              <w:jc w:val="center"/>
              <w:rPr>
                <w:rFonts w:ascii="Times New Roman" w:hAnsi="Times New Roman" w:cs="Times New Roman"/>
                <w:sz w:val="28"/>
                <w:szCs w:val="28"/>
              </w:rPr>
            </w:pPr>
          </w:p>
        </w:tc>
      </w:tr>
    </w:tbl>
    <w:p w14:paraId="5C631E8F" w14:textId="77777777" w:rsidR="00EF1375" w:rsidRPr="004822D8" w:rsidRDefault="00EF1375" w:rsidP="00941D74">
      <w:pPr>
        <w:pStyle w:val="ListParagraph"/>
        <w:ind w:left="1800"/>
        <w:rPr>
          <w:rFonts w:ascii="Times New Roman" w:hAnsi="Times New Roman" w:cs="Times New Roman"/>
          <w:sz w:val="28"/>
          <w:szCs w:val="28"/>
        </w:rPr>
      </w:pPr>
    </w:p>
    <w:p w14:paraId="61984E01" w14:textId="77777777" w:rsidR="00EF1375" w:rsidRPr="004822D8" w:rsidRDefault="00EF1375" w:rsidP="00941D74">
      <w:pPr>
        <w:pStyle w:val="ListParagraph"/>
        <w:ind w:left="1800"/>
        <w:rPr>
          <w:rFonts w:ascii="Times New Roman" w:hAnsi="Times New Roman" w:cs="Times New Roman"/>
          <w:sz w:val="28"/>
          <w:szCs w:val="28"/>
        </w:rPr>
      </w:pPr>
    </w:p>
    <w:p w14:paraId="2AF57872"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BaoCaoDoanhThu</w:t>
      </w:r>
    </w:p>
    <w:tbl>
      <w:tblPr>
        <w:tblStyle w:val="TableGrid"/>
        <w:tblW w:w="8681" w:type="dxa"/>
        <w:tblInd w:w="670" w:type="dxa"/>
        <w:tblLook w:val="04A0" w:firstRow="1" w:lastRow="0" w:firstColumn="1" w:lastColumn="0" w:noHBand="0" w:noVBand="1"/>
      </w:tblPr>
      <w:tblGrid>
        <w:gridCol w:w="746"/>
        <w:gridCol w:w="2542"/>
        <w:gridCol w:w="1554"/>
        <w:gridCol w:w="2694"/>
        <w:gridCol w:w="1145"/>
      </w:tblGrid>
      <w:tr w:rsidR="00EF1375" w:rsidRPr="004822D8" w14:paraId="24E1B9FD" w14:textId="77777777" w:rsidTr="003930D7">
        <w:tc>
          <w:tcPr>
            <w:tcW w:w="670" w:type="dxa"/>
            <w:hideMark/>
          </w:tcPr>
          <w:p w14:paraId="261A7F76"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554" w:type="dxa"/>
            <w:hideMark/>
          </w:tcPr>
          <w:p w14:paraId="6198A7BC"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571" w:type="dxa"/>
            <w:hideMark/>
          </w:tcPr>
          <w:p w14:paraId="3867B748"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2734" w:type="dxa"/>
            <w:hideMark/>
          </w:tcPr>
          <w:p w14:paraId="7DEF12C7"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152" w:type="dxa"/>
            <w:hideMark/>
          </w:tcPr>
          <w:p w14:paraId="57B06363"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419AD656" w14:textId="77777777" w:rsidTr="003930D7">
        <w:tc>
          <w:tcPr>
            <w:tcW w:w="670" w:type="dxa"/>
          </w:tcPr>
          <w:p w14:paraId="02A8DD6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554" w:type="dxa"/>
          </w:tcPr>
          <w:p w14:paraId="23427EA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571" w:type="dxa"/>
          </w:tcPr>
          <w:p w14:paraId="4900A18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734" w:type="dxa"/>
          </w:tcPr>
          <w:p w14:paraId="3841D45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Tự tăng và không trùng</w:t>
            </w:r>
          </w:p>
        </w:tc>
        <w:tc>
          <w:tcPr>
            <w:tcW w:w="1152" w:type="dxa"/>
          </w:tcPr>
          <w:p w14:paraId="507C0A1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Khoá chính</w:t>
            </w:r>
          </w:p>
        </w:tc>
      </w:tr>
      <w:tr w:rsidR="00EF1375" w:rsidRPr="004822D8" w14:paraId="286ECA61" w14:textId="77777777" w:rsidTr="003930D7">
        <w:tc>
          <w:tcPr>
            <w:tcW w:w="670" w:type="dxa"/>
          </w:tcPr>
          <w:p w14:paraId="6C1D88D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2554" w:type="dxa"/>
          </w:tcPr>
          <w:p w14:paraId="44188E8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Thang</w:t>
            </w:r>
          </w:p>
        </w:tc>
        <w:tc>
          <w:tcPr>
            <w:tcW w:w="1571" w:type="dxa"/>
          </w:tcPr>
          <w:p w14:paraId="7D1FCD6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734" w:type="dxa"/>
          </w:tcPr>
          <w:p w14:paraId="4817700F" w14:textId="77777777" w:rsidR="00EF1375" w:rsidRPr="004822D8" w:rsidRDefault="00EF1375" w:rsidP="00B74F48">
            <w:pPr>
              <w:jc w:val="center"/>
              <w:rPr>
                <w:rFonts w:ascii="Times New Roman" w:hAnsi="Times New Roman" w:cs="Times New Roman"/>
                <w:sz w:val="28"/>
                <w:szCs w:val="28"/>
              </w:rPr>
            </w:pPr>
          </w:p>
        </w:tc>
        <w:tc>
          <w:tcPr>
            <w:tcW w:w="1152" w:type="dxa"/>
          </w:tcPr>
          <w:p w14:paraId="4632DDAB" w14:textId="77777777" w:rsidR="00EF1375" w:rsidRPr="004822D8" w:rsidRDefault="00EF1375" w:rsidP="00B74F48">
            <w:pPr>
              <w:jc w:val="center"/>
              <w:rPr>
                <w:rFonts w:ascii="Times New Roman" w:hAnsi="Times New Roman" w:cs="Times New Roman"/>
                <w:sz w:val="28"/>
                <w:szCs w:val="28"/>
              </w:rPr>
            </w:pPr>
          </w:p>
        </w:tc>
      </w:tr>
      <w:tr w:rsidR="00EF1375" w:rsidRPr="004822D8" w14:paraId="07E04190" w14:textId="77777777" w:rsidTr="003930D7">
        <w:tc>
          <w:tcPr>
            <w:tcW w:w="670" w:type="dxa"/>
          </w:tcPr>
          <w:p w14:paraId="3D56BC3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2554" w:type="dxa"/>
          </w:tcPr>
          <w:p w14:paraId="4380313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TongDoanhThu</w:t>
            </w:r>
          </w:p>
        </w:tc>
        <w:tc>
          <w:tcPr>
            <w:tcW w:w="1571" w:type="dxa"/>
          </w:tcPr>
          <w:p w14:paraId="27EC3E7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734" w:type="dxa"/>
          </w:tcPr>
          <w:p w14:paraId="2D25BD11" w14:textId="77777777" w:rsidR="00EF1375" w:rsidRPr="004822D8" w:rsidRDefault="00EF1375" w:rsidP="00B74F48">
            <w:pPr>
              <w:jc w:val="center"/>
              <w:rPr>
                <w:rFonts w:ascii="Times New Roman" w:hAnsi="Times New Roman" w:cs="Times New Roman"/>
                <w:sz w:val="28"/>
                <w:szCs w:val="28"/>
              </w:rPr>
            </w:pPr>
          </w:p>
        </w:tc>
        <w:tc>
          <w:tcPr>
            <w:tcW w:w="1152" w:type="dxa"/>
          </w:tcPr>
          <w:p w14:paraId="1BD2FA7D" w14:textId="77777777" w:rsidR="00EF1375" w:rsidRPr="004822D8" w:rsidRDefault="00EF1375" w:rsidP="00B74F48">
            <w:pPr>
              <w:jc w:val="center"/>
              <w:rPr>
                <w:rFonts w:ascii="Times New Roman" w:hAnsi="Times New Roman" w:cs="Times New Roman"/>
                <w:sz w:val="28"/>
                <w:szCs w:val="28"/>
              </w:rPr>
            </w:pPr>
          </w:p>
        </w:tc>
      </w:tr>
    </w:tbl>
    <w:p w14:paraId="413FF4F9" w14:textId="77777777" w:rsidR="00EF1375" w:rsidRPr="004822D8" w:rsidRDefault="00EF1375" w:rsidP="00EF1375">
      <w:pPr>
        <w:pStyle w:val="ListParagraph"/>
        <w:ind w:left="1800"/>
        <w:jc w:val="both"/>
        <w:rPr>
          <w:rFonts w:ascii="Times New Roman" w:hAnsi="Times New Roman" w:cs="Times New Roman"/>
          <w:sz w:val="28"/>
          <w:szCs w:val="28"/>
        </w:rPr>
      </w:pPr>
    </w:p>
    <w:p w14:paraId="4DA5CF1F" w14:textId="77777777" w:rsidR="00EF1375" w:rsidRPr="004822D8" w:rsidRDefault="00EF1375" w:rsidP="00EF1375">
      <w:pPr>
        <w:pStyle w:val="ListParagraph"/>
        <w:ind w:left="1800"/>
        <w:jc w:val="both"/>
        <w:rPr>
          <w:rFonts w:ascii="Times New Roman" w:hAnsi="Times New Roman" w:cs="Times New Roman"/>
          <w:sz w:val="28"/>
          <w:szCs w:val="28"/>
        </w:rPr>
      </w:pPr>
    </w:p>
    <w:p w14:paraId="6D07A9DB" w14:textId="77777777" w:rsidR="00EF1375" w:rsidRPr="004822D8" w:rsidRDefault="00EF1375" w:rsidP="009C1CBD">
      <w:pPr>
        <w:pStyle w:val="ListParagraph"/>
        <w:numPr>
          <w:ilvl w:val="1"/>
          <w:numId w:val="21"/>
        </w:numPr>
        <w:jc w:val="both"/>
        <w:rPr>
          <w:rFonts w:ascii="Times New Roman" w:hAnsi="Times New Roman" w:cs="Times New Roman"/>
          <w:b/>
          <w:sz w:val="28"/>
          <w:szCs w:val="28"/>
        </w:rPr>
      </w:pPr>
      <w:r w:rsidRPr="004822D8">
        <w:rPr>
          <w:rFonts w:ascii="Times New Roman" w:hAnsi="Times New Roman" w:cs="Times New Roman"/>
          <w:b/>
          <w:sz w:val="28"/>
          <w:szCs w:val="28"/>
        </w:rPr>
        <w:t>Thiết kế dữ liệu mức vật lý (sơ đồ logic)</w:t>
      </w:r>
    </w:p>
    <w:p w14:paraId="5A0C2F57" w14:textId="77777777" w:rsidR="00EF1375" w:rsidRPr="004822D8" w:rsidRDefault="00EF1375" w:rsidP="009C1CBD">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Tiếp nhận yêu cầu “Cập nhật sảnh”</w:t>
      </w:r>
    </w:p>
    <w:p w14:paraId="20811551" w14:textId="77777777" w:rsidR="00EF1375" w:rsidRPr="004822D8" w:rsidRDefault="00EF1375" w:rsidP="00863652">
      <w:pPr>
        <w:pStyle w:val="ListParagraph"/>
        <w:numPr>
          <w:ilvl w:val="0"/>
          <w:numId w:val="6"/>
        </w:numPr>
        <w:ind w:left="1440"/>
        <w:rPr>
          <w:rFonts w:ascii="Times New Roman" w:hAnsi="Times New Roman" w:cs="Times New Roman"/>
          <w:sz w:val="28"/>
          <w:szCs w:val="28"/>
        </w:rPr>
      </w:pPr>
      <w:r w:rsidRPr="004822D8">
        <w:rPr>
          <w:rFonts w:ascii="Times New Roman" w:hAnsi="Times New Roman" w:cs="Times New Roman"/>
          <w:sz w:val="28"/>
          <w:szCs w:val="28"/>
        </w:rPr>
        <w:t xml:space="preserve">Thiết kế dữ liệu với tính đúng đắn </w:t>
      </w:r>
    </w:p>
    <w:p w14:paraId="131B8FCF"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mới: LoaiSanh, TenSanh,</w:t>
      </w:r>
    </w:p>
    <w:p w14:paraId="2368A156"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Thiết kế dữ liệu:</w:t>
      </w:r>
    </w:p>
    <w:p w14:paraId="00022F5F" w14:textId="77777777" w:rsidR="00EF1375" w:rsidRPr="004822D8" w:rsidRDefault="00EF1375" w:rsidP="00863652">
      <w:pPr>
        <w:pStyle w:val="ListParagraph"/>
        <w:numPr>
          <w:ilvl w:val="0"/>
          <w:numId w:val="5"/>
        </w:numPr>
        <w:rPr>
          <w:rFonts w:ascii="Times New Roman" w:hAnsi="Times New Roman" w:cs="Times New Roman"/>
          <w:sz w:val="28"/>
          <w:szCs w:val="28"/>
        </w:rPr>
      </w:pPr>
      <w:r w:rsidRPr="004822D8">
        <w:rPr>
          <w:rFonts w:ascii="Times New Roman" w:hAnsi="Times New Roman" w:cs="Times New Roman"/>
          <w:sz w:val="28"/>
          <w:szCs w:val="28"/>
        </w:rPr>
        <w:t>SANH (</w:t>
      </w:r>
      <w:r w:rsidRPr="004822D8">
        <w:rPr>
          <w:rFonts w:ascii="Times New Roman" w:hAnsi="Times New Roman" w:cs="Times New Roman"/>
          <w:sz w:val="28"/>
          <w:szCs w:val="28"/>
          <w:u w:val="single"/>
        </w:rPr>
        <w:t>MaSanh</w:t>
      </w:r>
      <w:r w:rsidRPr="004822D8">
        <w:rPr>
          <w:rFonts w:ascii="Times New Roman" w:hAnsi="Times New Roman" w:cs="Times New Roman"/>
          <w:sz w:val="28"/>
          <w:szCs w:val="28"/>
        </w:rPr>
        <w:t>, LoaiSanh, TenSanh)</w:t>
      </w:r>
    </w:p>
    <w:p w14:paraId="6EDFFBCB"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trừu tượng: MaSanh</w:t>
      </w:r>
    </w:p>
    <w:p w14:paraId="21CB8200" w14:textId="77777777" w:rsidR="00EF1375" w:rsidRPr="004822D8" w:rsidRDefault="00EF1375" w:rsidP="00863652">
      <w:pPr>
        <w:pStyle w:val="ListParagraph"/>
        <w:numPr>
          <w:ilvl w:val="0"/>
          <w:numId w:val="6"/>
        </w:numPr>
        <w:ind w:left="1440"/>
        <w:rPr>
          <w:rFonts w:ascii="Times New Roman" w:hAnsi="Times New Roman" w:cs="Times New Roman"/>
          <w:sz w:val="28"/>
          <w:szCs w:val="28"/>
        </w:rPr>
      </w:pPr>
      <w:r w:rsidRPr="004822D8">
        <w:rPr>
          <w:rFonts w:ascii="Times New Roman" w:hAnsi="Times New Roman" w:cs="Times New Roman"/>
          <w:sz w:val="28"/>
          <w:szCs w:val="28"/>
        </w:rPr>
        <w:t>Thiết kế dữ liệu theo tính tiến hoá</w:t>
      </w:r>
    </w:p>
    <w:p w14:paraId="174706F4"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mới: SoLuongBanToiDa, DonGiaToiThieu, GhiChu, TiSoPhat</w:t>
      </w:r>
    </w:p>
    <w:p w14:paraId="1AE28706"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 xml:space="preserve">Thiết kế dữ liệu: </w:t>
      </w:r>
    </w:p>
    <w:p w14:paraId="7F62B67C" w14:textId="77777777" w:rsidR="00EF1375" w:rsidRPr="004822D8" w:rsidRDefault="00EF1375" w:rsidP="00863652">
      <w:pPr>
        <w:pStyle w:val="ListParagraph"/>
        <w:numPr>
          <w:ilvl w:val="0"/>
          <w:numId w:val="5"/>
        </w:numPr>
        <w:rPr>
          <w:rFonts w:ascii="Times New Roman" w:hAnsi="Times New Roman" w:cs="Times New Roman"/>
          <w:sz w:val="28"/>
          <w:szCs w:val="28"/>
        </w:rPr>
      </w:pPr>
      <w:r w:rsidRPr="004822D8">
        <w:rPr>
          <w:rFonts w:ascii="Times New Roman" w:hAnsi="Times New Roman" w:cs="Times New Roman"/>
          <w:sz w:val="28"/>
          <w:szCs w:val="28"/>
        </w:rPr>
        <w:t>SANH (</w:t>
      </w:r>
      <w:r w:rsidRPr="004822D8">
        <w:rPr>
          <w:rFonts w:ascii="Times New Roman" w:hAnsi="Times New Roman" w:cs="Times New Roman"/>
          <w:sz w:val="28"/>
          <w:szCs w:val="28"/>
          <w:u w:val="single"/>
        </w:rPr>
        <w:t>MaSanh</w:t>
      </w:r>
      <w:r w:rsidRPr="004822D8">
        <w:rPr>
          <w:rFonts w:ascii="Times New Roman" w:hAnsi="Times New Roman" w:cs="Times New Roman"/>
          <w:sz w:val="28"/>
          <w:szCs w:val="28"/>
        </w:rPr>
        <w:t>, LoaiSanh, TenSanh)</w:t>
      </w:r>
    </w:p>
    <w:p w14:paraId="08FFB3ED" w14:textId="77777777" w:rsidR="00EF1375" w:rsidRPr="004822D8" w:rsidRDefault="00EF1375" w:rsidP="00863652">
      <w:pPr>
        <w:pStyle w:val="ListParagraph"/>
        <w:numPr>
          <w:ilvl w:val="0"/>
          <w:numId w:val="5"/>
        </w:numPr>
        <w:rPr>
          <w:rFonts w:ascii="Times New Roman" w:hAnsi="Times New Roman" w:cs="Times New Roman"/>
          <w:sz w:val="28"/>
          <w:szCs w:val="28"/>
        </w:rPr>
      </w:pPr>
      <w:r w:rsidRPr="004822D8">
        <w:rPr>
          <w:rFonts w:ascii="Times New Roman" w:hAnsi="Times New Roman" w:cs="Times New Roman"/>
          <w:sz w:val="28"/>
          <w:szCs w:val="28"/>
        </w:rPr>
        <w:t>THAMSO (SoLuongBanToiDa, DonGiaToiThieu, GhiChu, TiSoPhat)</w:t>
      </w:r>
    </w:p>
    <w:p w14:paraId="54A64EC2" w14:textId="77777777" w:rsidR="00EF1375" w:rsidRPr="004822D8" w:rsidRDefault="00EF1375" w:rsidP="00EF1375">
      <w:pPr>
        <w:pStyle w:val="ListParagraph"/>
        <w:ind w:left="2160"/>
        <w:rPr>
          <w:rFonts w:ascii="Times New Roman" w:hAnsi="Times New Roman" w:cs="Times New Roman"/>
          <w:noProof/>
          <w:sz w:val="28"/>
          <w:szCs w:val="28"/>
        </w:rPr>
      </w:pPr>
    </w:p>
    <w:p w14:paraId="0B284325" w14:textId="77777777" w:rsidR="00EF1375" w:rsidRPr="004822D8" w:rsidRDefault="00EF1375" w:rsidP="00EF1375">
      <w:pPr>
        <w:pStyle w:val="ListParagraph"/>
        <w:ind w:left="2160"/>
        <w:rPr>
          <w:rFonts w:ascii="Times New Roman" w:hAnsi="Times New Roman" w:cs="Times New Roman"/>
          <w:sz w:val="28"/>
          <w:szCs w:val="28"/>
        </w:rPr>
      </w:pPr>
      <w:r w:rsidRPr="004822D8">
        <w:rPr>
          <w:rFonts w:ascii="Times New Roman" w:hAnsi="Times New Roman" w:cs="Times New Roman"/>
          <w:noProof/>
          <w:sz w:val="28"/>
          <w:szCs w:val="28"/>
        </w:rPr>
        <w:lastRenderedPageBreak/>
        <w:drawing>
          <wp:inline distT="0" distB="0" distL="0" distR="0" wp14:anchorId="5E86D1E1" wp14:editId="752E8817">
            <wp:extent cx="3429000" cy="1425539"/>
            <wp:effectExtent l="0" t="0" r="0" b="381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217" t="42475" r="35257" b="36431"/>
                    <a:stretch/>
                  </pic:blipFill>
                  <pic:spPr bwMode="auto">
                    <a:xfrm>
                      <a:off x="0" y="0"/>
                      <a:ext cx="3439569" cy="1429933"/>
                    </a:xfrm>
                    <a:prstGeom prst="rect">
                      <a:avLst/>
                    </a:prstGeom>
                    <a:ln>
                      <a:noFill/>
                    </a:ln>
                    <a:extLst>
                      <a:ext uri="{53640926-AAD7-44D8-BBD7-CCE9431645EC}">
                        <a14:shadowObscured xmlns:a14="http://schemas.microsoft.com/office/drawing/2010/main"/>
                      </a:ext>
                    </a:extLst>
                  </pic:spPr>
                </pic:pic>
              </a:graphicData>
            </a:graphic>
          </wp:inline>
        </w:drawing>
      </w:r>
    </w:p>
    <w:p w14:paraId="22A48DAD" w14:textId="77777777" w:rsidR="00EF1375" w:rsidRPr="004822D8" w:rsidRDefault="00EF1375" w:rsidP="009C1CBD">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Tiếp nhận yêu cầu “Lập hợp đồng”</w:t>
      </w:r>
    </w:p>
    <w:p w14:paraId="1DDBF845" w14:textId="77777777" w:rsidR="00EF1375" w:rsidRPr="004822D8" w:rsidRDefault="00EF1375" w:rsidP="00863652">
      <w:pPr>
        <w:pStyle w:val="ListParagraph"/>
        <w:numPr>
          <w:ilvl w:val="0"/>
          <w:numId w:val="6"/>
        </w:numPr>
        <w:ind w:left="1440"/>
        <w:rPr>
          <w:rFonts w:ascii="Times New Roman" w:hAnsi="Times New Roman" w:cs="Times New Roman"/>
          <w:sz w:val="28"/>
          <w:szCs w:val="28"/>
        </w:rPr>
      </w:pPr>
      <w:r w:rsidRPr="004822D8">
        <w:rPr>
          <w:rFonts w:ascii="Times New Roman" w:hAnsi="Times New Roman" w:cs="Times New Roman"/>
          <w:sz w:val="28"/>
          <w:szCs w:val="28"/>
        </w:rPr>
        <w:t>Thiết kế dữ liệu theo tính đúng đắn:</w:t>
      </w:r>
    </w:p>
    <w:p w14:paraId="1AD0416A"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mới: NgayLap, TenKhachHang, TenChuRe, TenCoDau, DiaChi, DienThoai, Email, NgayToChuc, TienCoc, TenNhamnVien, LoaiSanh, Ca, SoLuongBan, SoLuongNV, Thucdon, DichVu.</w:t>
      </w:r>
    </w:p>
    <w:p w14:paraId="426A4AE3"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Thiết kế dữ liệu:</w:t>
      </w:r>
    </w:p>
    <w:p w14:paraId="02C7B5F8" w14:textId="77777777" w:rsidR="00EF1375" w:rsidRPr="004822D8" w:rsidRDefault="00EF1375" w:rsidP="00863652">
      <w:pPr>
        <w:pStyle w:val="ListParagraph"/>
        <w:numPr>
          <w:ilvl w:val="0"/>
          <w:numId w:val="7"/>
        </w:numPr>
        <w:rPr>
          <w:rFonts w:ascii="Times New Roman" w:hAnsi="Times New Roman" w:cs="Times New Roman"/>
          <w:sz w:val="28"/>
          <w:szCs w:val="28"/>
        </w:rPr>
      </w:pPr>
      <w:r w:rsidRPr="004822D8">
        <w:rPr>
          <w:rFonts w:ascii="Times New Roman" w:hAnsi="Times New Roman" w:cs="Times New Roman"/>
          <w:sz w:val="28"/>
          <w:szCs w:val="28"/>
        </w:rPr>
        <w:t>KHACHHANG (</w:t>
      </w:r>
      <w:r w:rsidRPr="004822D8">
        <w:rPr>
          <w:rFonts w:ascii="Times New Roman" w:hAnsi="Times New Roman" w:cs="Times New Roman"/>
          <w:sz w:val="28"/>
          <w:szCs w:val="28"/>
          <w:u w:val="single"/>
        </w:rPr>
        <w:t>MaKH</w:t>
      </w:r>
      <w:r w:rsidRPr="004822D8">
        <w:rPr>
          <w:rFonts w:ascii="Times New Roman" w:hAnsi="Times New Roman" w:cs="Times New Roman"/>
          <w:sz w:val="28"/>
          <w:szCs w:val="28"/>
        </w:rPr>
        <w:t>, TenKH, TenChuRe, TenCoDau, DiaChi, DienThoai, Email)</w:t>
      </w:r>
    </w:p>
    <w:p w14:paraId="429C93DB" w14:textId="77777777" w:rsidR="00EF1375" w:rsidRPr="004822D8" w:rsidRDefault="00EF1375" w:rsidP="00863652">
      <w:pPr>
        <w:pStyle w:val="ListParagraph"/>
        <w:numPr>
          <w:ilvl w:val="0"/>
          <w:numId w:val="7"/>
        </w:numPr>
        <w:rPr>
          <w:rFonts w:ascii="Times New Roman" w:hAnsi="Times New Roman" w:cs="Times New Roman"/>
          <w:sz w:val="28"/>
          <w:szCs w:val="28"/>
        </w:rPr>
      </w:pPr>
      <w:r w:rsidRPr="004822D8">
        <w:rPr>
          <w:rFonts w:ascii="Times New Roman" w:hAnsi="Times New Roman" w:cs="Times New Roman"/>
          <w:sz w:val="28"/>
          <w:szCs w:val="28"/>
        </w:rPr>
        <w:t>NHANVIEN (</w:t>
      </w:r>
      <w:r w:rsidRPr="004822D8">
        <w:rPr>
          <w:rFonts w:ascii="Times New Roman" w:hAnsi="Times New Roman" w:cs="Times New Roman"/>
          <w:sz w:val="28"/>
          <w:szCs w:val="28"/>
          <w:u w:val="single"/>
        </w:rPr>
        <w:t>MaNV</w:t>
      </w:r>
      <w:r w:rsidRPr="004822D8">
        <w:rPr>
          <w:rFonts w:ascii="Times New Roman" w:hAnsi="Times New Roman" w:cs="Times New Roman"/>
          <w:sz w:val="28"/>
          <w:szCs w:val="28"/>
        </w:rPr>
        <w:t>, TenNV)</w:t>
      </w:r>
    </w:p>
    <w:p w14:paraId="0BE10B36" w14:textId="77777777" w:rsidR="00EF1375" w:rsidRPr="004822D8" w:rsidRDefault="00EF1375" w:rsidP="00863652">
      <w:pPr>
        <w:pStyle w:val="ListParagraph"/>
        <w:numPr>
          <w:ilvl w:val="0"/>
          <w:numId w:val="7"/>
        </w:numPr>
        <w:rPr>
          <w:rFonts w:ascii="Times New Roman" w:hAnsi="Times New Roman" w:cs="Times New Roman"/>
          <w:sz w:val="28"/>
          <w:szCs w:val="28"/>
        </w:rPr>
      </w:pPr>
      <w:r w:rsidRPr="004822D8">
        <w:rPr>
          <w:rFonts w:ascii="Times New Roman" w:hAnsi="Times New Roman" w:cs="Times New Roman"/>
          <w:sz w:val="28"/>
          <w:szCs w:val="28"/>
        </w:rPr>
        <w:t>SANH (</w:t>
      </w:r>
      <w:r w:rsidRPr="004822D8">
        <w:rPr>
          <w:rFonts w:ascii="Times New Roman" w:hAnsi="Times New Roman" w:cs="Times New Roman"/>
          <w:sz w:val="28"/>
          <w:szCs w:val="28"/>
          <w:u w:val="single"/>
        </w:rPr>
        <w:t>MaSanh</w:t>
      </w:r>
      <w:r w:rsidRPr="004822D8">
        <w:rPr>
          <w:rFonts w:ascii="Times New Roman" w:hAnsi="Times New Roman" w:cs="Times New Roman"/>
          <w:sz w:val="28"/>
          <w:szCs w:val="28"/>
        </w:rPr>
        <w:t>, LoaiSanh, TenSanh)</w:t>
      </w:r>
    </w:p>
    <w:p w14:paraId="5377C825" w14:textId="77777777" w:rsidR="00EF1375" w:rsidRPr="004822D8" w:rsidRDefault="00EF1375" w:rsidP="00863652">
      <w:pPr>
        <w:pStyle w:val="ListParagraph"/>
        <w:numPr>
          <w:ilvl w:val="0"/>
          <w:numId w:val="7"/>
        </w:numPr>
        <w:rPr>
          <w:rFonts w:ascii="Times New Roman" w:hAnsi="Times New Roman" w:cs="Times New Roman"/>
          <w:sz w:val="28"/>
          <w:szCs w:val="28"/>
        </w:rPr>
      </w:pPr>
      <w:r w:rsidRPr="004822D8">
        <w:rPr>
          <w:rFonts w:ascii="Times New Roman" w:hAnsi="Times New Roman" w:cs="Times New Roman"/>
          <w:sz w:val="28"/>
          <w:szCs w:val="28"/>
        </w:rPr>
        <w:t>THOIGIAN (</w:t>
      </w:r>
      <w:r w:rsidRPr="004822D8">
        <w:rPr>
          <w:rFonts w:ascii="Times New Roman" w:hAnsi="Times New Roman" w:cs="Times New Roman"/>
          <w:sz w:val="28"/>
          <w:szCs w:val="28"/>
          <w:u w:val="single"/>
        </w:rPr>
        <w:t>MaTg</w:t>
      </w:r>
      <w:r w:rsidRPr="004822D8">
        <w:rPr>
          <w:rFonts w:ascii="Times New Roman" w:hAnsi="Times New Roman" w:cs="Times New Roman"/>
          <w:sz w:val="28"/>
          <w:szCs w:val="28"/>
        </w:rPr>
        <w:t>, NgayLap, NgayToChuc)</w:t>
      </w:r>
    </w:p>
    <w:p w14:paraId="35460FC1" w14:textId="77777777" w:rsidR="00EF1375" w:rsidRPr="004822D8" w:rsidRDefault="00EF1375" w:rsidP="00863652">
      <w:pPr>
        <w:pStyle w:val="ListParagraph"/>
        <w:numPr>
          <w:ilvl w:val="0"/>
          <w:numId w:val="7"/>
        </w:numPr>
        <w:rPr>
          <w:rFonts w:ascii="Times New Roman" w:hAnsi="Times New Roman" w:cs="Times New Roman"/>
          <w:sz w:val="28"/>
          <w:szCs w:val="28"/>
        </w:rPr>
      </w:pPr>
      <w:r w:rsidRPr="004822D8">
        <w:rPr>
          <w:rFonts w:ascii="Times New Roman" w:hAnsi="Times New Roman" w:cs="Times New Roman"/>
          <w:sz w:val="28"/>
          <w:szCs w:val="28"/>
        </w:rPr>
        <w:t>HOPDONG (</w:t>
      </w:r>
      <w:r w:rsidRPr="004822D8">
        <w:rPr>
          <w:rFonts w:ascii="Times New Roman" w:hAnsi="Times New Roman" w:cs="Times New Roman"/>
          <w:sz w:val="28"/>
          <w:szCs w:val="28"/>
          <w:u w:val="single"/>
        </w:rPr>
        <w:t>MaHopDong</w:t>
      </w:r>
      <w:r w:rsidRPr="004822D8">
        <w:rPr>
          <w:rFonts w:ascii="Times New Roman" w:hAnsi="Times New Roman" w:cs="Times New Roman"/>
          <w:sz w:val="28"/>
          <w:szCs w:val="28"/>
        </w:rPr>
        <w:t>, MaKH, MaTg, MaNV, MaSanh, TienCoc, ThucDon, DichVu, SoLuongBan, SoLuongNV, Ca)</w:t>
      </w:r>
    </w:p>
    <w:p w14:paraId="5BD7308F" w14:textId="77777777" w:rsidR="00EF1375" w:rsidRPr="004822D8" w:rsidRDefault="00EF1375" w:rsidP="00863652">
      <w:pPr>
        <w:pStyle w:val="ListParagraph"/>
        <w:numPr>
          <w:ilvl w:val="0"/>
          <w:numId w:val="7"/>
        </w:numPr>
        <w:rPr>
          <w:rFonts w:ascii="Times New Roman" w:hAnsi="Times New Roman" w:cs="Times New Roman"/>
          <w:sz w:val="28"/>
          <w:szCs w:val="28"/>
        </w:rPr>
      </w:pPr>
      <w:r w:rsidRPr="004822D8">
        <w:rPr>
          <w:rFonts w:ascii="Times New Roman" w:hAnsi="Times New Roman" w:cs="Times New Roman"/>
          <w:sz w:val="28"/>
          <w:szCs w:val="28"/>
        </w:rPr>
        <w:t>THAMSO (SoLuongBanToiDa, DonGiaToiThieu, GhiChu, TiSoPhat)</w:t>
      </w:r>
    </w:p>
    <w:p w14:paraId="696EC8CB" w14:textId="77777777" w:rsidR="00EF1375" w:rsidRPr="004822D8" w:rsidRDefault="00EF1375" w:rsidP="00EF1375">
      <w:pPr>
        <w:pStyle w:val="ListParagraph"/>
        <w:ind w:left="2160"/>
        <w:rPr>
          <w:rFonts w:ascii="Times New Roman" w:hAnsi="Times New Roman" w:cs="Times New Roman"/>
          <w:sz w:val="28"/>
          <w:szCs w:val="28"/>
        </w:rPr>
      </w:pPr>
    </w:p>
    <w:p w14:paraId="5A1A14B2"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Thuộc tính trừu tượng: MaKH, MaNV, MaTg, MaHopDong.</w:t>
      </w:r>
    </w:p>
    <w:p w14:paraId="3598E1A8" w14:textId="77777777" w:rsidR="00EF1375" w:rsidRPr="004822D8" w:rsidRDefault="00EF1375" w:rsidP="00863652">
      <w:pPr>
        <w:pStyle w:val="ListParagraph"/>
        <w:numPr>
          <w:ilvl w:val="0"/>
          <w:numId w:val="6"/>
        </w:numPr>
        <w:ind w:left="1440"/>
        <w:rPr>
          <w:rFonts w:ascii="Times New Roman" w:hAnsi="Times New Roman" w:cs="Times New Roman"/>
          <w:sz w:val="28"/>
          <w:szCs w:val="28"/>
        </w:rPr>
      </w:pPr>
      <w:r w:rsidRPr="004822D8">
        <w:rPr>
          <w:rFonts w:ascii="Times New Roman" w:hAnsi="Times New Roman" w:cs="Times New Roman"/>
          <w:sz w:val="28"/>
          <w:szCs w:val="28"/>
        </w:rPr>
        <w:t>Thiết kế dữ liệu theo tính tiến hoá:</w:t>
      </w:r>
    </w:p>
    <w:p w14:paraId="4515C093"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mới: TienCocToiThieu, MonKhaiVi, MonChinh1, MonChinh2, MonChinh3, MonChinh4, Lau, TrangMieng, Bia, NuocNgot, GiaThucDon, Ruou, BanhKem, MC, BanNhac, CaSi, DJ, GiaDichVu.</w:t>
      </w:r>
    </w:p>
    <w:p w14:paraId="6E89995F"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Thiết kế dữ liệu:</w:t>
      </w:r>
    </w:p>
    <w:p w14:paraId="2FCDC6C7" w14:textId="77777777" w:rsidR="00EF1375" w:rsidRPr="004822D8" w:rsidRDefault="00EF1375" w:rsidP="00863652">
      <w:pPr>
        <w:pStyle w:val="ListParagraph"/>
        <w:numPr>
          <w:ilvl w:val="0"/>
          <w:numId w:val="8"/>
        </w:numPr>
        <w:rPr>
          <w:rFonts w:ascii="Times New Roman" w:hAnsi="Times New Roman" w:cs="Times New Roman"/>
          <w:sz w:val="28"/>
          <w:szCs w:val="28"/>
        </w:rPr>
      </w:pPr>
      <w:r w:rsidRPr="004822D8">
        <w:rPr>
          <w:rFonts w:ascii="Times New Roman" w:hAnsi="Times New Roman" w:cs="Times New Roman"/>
          <w:sz w:val="28"/>
          <w:szCs w:val="28"/>
        </w:rPr>
        <w:t>KHACHHANG (</w:t>
      </w:r>
      <w:r w:rsidRPr="004822D8">
        <w:rPr>
          <w:rFonts w:ascii="Times New Roman" w:hAnsi="Times New Roman" w:cs="Times New Roman"/>
          <w:sz w:val="28"/>
          <w:szCs w:val="28"/>
          <w:u w:val="single"/>
        </w:rPr>
        <w:t>MaKH</w:t>
      </w:r>
      <w:r w:rsidRPr="004822D8">
        <w:rPr>
          <w:rFonts w:ascii="Times New Roman" w:hAnsi="Times New Roman" w:cs="Times New Roman"/>
          <w:sz w:val="28"/>
          <w:szCs w:val="28"/>
        </w:rPr>
        <w:t>, TenKH, TenChuRe, TenCoDau, DiaChi, DienThoai, Email)</w:t>
      </w:r>
    </w:p>
    <w:p w14:paraId="044F7E1D" w14:textId="77777777" w:rsidR="00EF1375" w:rsidRPr="004822D8" w:rsidRDefault="00EF1375" w:rsidP="00863652">
      <w:pPr>
        <w:pStyle w:val="ListParagraph"/>
        <w:numPr>
          <w:ilvl w:val="0"/>
          <w:numId w:val="8"/>
        </w:numPr>
        <w:rPr>
          <w:rFonts w:ascii="Times New Roman" w:hAnsi="Times New Roman" w:cs="Times New Roman"/>
          <w:sz w:val="28"/>
          <w:szCs w:val="28"/>
        </w:rPr>
      </w:pPr>
      <w:r w:rsidRPr="004822D8">
        <w:rPr>
          <w:rFonts w:ascii="Times New Roman" w:hAnsi="Times New Roman" w:cs="Times New Roman"/>
          <w:sz w:val="28"/>
          <w:szCs w:val="28"/>
        </w:rPr>
        <w:t>NHANVIEN (</w:t>
      </w:r>
      <w:r w:rsidRPr="004822D8">
        <w:rPr>
          <w:rFonts w:ascii="Times New Roman" w:hAnsi="Times New Roman" w:cs="Times New Roman"/>
          <w:sz w:val="28"/>
          <w:szCs w:val="28"/>
          <w:u w:val="single"/>
        </w:rPr>
        <w:t>MaNV</w:t>
      </w:r>
      <w:r w:rsidRPr="004822D8">
        <w:rPr>
          <w:rFonts w:ascii="Times New Roman" w:hAnsi="Times New Roman" w:cs="Times New Roman"/>
          <w:sz w:val="28"/>
          <w:szCs w:val="28"/>
        </w:rPr>
        <w:t>, TenNV)</w:t>
      </w:r>
    </w:p>
    <w:p w14:paraId="78A5CC63" w14:textId="77777777" w:rsidR="00EF1375" w:rsidRPr="004822D8" w:rsidRDefault="00EF1375" w:rsidP="00863652">
      <w:pPr>
        <w:pStyle w:val="ListParagraph"/>
        <w:numPr>
          <w:ilvl w:val="0"/>
          <w:numId w:val="8"/>
        </w:numPr>
        <w:rPr>
          <w:rFonts w:ascii="Times New Roman" w:hAnsi="Times New Roman" w:cs="Times New Roman"/>
          <w:sz w:val="28"/>
          <w:szCs w:val="28"/>
        </w:rPr>
      </w:pPr>
      <w:r w:rsidRPr="004822D8">
        <w:rPr>
          <w:rFonts w:ascii="Times New Roman" w:hAnsi="Times New Roman" w:cs="Times New Roman"/>
          <w:sz w:val="28"/>
          <w:szCs w:val="28"/>
        </w:rPr>
        <w:t>SANH (</w:t>
      </w:r>
      <w:r w:rsidRPr="004822D8">
        <w:rPr>
          <w:rFonts w:ascii="Times New Roman" w:hAnsi="Times New Roman" w:cs="Times New Roman"/>
          <w:sz w:val="28"/>
          <w:szCs w:val="28"/>
          <w:u w:val="single"/>
        </w:rPr>
        <w:t>MaSanh</w:t>
      </w:r>
      <w:r w:rsidRPr="004822D8">
        <w:rPr>
          <w:rFonts w:ascii="Times New Roman" w:hAnsi="Times New Roman" w:cs="Times New Roman"/>
          <w:sz w:val="28"/>
          <w:szCs w:val="28"/>
        </w:rPr>
        <w:t>, LoaiSanh, TenSanh)</w:t>
      </w:r>
    </w:p>
    <w:p w14:paraId="0B9EF877" w14:textId="77777777" w:rsidR="00EF1375" w:rsidRPr="004822D8" w:rsidRDefault="00EF1375" w:rsidP="00863652">
      <w:pPr>
        <w:pStyle w:val="ListParagraph"/>
        <w:numPr>
          <w:ilvl w:val="0"/>
          <w:numId w:val="8"/>
        </w:numPr>
        <w:rPr>
          <w:rFonts w:ascii="Times New Roman" w:hAnsi="Times New Roman" w:cs="Times New Roman"/>
          <w:sz w:val="28"/>
          <w:szCs w:val="28"/>
        </w:rPr>
      </w:pPr>
      <w:r w:rsidRPr="004822D8">
        <w:rPr>
          <w:rFonts w:ascii="Times New Roman" w:hAnsi="Times New Roman" w:cs="Times New Roman"/>
          <w:sz w:val="28"/>
          <w:szCs w:val="28"/>
        </w:rPr>
        <w:t>THOIGIAN (</w:t>
      </w:r>
      <w:r w:rsidRPr="004822D8">
        <w:rPr>
          <w:rFonts w:ascii="Times New Roman" w:hAnsi="Times New Roman" w:cs="Times New Roman"/>
          <w:sz w:val="28"/>
          <w:szCs w:val="28"/>
          <w:u w:val="single"/>
        </w:rPr>
        <w:t>MaTg</w:t>
      </w:r>
      <w:r w:rsidRPr="004822D8">
        <w:rPr>
          <w:rFonts w:ascii="Times New Roman" w:hAnsi="Times New Roman" w:cs="Times New Roman"/>
          <w:sz w:val="28"/>
          <w:szCs w:val="28"/>
        </w:rPr>
        <w:t>, NgayLap, NgayToChuc)</w:t>
      </w:r>
    </w:p>
    <w:p w14:paraId="6CAEA281" w14:textId="77777777" w:rsidR="00EF1375" w:rsidRPr="004822D8" w:rsidRDefault="00EF1375" w:rsidP="00863652">
      <w:pPr>
        <w:pStyle w:val="ListParagraph"/>
        <w:numPr>
          <w:ilvl w:val="0"/>
          <w:numId w:val="8"/>
        </w:numPr>
        <w:rPr>
          <w:rFonts w:ascii="Times New Roman" w:hAnsi="Times New Roman" w:cs="Times New Roman"/>
          <w:sz w:val="28"/>
          <w:szCs w:val="28"/>
        </w:rPr>
      </w:pPr>
      <w:r w:rsidRPr="004822D8">
        <w:rPr>
          <w:rFonts w:ascii="Times New Roman" w:hAnsi="Times New Roman" w:cs="Times New Roman"/>
          <w:sz w:val="28"/>
          <w:szCs w:val="28"/>
        </w:rPr>
        <w:lastRenderedPageBreak/>
        <w:t>HOPDONG (</w:t>
      </w:r>
      <w:r w:rsidRPr="004822D8">
        <w:rPr>
          <w:rFonts w:ascii="Times New Roman" w:hAnsi="Times New Roman" w:cs="Times New Roman"/>
          <w:sz w:val="28"/>
          <w:szCs w:val="28"/>
          <w:u w:val="single"/>
        </w:rPr>
        <w:t>MaHopDong</w:t>
      </w:r>
      <w:r w:rsidRPr="004822D8">
        <w:rPr>
          <w:rFonts w:ascii="Times New Roman" w:hAnsi="Times New Roman" w:cs="Times New Roman"/>
          <w:sz w:val="28"/>
          <w:szCs w:val="28"/>
        </w:rPr>
        <w:t>, MaKH, MaTg, MaNV, MaSanh, TienCoc, MaThucDon, MaDichVu, SoLuongBan, SoLuongNV, Ca)</w:t>
      </w:r>
    </w:p>
    <w:p w14:paraId="029D0E53" w14:textId="77777777" w:rsidR="00EF1375" w:rsidRPr="004822D8" w:rsidRDefault="00EF1375" w:rsidP="00863652">
      <w:pPr>
        <w:pStyle w:val="ListParagraph"/>
        <w:numPr>
          <w:ilvl w:val="0"/>
          <w:numId w:val="8"/>
        </w:numPr>
        <w:rPr>
          <w:rFonts w:ascii="Times New Roman" w:hAnsi="Times New Roman" w:cs="Times New Roman"/>
          <w:sz w:val="28"/>
          <w:szCs w:val="28"/>
        </w:rPr>
      </w:pPr>
      <w:r w:rsidRPr="004822D8">
        <w:rPr>
          <w:rFonts w:ascii="Times New Roman" w:hAnsi="Times New Roman" w:cs="Times New Roman"/>
          <w:sz w:val="28"/>
          <w:szCs w:val="28"/>
        </w:rPr>
        <w:t>THUCDON (</w:t>
      </w:r>
      <w:r w:rsidRPr="004822D8">
        <w:rPr>
          <w:rFonts w:ascii="Times New Roman" w:hAnsi="Times New Roman" w:cs="Times New Roman"/>
          <w:sz w:val="28"/>
          <w:szCs w:val="28"/>
          <w:u w:val="single"/>
        </w:rPr>
        <w:t>MaThucDon</w:t>
      </w:r>
      <w:r w:rsidRPr="004822D8">
        <w:rPr>
          <w:rFonts w:ascii="Times New Roman" w:hAnsi="Times New Roman" w:cs="Times New Roman"/>
          <w:sz w:val="28"/>
          <w:szCs w:val="28"/>
        </w:rPr>
        <w:t>, MonKhaiVi, MonChinh1, MonChinh2, MonChinh3, MonChinh4, Lau, TrangMieng, Bia, NuocNgot, GiaThucDon)</w:t>
      </w:r>
    </w:p>
    <w:p w14:paraId="5E3B4983" w14:textId="77777777" w:rsidR="00EF1375" w:rsidRPr="004822D8" w:rsidRDefault="00EF1375" w:rsidP="00863652">
      <w:pPr>
        <w:pStyle w:val="ListParagraph"/>
        <w:numPr>
          <w:ilvl w:val="0"/>
          <w:numId w:val="8"/>
        </w:numPr>
        <w:rPr>
          <w:rFonts w:ascii="Times New Roman" w:hAnsi="Times New Roman" w:cs="Times New Roman"/>
          <w:sz w:val="28"/>
          <w:szCs w:val="28"/>
        </w:rPr>
      </w:pPr>
      <w:r w:rsidRPr="004822D8">
        <w:rPr>
          <w:rFonts w:ascii="Times New Roman" w:hAnsi="Times New Roman" w:cs="Times New Roman"/>
          <w:sz w:val="28"/>
          <w:szCs w:val="28"/>
        </w:rPr>
        <w:t>DICHVU (</w:t>
      </w:r>
      <w:r w:rsidRPr="004822D8">
        <w:rPr>
          <w:rFonts w:ascii="Times New Roman" w:hAnsi="Times New Roman" w:cs="Times New Roman"/>
          <w:sz w:val="28"/>
          <w:szCs w:val="28"/>
          <w:u w:val="single"/>
        </w:rPr>
        <w:t>MaDichVu</w:t>
      </w:r>
      <w:r w:rsidRPr="004822D8">
        <w:rPr>
          <w:rFonts w:ascii="Times New Roman" w:hAnsi="Times New Roman" w:cs="Times New Roman"/>
          <w:sz w:val="28"/>
          <w:szCs w:val="28"/>
        </w:rPr>
        <w:t>, Ruou, BanhKem, MC, BanNhac, CaSi, DJ, GiaDichVu)</w:t>
      </w:r>
    </w:p>
    <w:p w14:paraId="23800BBF" w14:textId="77777777" w:rsidR="00EF1375" w:rsidRPr="004822D8" w:rsidRDefault="00EF1375" w:rsidP="00863652">
      <w:pPr>
        <w:pStyle w:val="ListParagraph"/>
        <w:numPr>
          <w:ilvl w:val="0"/>
          <w:numId w:val="8"/>
        </w:numPr>
        <w:rPr>
          <w:rFonts w:ascii="Times New Roman" w:hAnsi="Times New Roman" w:cs="Times New Roman"/>
          <w:sz w:val="28"/>
          <w:szCs w:val="28"/>
        </w:rPr>
      </w:pPr>
      <w:r w:rsidRPr="004822D8">
        <w:rPr>
          <w:rFonts w:ascii="Times New Roman" w:hAnsi="Times New Roman" w:cs="Times New Roman"/>
          <w:sz w:val="28"/>
          <w:szCs w:val="28"/>
        </w:rPr>
        <w:t>THAMSO (SoLuongBanToiDa, DonGiaToiThieu, GhiChu, TiSoPhat, TienCocToiThieu)</w:t>
      </w:r>
    </w:p>
    <w:p w14:paraId="024F711D"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trừu tượng: MaThucDon, MaDichVu</w:t>
      </w:r>
    </w:p>
    <w:p w14:paraId="3CB30707" w14:textId="77777777" w:rsidR="00EF1375" w:rsidRPr="004822D8" w:rsidRDefault="00EF1375" w:rsidP="00EF1375">
      <w:pPr>
        <w:ind w:left="1080"/>
        <w:rPr>
          <w:rFonts w:ascii="Times New Roman" w:hAnsi="Times New Roman" w:cs="Times New Roman"/>
          <w:sz w:val="28"/>
          <w:szCs w:val="28"/>
        </w:rPr>
      </w:pPr>
      <w:ins w:id="26" w:author="THU THIEN" w:date="2018-07-02T01:23:00Z">
        <w:r w:rsidRPr="004822D8">
          <w:rPr>
            <w:rFonts w:ascii="Times New Roman" w:hAnsi="Times New Roman" w:cs="Times New Roman"/>
            <w:noProof/>
            <w:sz w:val="28"/>
            <w:szCs w:val="28"/>
          </w:rPr>
          <w:drawing>
            <wp:inline distT="0" distB="0" distL="0" distR="0" wp14:anchorId="1527D504" wp14:editId="3423BB44">
              <wp:extent cx="5048250" cy="3354319"/>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058" t="29362" r="40705" b="13626"/>
                      <a:stretch/>
                    </pic:blipFill>
                    <pic:spPr bwMode="auto">
                      <a:xfrm>
                        <a:off x="0" y="0"/>
                        <a:ext cx="5059882" cy="3362048"/>
                      </a:xfrm>
                      <a:prstGeom prst="rect">
                        <a:avLst/>
                      </a:prstGeom>
                      <a:ln>
                        <a:noFill/>
                      </a:ln>
                      <a:extLst>
                        <a:ext uri="{53640926-AAD7-44D8-BBD7-CCE9431645EC}">
                          <a14:shadowObscured xmlns:a14="http://schemas.microsoft.com/office/drawing/2010/main"/>
                        </a:ext>
                      </a:extLst>
                    </pic:spPr>
                  </pic:pic>
                </a:graphicData>
              </a:graphic>
            </wp:inline>
          </w:drawing>
        </w:r>
      </w:ins>
    </w:p>
    <w:p w14:paraId="3B2178CE" w14:textId="77777777" w:rsidR="00EF1375" w:rsidRPr="004822D8" w:rsidRDefault="00EF1375" w:rsidP="009C1CBD">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Tiếp nhận yêu cầu “Lập hoá đơn”</w:t>
      </w:r>
    </w:p>
    <w:p w14:paraId="0E24387A" w14:textId="77777777" w:rsidR="00EF1375" w:rsidRPr="004822D8" w:rsidRDefault="00EF1375" w:rsidP="00863652">
      <w:pPr>
        <w:pStyle w:val="ListParagraph"/>
        <w:numPr>
          <w:ilvl w:val="0"/>
          <w:numId w:val="6"/>
        </w:numPr>
        <w:ind w:left="1440"/>
        <w:rPr>
          <w:rFonts w:ascii="Times New Roman" w:hAnsi="Times New Roman" w:cs="Times New Roman"/>
          <w:sz w:val="28"/>
          <w:szCs w:val="28"/>
        </w:rPr>
      </w:pPr>
      <w:r w:rsidRPr="004822D8">
        <w:rPr>
          <w:rFonts w:ascii="Times New Roman" w:hAnsi="Times New Roman" w:cs="Times New Roman"/>
          <w:sz w:val="28"/>
          <w:szCs w:val="28"/>
        </w:rPr>
        <w:t>Thiết kế dữ liệu theo tính đúng đắn:</w:t>
      </w:r>
    </w:p>
    <w:p w14:paraId="1E97584B"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mới: NgayLapHD, TienThucDon, TienDichVu, TienSanh, TienPhat, TongTienHD, ConLai.</w:t>
      </w:r>
    </w:p>
    <w:p w14:paraId="2F230306"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Thiết kế dữ liệu:</w:t>
      </w:r>
    </w:p>
    <w:p w14:paraId="6D37C57C" w14:textId="77777777" w:rsidR="00EF1375" w:rsidRPr="004822D8" w:rsidRDefault="00EF1375" w:rsidP="00863652">
      <w:pPr>
        <w:pStyle w:val="ListParagraph"/>
        <w:numPr>
          <w:ilvl w:val="0"/>
          <w:numId w:val="10"/>
        </w:numPr>
        <w:rPr>
          <w:rFonts w:ascii="Times New Roman" w:hAnsi="Times New Roman" w:cs="Times New Roman"/>
          <w:sz w:val="28"/>
          <w:szCs w:val="28"/>
        </w:rPr>
      </w:pPr>
      <w:r w:rsidRPr="004822D8">
        <w:rPr>
          <w:rFonts w:ascii="Times New Roman" w:hAnsi="Times New Roman" w:cs="Times New Roman"/>
          <w:sz w:val="28"/>
          <w:szCs w:val="28"/>
        </w:rPr>
        <w:t>KHACHHANG (</w:t>
      </w:r>
      <w:r w:rsidRPr="004822D8">
        <w:rPr>
          <w:rFonts w:ascii="Times New Roman" w:hAnsi="Times New Roman" w:cs="Times New Roman"/>
          <w:sz w:val="28"/>
          <w:szCs w:val="28"/>
          <w:u w:val="single"/>
        </w:rPr>
        <w:t>MaKH</w:t>
      </w:r>
      <w:r w:rsidRPr="004822D8">
        <w:rPr>
          <w:rFonts w:ascii="Times New Roman" w:hAnsi="Times New Roman" w:cs="Times New Roman"/>
          <w:sz w:val="28"/>
          <w:szCs w:val="28"/>
        </w:rPr>
        <w:t>, TenKH, TenChuRe, TenCoDau, DiaChi, DienThoai, Email)</w:t>
      </w:r>
    </w:p>
    <w:p w14:paraId="0FA00AC1" w14:textId="77777777" w:rsidR="00EF1375" w:rsidRPr="004822D8" w:rsidRDefault="00EF1375" w:rsidP="00863652">
      <w:pPr>
        <w:pStyle w:val="ListParagraph"/>
        <w:numPr>
          <w:ilvl w:val="0"/>
          <w:numId w:val="10"/>
        </w:numPr>
        <w:rPr>
          <w:rFonts w:ascii="Times New Roman" w:hAnsi="Times New Roman" w:cs="Times New Roman"/>
          <w:sz w:val="28"/>
          <w:szCs w:val="28"/>
        </w:rPr>
      </w:pPr>
      <w:r w:rsidRPr="004822D8">
        <w:rPr>
          <w:rFonts w:ascii="Times New Roman" w:hAnsi="Times New Roman" w:cs="Times New Roman"/>
          <w:sz w:val="28"/>
          <w:szCs w:val="28"/>
        </w:rPr>
        <w:t xml:space="preserve">NHANVIEN </w:t>
      </w:r>
      <w:r w:rsidRPr="004822D8">
        <w:rPr>
          <w:rFonts w:ascii="Times New Roman" w:hAnsi="Times New Roman" w:cs="Times New Roman"/>
          <w:sz w:val="28"/>
          <w:szCs w:val="28"/>
          <w:u w:val="single"/>
        </w:rPr>
        <w:t>(MaNV</w:t>
      </w:r>
      <w:r w:rsidRPr="004822D8">
        <w:rPr>
          <w:rFonts w:ascii="Times New Roman" w:hAnsi="Times New Roman" w:cs="Times New Roman"/>
          <w:sz w:val="28"/>
          <w:szCs w:val="28"/>
        </w:rPr>
        <w:t>, TenNV)</w:t>
      </w:r>
    </w:p>
    <w:p w14:paraId="09C94663" w14:textId="77777777" w:rsidR="00EF1375" w:rsidRPr="004822D8" w:rsidRDefault="00EF1375" w:rsidP="00863652">
      <w:pPr>
        <w:pStyle w:val="ListParagraph"/>
        <w:numPr>
          <w:ilvl w:val="0"/>
          <w:numId w:val="10"/>
        </w:numPr>
        <w:rPr>
          <w:rFonts w:ascii="Times New Roman" w:hAnsi="Times New Roman" w:cs="Times New Roman"/>
          <w:sz w:val="28"/>
          <w:szCs w:val="28"/>
        </w:rPr>
      </w:pPr>
      <w:r w:rsidRPr="004822D8">
        <w:rPr>
          <w:rFonts w:ascii="Times New Roman" w:hAnsi="Times New Roman" w:cs="Times New Roman"/>
          <w:sz w:val="28"/>
          <w:szCs w:val="28"/>
        </w:rPr>
        <w:t>SANH (</w:t>
      </w:r>
      <w:r w:rsidRPr="004822D8">
        <w:rPr>
          <w:rFonts w:ascii="Times New Roman" w:hAnsi="Times New Roman" w:cs="Times New Roman"/>
          <w:sz w:val="28"/>
          <w:szCs w:val="28"/>
          <w:u w:val="single"/>
        </w:rPr>
        <w:t>MaSanh</w:t>
      </w:r>
      <w:r w:rsidRPr="004822D8">
        <w:rPr>
          <w:rFonts w:ascii="Times New Roman" w:hAnsi="Times New Roman" w:cs="Times New Roman"/>
          <w:sz w:val="28"/>
          <w:szCs w:val="28"/>
        </w:rPr>
        <w:t>, LoaiSanh, TenSanh)</w:t>
      </w:r>
    </w:p>
    <w:p w14:paraId="099E0741" w14:textId="77777777" w:rsidR="00EF1375" w:rsidRPr="004822D8" w:rsidRDefault="00EF1375" w:rsidP="00863652">
      <w:pPr>
        <w:pStyle w:val="ListParagraph"/>
        <w:numPr>
          <w:ilvl w:val="0"/>
          <w:numId w:val="10"/>
        </w:numPr>
        <w:rPr>
          <w:rFonts w:ascii="Times New Roman" w:hAnsi="Times New Roman" w:cs="Times New Roman"/>
          <w:sz w:val="28"/>
          <w:szCs w:val="28"/>
        </w:rPr>
      </w:pPr>
      <w:r w:rsidRPr="004822D8">
        <w:rPr>
          <w:rFonts w:ascii="Times New Roman" w:hAnsi="Times New Roman" w:cs="Times New Roman"/>
          <w:sz w:val="28"/>
          <w:szCs w:val="28"/>
        </w:rPr>
        <w:lastRenderedPageBreak/>
        <w:t>THOIGIAN (</w:t>
      </w:r>
      <w:r w:rsidRPr="004822D8">
        <w:rPr>
          <w:rFonts w:ascii="Times New Roman" w:hAnsi="Times New Roman" w:cs="Times New Roman"/>
          <w:sz w:val="28"/>
          <w:szCs w:val="28"/>
          <w:u w:val="single"/>
        </w:rPr>
        <w:t>MaTg</w:t>
      </w:r>
      <w:r w:rsidRPr="004822D8">
        <w:rPr>
          <w:rFonts w:ascii="Times New Roman" w:hAnsi="Times New Roman" w:cs="Times New Roman"/>
          <w:sz w:val="28"/>
          <w:szCs w:val="28"/>
        </w:rPr>
        <w:t>, NgayLap, NgayToChuc)</w:t>
      </w:r>
    </w:p>
    <w:p w14:paraId="0E890070" w14:textId="77777777" w:rsidR="00EF1375" w:rsidRPr="004822D8" w:rsidRDefault="00EF1375" w:rsidP="00863652">
      <w:pPr>
        <w:pStyle w:val="ListParagraph"/>
        <w:numPr>
          <w:ilvl w:val="0"/>
          <w:numId w:val="10"/>
        </w:numPr>
        <w:rPr>
          <w:rFonts w:ascii="Times New Roman" w:hAnsi="Times New Roman" w:cs="Times New Roman"/>
          <w:sz w:val="28"/>
          <w:szCs w:val="28"/>
        </w:rPr>
      </w:pPr>
      <w:r w:rsidRPr="004822D8">
        <w:rPr>
          <w:rFonts w:ascii="Times New Roman" w:hAnsi="Times New Roman" w:cs="Times New Roman"/>
          <w:sz w:val="28"/>
          <w:szCs w:val="28"/>
        </w:rPr>
        <w:t>HOPDONG (</w:t>
      </w:r>
      <w:r w:rsidRPr="004822D8">
        <w:rPr>
          <w:rFonts w:ascii="Times New Roman" w:hAnsi="Times New Roman" w:cs="Times New Roman"/>
          <w:sz w:val="28"/>
          <w:szCs w:val="28"/>
          <w:u w:val="single"/>
        </w:rPr>
        <w:t>MaHopDong</w:t>
      </w:r>
      <w:r w:rsidRPr="004822D8">
        <w:rPr>
          <w:rFonts w:ascii="Times New Roman" w:hAnsi="Times New Roman" w:cs="Times New Roman"/>
          <w:sz w:val="28"/>
          <w:szCs w:val="28"/>
        </w:rPr>
        <w:t>, MaKH, MaTg, MaNV, MaSanh, TienCoc, MaThucDon, MaDichVu, SoLuongBan, SoLuongNV, Ca)</w:t>
      </w:r>
    </w:p>
    <w:p w14:paraId="38E28887" w14:textId="77777777" w:rsidR="00EF1375" w:rsidRPr="004822D8" w:rsidRDefault="00EF1375" w:rsidP="00863652">
      <w:pPr>
        <w:pStyle w:val="ListParagraph"/>
        <w:numPr>
          <w:ilvl w:val="0"/>
          <w:numId w:val="10"/>
        </w:numPr>
        <w:rPr>
          <w:rFonts w:ascii="Times New Roman" w:hAnsi="Times New Roman" w:cs="Times New Roman"/>
          <w:sz w:val="28"/>
          <w:szCs w:val="28"/>
        </w:rPr>
      </w:pPr>
      <w:r w:rsidRPr="004822D8">
        <w:rPr>
          <w:rFonts w:ascii="Times New Roman" w:hAnsi="Times New Roman" w:cs="Times New Roman"/>
          <w:sz w:val="28"/>
          <w:szCs w:val="28"/>
        </w:rPr>
        <w:t xml:space="preserve">THUCDON </w:t>
      </w:r>
      <w:r w:rsidRPr="004822D8">
        <w:rPr>
          <w:rFonts w:ascii="Times New Roman" w:hAnsi="Times New Roman" w:cs="Times New Roman"/>
          <w:sz w:val="28"/>
          <w:szCs w:val="28"/>
          <w:u w:val="single"/>
        </w:rPr>
        <w:t>(MaThucDon</w:t>
      </w:r>
      <w:r w:rsidRPr="004822D8">
        <w:rPr>
          <w:rFonts w:ascii="Times New Roman" w:hAnsi="Times New Roman" w:cs="Times New Roman"/>
          <w:sz w:val="28"/>
          <w:szCs w:val="28"/>
        </w:rPr>
        <w:t>, MonKhaiVi, MonChinh1, MonChinh2, MonChinh3, MonChinh4, Lau, TrangMieng, Bia, NuocNgot, GiaThucDon)</w:t>
      </w:r>
    </w:p>
    <w:p w14:paraId="659C7397" w14:textId="77777777" w:rsidR="00EF1375" w:rsidRPr="004822D8" w:rsidRDefault="00EF1375" w:rsidP="00863652">
      <w:pPr>
        <w:pStyle w:val="ListParagraph"/>
        <w:numPr>
          <w:ilvl w:val="0"/>
          <w:numId w:val="10"/>
        </w:numPr>
        <w:rPr>
          <w:rFonts w:ascii="Times New Roman" w:hAnsi="Times New Roman" w:cs="Times New Roman"/>
          <w:sz w:val="28"/>
          <w:szCs w:val="28"/>
        </w:rPr>
      </w:pPr>
      <w:r w:rsidRPr="004822D8">
        <w:rPr>
          <w:rFonts w:ascii="Times New Roman" w:hAnsi="Times New Roman" w:cs="Times New Roman"/>
          <w:sz w:val="28"/>
          <w:szCs w:val="28"/>
        </w:rPr>
        <w:t>DICHVU (</w:t>
      </w:r>
      <w:r w:rsidRPr="004822D8">
        <w:rPr>
          <w:rFonts w:ascii="Times New Roman" w:hAnsi="Times New Roman" w:cs="Times New Roman"/>
          <w:sz w:val="28"/>
          <w:szCs w:val="28"/>
          <w:u w:val="single"/>
        </w:rPr>
        <w:t>MaDichVu</w:t>
      </w:r>
      <w:r w:rsidRPr="004822D8">
        <w:rPr>
          <w:rFonts w:ascii="Times New Roman" w:hAnsi="Times New Roman" w:cs="Times New Roman"/>
          <w:sz w:val="28"/>
          <w:szCs w:val="28"/>
        </w:rPr>
        <w:t>, Ruou, BanhKem, MC, BanNhac, CaSi, DJ, GiaDichVu)</w:t>
      </w:r>
    </w:p>
    <w:p w14:paraId="3E0B4BCF" w14:textId="77777777" w:rsidR="00EF1375" w:rsidRPr="004822D8" w:rsidRDefault="00EF1375" w:rsidP="00863652">
      <w:pPr>
        <w:pStyle w:val="ListParagraph"/>
        <w:numPr>
          <w:ilvl w:val="0"/>
          <w:numId w:val="10"/>
        </w:numPr>
        <w:rPr>
          <w:rFonts w:ascii="Times New Roman" w:hAnsi="Times New Roman" w:cs="Times New Roman"/>
          <w:sz w:val="28"/>
          <w:szCs w:val="28"/>
        </w:rPr>
      </w:pPr>
      <w:r w:rsidRPr="004822D8">
        <w:rPr>
          <w:rFonts w:ascii="Times New Roman" w:hAnsi="Times New Roman" w:cs="Times New Roman"/>
          <w:sz w:val="28"/>
          <w:szCs w:val="28"/>
        </w:rPr>
        <w:t xml:space="preserve">HOADON </w:t>
      </w:r>
      <w:r w:rsidRPr="004822D8">
        <w:rPr>
          <w:rFonts w:ascii="Times New Roman" w:hAnsi="Times New Roman" w:cs="Times New Roman"/>
          <w:sz w:val="28"/>
          <w:szCs w:val="28"/>
          <w:u w:val="single"/>
        </w:rPr>
        <w:t>(MaHD</w:t>
      </w:r>
      <w:r w:rsidRPr="004822D8">
        <w:rPr>
          <w:rFonts w:ascii="Times New Roman" w:hAnsi="Times New Roman" w:cs="Times New Roman"/>
          <w:sz w:val="28"/>
          <w:szCs w:val="28"/>
        </w:rPr>
        <w:t>, NgayLapHD, MaHopDong, TienThucDon, TienDichVu, TienSanh, TienPhat, TongTienHD, ConLai)</w:t>
      </w:r>
    </w:p>
    <w:p w14:paraId="526829E0" w14:textId="77777777" w:rsidR="00EF1375" w:rsidRPr="004822D8" w:rsidRDefault="00EF1375" w:rsidP="00863652">
      <w:pPr>
        <w:pStyle w:val="ListParagraph"/>
        <w:numPr>
          <w:ilvl w:val="0"/>
          <w:numId w:val="10"/>
        </w:numPr>
        <w:rPr>
          <w:rFonts w:ascii="Times New Roman" w:hAnsi="Times New Roman" w:cs="Times New Roman"/>
          <w:sz w:val="28"/>
          <w:szCs w:val="28"/>
        </w:rPr>
      </w:pPr>
      <w:r w:rsidRPr="004822D8">
        <w:rPr>
          <w:rFonts w:ascii="Times New Roman" w:hAnsi="Times New Roman" w:cs="Times New Roman"/>
          <w:sz w:val="28"/>
          <w:szCs w:val="28"/>
        </w:rPr>
        <w:t>THAMSO (SoLuongBanToiDa, DonGiaToiThieu, GhiChu, TiSoPhat, TienCocToiThieu)</w:t>
      </w:r>
    </w:p>
    <w:p w14:paraId="011B62E0"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trừu tượng: MaHD</w:t>
      </w:r>
    </w:p>
    <w:p w14:paraId="12ACDF74" w14:textId="77777777" w:rsidR="00EF1375" w:rsidRPr="004822D8" w:rsidRDefault="00EF1375" w:rsidP="00863652">
      <w:pPr>
        <w:pStyle w:val="ListParagraph"/>
        <w:numPr>
          <w:ilvl w:val="0"/>
          <w:numId w:val="6"/>
        </w:numPr>
        <w:ind w:left="1440"/>
        <w:rPr>
          <w:rFonts w:ascii="Times New Roman" w:hAnsi="Times New Roman" w:cs="Times New Roman"/>
          <w:sz w:val="28"/>
          <w:szCs w:val="28"/>
        </w:rPr>
      </w:pPr>
      <w:r w:rsidRPr="004822D8">
        <w:rPr>
          <w:rFonts w:ascii="Times New Roman" w:hAnsi="Times New Roman" w:cs="Times New Roman"/>
          <w:sz w:val="28"/>
          <w:szCs w:val="28"/>
        </w:rPr>
        <w:t>Thiết kế dữ liệu theo tính tiến hoá:</w:t>
      </w:r>
    </w:p>
    <w:p w14:paraId="0D0521D6"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mới: ApDungPhat</w:t>
      </w:r>
    </w:p>
    <w:p w14:paraId="18EFD2AB"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Thiết kế dữ liệu</w:t>
      </w:r>
    </w:p>
    <w:p w14:paraId="4371A3A1" w14:textId="77777777" w:rsidR="00EF1375" w:rsidRPr="004822D8" w:rsidRDefault="00EF1375" w:rsidP="00863652">
      <w:pPr>
        <w:pStyle w:val="ListParagraph"/>
        <w:numPr>
          <w:ilvl w:val="0"/>
          <w:numId w:val="11"/>
        </w:numPr>
        <w:tabs>
          <w:tab w:val="left" w:pos="810"/>
        </w:tabs>
        <w:ind w:left="2160"/>
        <w:rPr>
          <w:rFonts w:ascii="Times New Roman" w:hAnsi="Times New Roman" w:cs="Times New Roman"/>
          <w:sz w:val="28"/>
          <w:szCs w:val="28"/>
        </w:rPr>
      </w:pPr>
      <w:r w:rsidRPr="004822D8">
        <w:rPr>
          <w:rFonts w:ascii="Times New Roman" w:hAnsi="Times New Roman" w:cs="Times New Roman"/>
          <w:sz w:val="28"/>
          <w:szCs w:val="28"/>
        </w:rPr>
        <w:t>KHACHHANG (</w:t>
      </w:r>
      <w:r w:rsidRPr="004822D8">
        <w:rPr>
          <w:rFonts w:ascii="Times New Roman" w:hAnsi="Times New Roman" w:cs="Times New Roman"/>
          <w:sz w:val="28"/>
          <w:szCs w:val="28"/>
          <w:u w:val="single"/>
        </w:rPr>
        <w:t>MaKH</w:t>
      </w:r>
      <w:r w:rsidRPr="004822D8">
        <w:rPr>
          <w:rFonts w:ascii="Times New Roman" w:hAnsi="Times New Roman" w:cs="Times New Roman"/>
          <w:sz w:val="28"/>
          <w:szCs w:val="28"/>
        </w:rPr>
        <w:t>, TenKH, TenChuRe, TenCoDau, DiaChi, DienThoai, Email)</w:t>
      </w:r>
    </w:p>
    <w:p w14:paraId="799F2DD7" w14:textId="77777777" w:rsidR="00EF1375" w:rsidRPr="004822D8" w:rsidRDefault="00EF1375" w:rsidP="00863652">
      <w:pPr>
        <w:pStyle w:val="ListParagraph"/>
        <w:numPr>
          <w:ilvl w:val="0"/>
          <w:numId w:val="11"/>
        </w:numPr>
        <w:tabs>
          <w:tab w:val="left" w:pos="810"/>
        </w:tabs>
        <w:ind w:left="2160"/>
        <w:rPr>
          <w:rFonts w:ascii="Times New Roman" w:hAnsi="Times New Roman" w:cs="Times New Roman"/>
          <w:sz w:val="28"/>
          <w:szCs w:val="28"/>
        </w:rPr>
      </w:pPr>
      <w:r w:rsidRPr="004822D8">
        <w:rPr>
          <w:rFonts w:ascii="Times New Roman" w:hAnsi="Times New Roman" w:cs="Times New Roman"/>
          <w:sz w:val="28"/>
          <w:szCs w:val="28"/>
        </w:rPr>
        <w:t>NHANVIEN (</w:t>
      </w:r>
      <w:r w:rsidRPr="004822D8">
        <w:rPr>
          <w:rFonts w:ascii="Times New Roman" w:hAnsi="Times New Roman" w:cs="Times New Roman"/>
          <w:sz w:val="28"/>
          <w:szCs w:val="28"/>
          <w:u w:val="single"/>
        </w:rPr>
        <w:t>MaNV</w:t>
      </w:r>
      <w:r w:rsidRPr="004822D8">
        <w:rPr>
          <w:rFonts w:ascii="Times New Roman" w:hAnsi="Times New Roman" w:cs="Times New Roman"/>
          <w:sz w:val="28"/>
          <w:szCs w:val="28"/>
        </w:rPr>
        <w:t>, TenNV)</w:t>
      </w:r>
    </w:p>
    <w:p w14:paraId="6AAE8B3C" w14:textId="77777777" w:rsidR="00EF1375" w:rsidRPr="004822D8" w:rsidRDefault="00EF1375" w:rsidP="00863652">
      <w:pPr>
        <w:pStyle w:val="ListParagraph"/>
        <w:numPr>
          <w:ilvl w:val="0"/>
          <w:numId w:val="11"/>
        </w:numPr>
        <w:tabs>
          <w:tab w:val="left" w:pos="810"/>
        </w:tabs>
        <w:ind w:left="2160"/>
        <w:rPr>
          <w:rFonts w:ascii="Times New Roman" w:hAnsi="Times New Roman" w:cs="Times New Roman"/>
          <w:sz w:val="28"/>
          <w:szCs w:val="28"/>
        </w:rPr>
      </w:pPr>
      <w:r w:rsidRPr="004822D8">
        <w:rPr>
          <w:rFonts w:ascii="Times New Roman" w:hAnsi="Times New Roman" w:cs="Times New Roman"/>
          <w:sz w:val="28"/>
          <w:szCs w:val="28"/>
        </w:rPr>
        <w:t>SANH (</w:t>
      </w:r>
      <w:r w:rsidRPr="004822D8">
        <w:rPr>
          <w:rFonts w:ascii="Times New Roman" w:hAnsi="Times New Roman" w:cs="Times New Roman"/>
          <w:sz w:val="28"/>
          <w:szCs w:val="28"/>
          <w:u w:val="single"/>
        </w:rPr>
        <w:t>MaSanh</w:t>
      </w:r>
      <w:r w:rsidRPr="004822D8">
        <w:rPr>
          <w:rFonts w:ascii="Times New Roman" w:hAnsi="Times New Roman" w:cs="Times New Roman"/>
          <w:sz w:val="28"/>
          <w:szCs w:val="28"/>
        </w:rPr>
        <w:t>, LoaiSanh, TenSanh)</w:t>
      </w:r>
    </w:p>
    <w:p w14:paraId="45207FFF" w14:textId="77777777" w:rsidR="00EF1375" w:rsidRPr="004822D8" w:rsidRDefault="00EF1375" w:rsidP="00863652">
      <w:pPr>
        <w:pStyle w:val="ListParagraph"/>
        <w:numPr>
          <w:ilvl w:val="0"/>
          <w:numId w:val="11"/>
        </w:numPr>
        <w:tabs>
          <w:tab w:val="left" w:pos="810"/>
        </w:tabs>
        <w:ind w:left="2160"/>
        <w:rPr>
          <w:rFonts w:ascii="Times New Roman" w:hAnsi="Times New Roman" w:cs="Times New Roman"/>
          <w:sz w:val="28"/>
          <w:szCs w:val="28"/>
        </w:rPr>
      </w:pPr>
      <w:r w:rsidRPr="004822D8">
        <w:rPr>
          <w:rFonts w:ascii="Times New Roman" w:hAnsi="Times New Roman" w:cs="Times New Roman"/>
          <w:sz w:val="28"/>
          <w:szCs w:val="28"/>
        </w:rPr>
        <w:t>THOIGIAN (</w:t>
      </w:r>
      <w:r w:rsidRPr="004822D8">
        <w:rPr>
          <w:rFonts w:ascii="Times New Roman" w:hAnsi="Times New Roman" w:cs="Times New Roman"/>
          <w:sz w:val="28"/>
          <w:szCs w:val="28"/>
          <w:u w:val="single"/>
        </w:rPr>
        <w:t>MaTg</w:t>
      </w:r>
      <w:r w:rsidRPr="004822D8">
        <w:rPr>
          <w:rFonts w:ascii="Times New Roman" w:hAnsi="Times New Roman" w:cs="Times New Roman"/>
          <w:sz w:val="28"/>
          <w:szCs w:val="28"/>
        </w:rPr>
        <w:t>, NgayLap, NgayToChuc)</w:t>
      </w:r>
    </w:p>
    <w:p w14:paraId="0ADB3581" w14:textId="77777777" w:rsidR="00EF1375" w:rsidRPr="004822D8" w:rsidRDefault="00EF1375" w:rsidP="00863652">
      <w:pPr>
        <w:pStyle w:val="ListParagraph"/>
        <w:numPr>
          <w:ilvl w:val="0"/>
          <w:numId w:val="11"/>
        </w:numPr>
        <w:tabs>
          <w:tab w:val="left" w:pos="810"/>
        </w:tabs>
        <w:ind w:left="2160"/>
        <w:rPr>
          <w:rFonts w:ascii="Times New Roman" w:hAnsi="Times New Roman" w:cs="Times New Roman"/>
          <w:sz w:val="28"/>
          <w:szCs w:val="28"/>
        </w:rPr>
      </w:pPr>
      <w:r w:rsidRPr="004822D8">
        <w:rPr>
          <w:rFonts w:ascii="Times New Roman" w:hAnsi="Times New Roman" w:cs="Times New Roman"/>
          <w:sz w:val="28"/>
          <w:szCs w:val="28"/>
        </w:rPr>
        <w:t>HOPDONG (</w:t>
      </w:r>
      <w:r w:rsidRPr="004822D8">
        <w:rPr>
          <w:rFonts w:ascii="Times New Roman" w:hAnsi="Times New Roman" w:cs="Times New Roman"/>
          <w:sz w:val="28"/>
          <w:szCs w:val="28"/>
          <w:u w:val="single"/>
        </w:rPr>
        <w:t>MaHopDong</w:t>
      </w:r>
      <w:r w:rsidRPr="004822D8">
        <w:rPr>
          <w:rFonts w:ascii="Times New Roman" w:hAnsi="Times New Roman" w:cs="Times New Roman"/>
          <w:sz w:val="28"/>
          <w:szCs w:val="28"/>
        </w:rPr>
        <w:t>, MaKH, MaTg, MaNV, MaSanh, TienCoc, MaThucDon, MaDichVu, SoLuongBan, SoLuongNV, Ca)</w:t>
      </w:r>
    </w:p>
    <w:p w14:paraId="16A03D81" w14:textId="77777777" w:rsidR="00EF1375" w:rsidRPr="004822D8" w:rsidRDefault="00EF1375" w:rsidP="00863652">
      <w:pPr>
        <w:pStyle w:val="ListParagraph"/>
        <w:numPr>
          <w:ilvl w:val="0"/>
          <w:numId w:val="11"/>
        </w:numPr>
        <w:tabs>
          <w:tab w:val="left" w:pos="810"/>
        </w:tabs>
        <w:ind w:left="2160"/>
        <w:rPr>
          <w:rFonts w:ascii="Times New Roman" w:hAnsi="Times New Roman" w:cs="Times New Roman"/>
          <w:sz w:val="28"/>
          <w:szCs w:val="28"/>
        </w:rPr>
      </w:pPr>
      <w:r w:rsidRPr="004822D8">
        <w:rPr>
          <w:rFonts w:ascii="Times New Roman" w:hAnsi="Times New Roman" w:cs="Times New Roman"/>
          <w:sz w:val="28"/>
          <w:szCs w:val="28"/>
        </w:rPr>
        <w:t xml:space="preserve">THUCDON </w:t>
      </w:r>
      <w:r w:rsidRPr="004822D8">
        <w:rPr>
          <w:rFonts w:ascii="Times New Roman" w:hAnsi="Times New Roman" w:cs="Times New Roman"/>
          <w:sz w:val="28"/>
          <w:szCs w:val="28"/>
          <w:u w:val="single"/>
        </w:rPr>
        <w:t>(MaThucDon</w:t>
      </w:r>
      <w:r w:rsidRPr="004822D8">
        <w:rPr>
          <w:rFonts w:ascii="Times New Roman" w:hAnsi="Times New Roman" w:cs="Times New Roman"/>
          <w:sz w:val="28"/>
          <w:szCs w:val="28"/>
        </w:rPr>
        <w:t>, MonKhaiVi, MonChinh1, MonChinh2, MonChinh3, MonChinh4, Lau, TrangMieng, Bia, NuocNgot, GiaThucDon)</w:t>
      </w:r>
    </w:p>
    <w:p w14:paraId="1C6434B7" w14:textId="77777777" w:rsidR="00EF1375" w:rsidRPr="004822D8" w:rsidRDefault="00EF1375" w:rsidP="00863652">
      <w:pPr>
        <w:pStyle w:val="ListParagraph"/>
        <w:numPr>
          <w:ilvl w:val="0"/>
          <w:numId w:val="11"/>
        </w:numPr>
        <w:tabs>
          <w:tab w:val="left" w:pos="810"/>
        </w:tabs>
        <w:ind w:left="2160"/>
        <w:rPr>
          <w:rFonts w:ascii="Times New Roman" w:hAnsi="Times New Roman" w:cs="Times New Roman"/>
          <w:sz w:val="28"/>
          <w:szCs w:val="28"/>
        </w:rPr>
      </w:pPr>
      <w:r w:rsidRPr="004822D8">
        <w:rPr>
          <w:rFonts w:ascii="Times New Roman" w:hAnsi="Times New Roman" w:cs="Times New Roman"/>
          <w:sz w:val="28"/>
          <w:szCs w:val="28"/>
        </w:rPr>
        <w:t>DICHVU (</w:t>
      </w:r>
      <w:r w:rsidRPr="004822D8">
        <w:rPr>
          <w:rFonts w:ascii="Times New Roman" w:hAnsi="Times New Roman" w:cs="Times New Roman"/>
          <w:sz w:val="28"/>
          <w:szCs w:val="28"/>
          <w:u w:val="single"/>
        </w:rPr>
        <w:t>MaDichVu</w:t>
      </w:r>
      <w:r w:rsidRPr="004822D8">
        <w:rPr>
          <w:rFonts w:ascii="Times New Roman" w:hAnsi="Times New Roman" w:cs="Times New Roman"/>
          <w:sz w:val="28"/>
          <w:szCs w:val="28"/>
        </w:rPr>
        <w:t>, Ruou, BanhKem, MC, BanNhac, CaSi, DJ, GiaDichVu)</w:t>
      </w:r>
    </w:p>
    <w:p w14:paraId="4B470275" w14:textId="77777777" w:rsidR="00EF1375" w:rsidRPr="004822D8" w:rsidRDefault="00EF1375" w:rsidP="00863652">
      <w:pPr>
        <w:pStyle w:val="ListParagraph"/>
        <w:numPr>
          <w:ilvl w:val="0"/>
          <w:numId w:val="11"/>
        </w:numPr>
        <w:tabs>
          <w:tab w:val="left" w:pos="810"/>
        </w:tabs>
        <w:ind w:left="2160"/>
        <w:rPr>
          <w:rFonts w:ascii="Times New Roman" w:hAnsi="Times New Roman" w:cs="Times New Roman"/>
          <w:sz w:val="28"/>
          <w:szCs w:val="28"/>
        </w:rPr>
      </w:pPr>
      <w:r w:rsidRPr="004822D8">
        <w:rPr>
          <w:rFonts w:ascii="Times New Roman" w:hAnsi="Times New Roman" w:cs="Times New Roman"/>
          <w:sz w:val="28"/>
          <w:szCs w:val="28"/>
        </w:rPr>
        <w:t>HOADON (</w:t>
      </w:r>
      <w:r w:rsidRPr="004822D8">
        <w:rPr>
          <w:rFonts w:ascii="Times New Roman" w:hAnsi="Times New Roman" w:cs="Times New Roman"/>
          <w:sz w:val="28"/>
          <w:szCs w:val="28"/>
          <w:u w:val="single"/>
        </w:rPr>
        <w:t>MaHD</w:t>
      </w:r>
      <w:r w:rsidRPr="004822D8">
        <w:rPr>
          <w:rFonts w:ascii="Times New Roman" w:hAnsi="Times New Roman" w:cs="Times New Roman"/>
          <w:sz w:val="28"/>
          <w:szCs w:val="28"/>
        </w:rPr>
        <w:t>, NgayLapHD, MaHopDong, TienThucDon, TienDichVu, TienSanh, TienPhat, TongTienHD, ConLai)</w:t>
      </w:r>
    </w:p>
    <w:p w14:paraId="7E362242" w14:textId="77777777" w:rsidR="00EF1375" w:rsidRPr="004822D8" w:rsidRDefault="00EF1375" w:rsidP="00863652">
      <w:pPr>
        <w:pStyle w:val="ListParagraph"/>
        <w:numPr>
          <w:ilvl w:val="0"/>
          <w:numId w:val="11"/>
        </w:numPr>
        <w:ind w:left="2160"/>
        <w:jc w:val="both"/>
        <w:rPr>
          <w:rFonts w:ascii="Times New Roman" w:hAnsi="Times New Roman" w:cs="Times New Roman"/>
          <w:sz w:val="28"/>
          <w:szCs w:val="28"/>
        </w:rPr>
      </w:pPr>
      <w:r w:rsidRPr="004822D8">
        <w:rPr>
          <w:rFonts w:ascii="Times New Roman" w:hAnsi="Times New Roman" w:cs="Times New Roman"/>
          <w:sz w:val="28"/>
          <w:szCs w:val="28"/>
        </w:rPr>
        <w:t>THAMSO (SoLuongBanToiDa, DonGiaToiThieu, GhiChu, TiSoPhat, TienCocToiThieu, ApDungPhat)</w:t>
      </w:r>
    </w:p>
    <w:p w14:paraId="7DCD436C" w14:textId="77777777" w:rsidR="00EF1375" w:rsidRPr="004822D8" w:rsidRDefault="00EF1375" w:rsidP="00EF1375">
      <w:pPr>
        <w:ind w:left="990"/>
        <w:jc w:val="both"/>
        <w:rPr>
          <w:rFonts w:ascii="Times New Roman" w:hAnsi="Times New Roman" w:cs="Times New Roman"/>
          <w:sz w:val="28"/>
          <w:szCs w:val="28"/>
        </w:rPr>
      </w:pPr>
      <w:ins w:id="27" w:author="THU THIEN" w:date="2018-07-02T01:34:00Z">
        <w:r w:rsidRPr="004822D8">
          <w:rPr>
            <w:rFonts w:ascii="Times New Roman" w:hAnsi="Times New Roman" w:cs="Times New Roman"/>
            <w:noProof/>
            <w:sz w:val="28"/>
            <w:szCs w:val="28"/>
          </w:rPr>
          <w:lastRenderedPageBreak/>
          <w:drawing>
            <wp:inline distT="0" distB="0" distL="0" distR="0" wp14:anchorId="59D3FE1D" wp14:editId="34C87348">
              <wp:extent cx="5258435" cy="4219575"/>
              <wp:effectExtent l="0" t="0" r="0" b="952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059" t="29077" r="51922" b="13910"/>
                      <a:stretch/>
                    </pic:blipFill>
                    <pic:spPr bwMode="auto">
                      <a:xfrm>
                        <a:off x="0" y="0"/>
                        <a:ext cx="5302867" cy="4255229"/>
                      </a:xfrm>
                      <a:prstGeom prst="rect">
                        <a:avLst/>
                      </a:prstGeom>
                      <a:ln>
                        <a:noFill/>
                      </a:ln>
                      <a:extLst>
                        <a:ext uri="{53640926-AAD7-44D8-BBD7-CCE9431645EC}">
                          <a14:shadowObscured xmlns:a14="http://schemas.microsoft.com/office/drawing/2010/main"/>
                        </a:ext>
                      </a:extLst>
                    </pic:spPr>
                  </pic:pic>
                </a:graphicData>
              </a:graphic>
            </wp:inline>
          </w:drawing>
        </w:r>
      </w:ins>
    </w:p>
    <w:p w14:paraId="46A07368" w14:textId="77777777" w:rsidR="00EF1375" w:rsidRPr="004822D8" w:rsidRDefault="00EF1375" w:rsidP="00EF1375">
      <w:pPr>
        <w:ind w:left="990"/>
        <w:jc w:val="both"/>
        <w:rPr>
          <w:rFonts w:ascii="Times New Roman" w:hAnsi="Times New Roman" w:cs="Times New Roman"/>
          <w:sz w:val="28"/>
          <w:szCs w:val="28"/>
        </w:rPr>
      </w:pPr>
      <w:r w:rsidRPr="004822D8">
        <w:rPr>
          <w:rFonts w:ascii="Times New Roman" w:hAnsi="Times New Roman" w:cs="Times New Roman"/>
          <w:sz w:val="28"/>
          <w:szCs w:val="28"/>
        </w:rPr>
        <w:br w:type="page"/>
      </w:r>
    </w:p>
    <w:p w14:paraId="14782949" w14:textId="77777777" w:rsidR="00EF1375" w:rsidRPr="004822D8" w:rsidRDefault="00EF1375" w:rsidP="009C1CBD">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lastRenderedPageBreak/>
        <w:t>Tiếp nhận yêu cầu “ Quản lý thông tin nhân viên”</w:t>
      </w:r>
    </w:p>
    <w:p w14:paraId="60D49A74" w14:textId="77777777" w:rsidR="00EF1375" w:rsidRPr="004822D8" w:rsidRDefault="00EF1375" w:rsidP="00863652">
      <w:pPr>
        <w:pStyle w:val="ListParagraph"/>
        <w:numPr>
          <w:ilvl w:val="0"/>
          <w:numId w:val="6"/>
        </w:numPr>
        <w:ind w:left="1440"/>
        <w:rPr>
          <w:rFonts w:ascii="Times New Roman" w:hAnsi="Times New Roman" w:cs="Times New Roman"/>
          <w:sz w:val="28"/>
          <w:szCs w:val="28"/>
        </w:rPr>
      </w:pPr>
      <w:r w:rsidRPr="004822D8">
        <w:rPr>
          <w:rFonts w:ascii="Times New Roman" w:hAnsi="Times New Roman" w:cs="Times New Roman"/>
          <w:sz w:val="28"/>
          <w:szCs w:val="28"/>
        </w:rPr>
        <w:t>Thiết kế dữ liệu theo tính đúng đắn</w:t>
      </w:r>
    </w:p>
    <w:p w14:paraId="5736322D"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mới: SoDienThoai, DiaChiNV, ChucVu</w:t>
      </w:r>
    </w:p>
    <w:p w14:paraId="552FC09D"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Thiết kế dữ liệu</w:t>
      </w:r>
    </w:p>
    <w:p w14:paraId="23FD1FD4" w14:textId="77777777" w:rsidR="00EF1375" w:rsidRPr="004822D8" w:rsidRDefault="00EF1375" w:rsidP="00863652">
      <w:pPr>
        <w:pStyle w:val="ListParagraph"/>
        <w:numPr>
          <w:ilvl w:val="0"/>
          <w:numId w:val="12"/>
        </w:numPr>
        <w:ind w:left="2160"/>
        <w:rPr>
          <w:rFonts w:ascii="Times New Roman" w:hAnsi="Times New Roman" w:cs="Times New Roman"/>
          <w:sz w:val="28"/>
          <w:szCs w:val="28"/>
        </w:rPr>
      </w:pPr>
      <w:r w:rsidRPr="004822D8">
        <w:rPr>
          <w:rFonts w:ascii="Times New Roman" w:hAnsi="Times New Roman" w:cs="Times New Roman"/>
          <w:sz w:val="28"/>
          <w:szCs w:val="28"/>
        </w:rPr>
        <w:t>KHACHHANG (</w:t>
      </w:r>
      <w:r w:rsidRPr="004822D8">
        <w:rPr>
          <w:rFonts w:ascii="Times New Roman" w:hAnsi="Times New Roman" w:cs="Times New Roman"/>
          <w:sz w:val="28"/>
          <w:szCs w:val="28"/>
          <w:u w:val="single"/>
        </w:rPr>
        <w:t>MaKH</w:t>
      </w:r>
      <w:r w:rsidRPr="004822D8">
        <w:rPr>
          <w:rFonts w:ascii="Times New Roman" w:hAnsi="Times New Roman" w:cs="Times New Roman"/>
          <w:sz w:val="28"/>
          <w:szCs w:val="28"/>
        </w:rPr>
        <w:t>, TenKH, TenChuRe, TenCoDau, DiaChi, DienThoai, Email)</w:t>
      </w:r>
    </w:p>
    <w:p w14:paraId="40BAC4DC" w14:textId="77777777" w:rsidR="00EF1375" w:rsidRPr="004822D8" w:rsidRDefault="00EF1375" w:rsidP="00863652">
      <w:pPr>
        <w:pStyle w:val="ListParagraph"/>
        <w:numPr>
          <w:ilvl w:val="0"/>
          <w:numId w:val="12"/>
        </w:numPr>
        <w:ind w:left="2160"/>
        <w:rPr>
          <w:rFonts w:ascii="Times New Roman" w:hAnsi="Times New Roman" w:cs="Times New Roman"/>
          <w:sz w:val="28"/>
          <w:szCs w:val="28"/>
        </w:rPr>
      </w:pPr>
      <w:r w:rsidRPr="004822D8">
        <w:rPr>
          <w:rFonts w:ascii="Times New Roman" w:hAnsi="Times New Roman" w:cs="Times New Roman"/>
          <w:sz w:val="28"/>
          <w:szCs w:val="28"/>
        </w:rPr>
        <w:t>NHANVIEN (</w:t>
      </w:r>
      <w:r w:rsidRPr="004822D8">
        <w:rPr>
          <w:rFonts w:ascii="Times New Roman" w:hAnsi="Times New Roman" w:cs="Times New Roman"/>
          <w:sz w:val="28"/>
          <w:szCs w:val="28"/>
          <w:u w:val="single"/>
        </w:rPr>
        <w:t>MaNV</w:t>
      </w:r>
      <w:r w:rsidRPr="004822D8">
        <w:rPr>
          <w:rFonts w:ascii="Times New Roman" w:hAnsi="Times New Roman" w:cs="Times New Roman"/>
          <w:sz w:val="28"/>
          <w:szCs w:val="28"/>
        </w:rPr>
        <w:t>, TenNV, SoDienThoai, DiaChiNV, ChucVu, Ca, MaSanh)</w:t>
      </w:r>
    </w:p>
    <w:p w14:paraId="581EF247" w14:textId="77777777" w:rsidR="00EF1375" w:rsidRPr="004822D8" w:rsidRDefault="00EF1375" w:rsidP="00863652">
      <w:pPr>
        <w:pStyle w:val="ListParagraph"/>
        <w:numPr>
          <w:ilvl w:val="0"/>
          <w:numId w:val="12"/>
        </w:numPr>
        <w:ind w:left="2160"/>
        <w:rPr>
          <w:rFonts w:ascii="Times New Roman" w:hAnsi="Times New Roman" w:cs="Times New Roman"/>
          <w:sz w:val="28"/>
          <w:szCs w:val="28"/>
        </w:rPr>
      </w:pPr>
      <w:r w:rsidRPr="004822D8">
        <w:rPr>
          <w:rFonts w:ascii="Times New Roman" w:hAnsi="Times New Roman" w:cs="Times New Roman"/>
          <w:sz w:val="28"/>
          <w:szCs w:val="28"/>
        </w:rPr>
        <w:t xml:space="preserve">SANH </w:t>
      </w:r>
      <w:r w:rsidRPr="004822D8">
        <w:rPr>
          <w:rFonts w:ascii="Times New Roman" w:hAnsi="Times New Roman" w:cs="Times New Roman"/>
          <w:sz w:val="28"/>
          <w:szCs w:val="28"/>
          <w:u w:val="single"/>
        </w:rPr>
        <w:t>(MaSanh</w:t>
      </w:r>
      <w:r w:rsidRPr="004822D8">
        <w:rPr>
          <w:rFonts w:ascii="Times New Roman" w:hAnsi="Times New Roman" w:cs="Times New Roman"/>
          <w:sz w:val="28"/>
          <w:szCs w:val="28"/>
        </w:rPr>
        <w:t>, LoaiSanh, TenSanh)</w:t>
      </w:r>
    </w:p>
    <w:p w14:paraId="36417D23" w14:textId="77777777" w:rsidR="00EF1375" w:rsidRPr="004822D8" w:rsidRDefault="00EF1375" w:rsidP="00863652">
      <w:pPr>
        <w:pStyle w:val="ListParagraph"/>
        <w:numPr>
          <w:ilvl w:val="0"/>
          <w:numId w:val="12"/>
        </w:numPr>
        <w:ind w:left="2160"/>
        <w:rPr>
          <w:rFonts w:ascii="Times New Roman" w:hAnsi="Times New Roman" w:cs="Times New Roman"/>
          <w:sz w:val="28"/>
          <w:szCs w:val="28"/>
        </w:rPr>
      </w:pPr>
      <w:r w:rsidRPr="004822D8">
        <w:rPr>
          <w:rFonts w:ascii="Times New Roman" w:hAnsi="Times New Roman" w:cs="Times New Roman"/>
          <w:sz w:val="28"/>
          <w:szCs w:val="28"/>
        </w:rPr>
        <w:t xml:space="preserve">THOIGIAN </w:t>
      </w:r>
      <w:r w:rsidRPr="004822D8">
        <w:rPr>
          <w:rFonts w:ascii="Times New Roman" w:hAnsi="Times New Roman" w:cs="Times New Roman"/>
          <w:sz w:val="28"/>
          <w:szCs w:val="28"/>
          <w:u w:val="single"/>
        </w:rPr>
        <w:t>(MaTg</w:t>
      </w:r>
      <w:r w:rsidRPr="004822D8">
        <w:rPr>
          <w:rFonts w:ascii="Times New Roman" w:hAnsi="Times New Roman" w:cs="Times New Roman"/>
          <w:sz w:val="28"/>
          <w:szCs w:val="28"/>
        </w:rPr>
        <w:t>, NgayLap, NgayToChuc)</w:t>
      </w:r>
    </w:p>
    <w:p w14:paraId="096A7E69" w14:textId="77777777" w:rsidR="00EF1375" w:rsidRPr="004822D8" w:rsidRDefault="00EF1375" w:rsidP="00863652">
      <w:pPr>
        <w:pStyle w:val="ListParagraph"/>
        <w:numPr>
          <w:ilvl w:val="0"/>
          <w:numId w:val="12"/>
        </w:numPr>
        <w:ind w:left="2160"/>
        <w:rPr>
          <w:rFonts w:ascii="Times New Roman" w:hAnsi="Times New Roman" w:cs="Times New Roman"/>
          <w:sz w:val="28"/>
          <w:szCs w:val="28"/>
        </w:rPr>
      </w:pPr>
      <w:r w:rsidRPr="004822D8">
        <w:rPr>
          <w:rFonts w:ascii="Times New Roman" w:hAnsi="Times New Roman" w:cs="Times New Roman"/>
          <w:sz w:val="28"/>
          <w:szCs w:val="28"/>
        </w:rPr>
        <w:t xml:space="preserve">HOPDONG </w:t>
      </w:r>
      <w:r w:rsidRPr="004822D8">
        <w:rPr>
          <w:rFonts w:ascii="Times New Roman" w:hAnsi="Times New Roman" w:cs="Times New Roman"/>
          <w:sz w:val="28"/>
          <w:szCs w:val="28"/>
          <w:u w:val="single"/>
        </w:rPr>
        <w:t>(MaHopDong</w:t>
      </w:r>
      <w:r w:rsidRPr="004822D8">
        <w:rPr>
          <w:rFonts w:ascii="Times New Roman" w:hAnsi="Times New Roman" w:cs="Times New Roman"/>
          <w:sz w:val="28"/>
          <w:szCs w:val="28"/>
        </w:rPr>
        <w:t>, MaKH, MaTg, MaNV, MaSanh, TienCoc, MaThucDon, MaDichVu, SoLuongBan, SoLuongNV, Ca)</w:t>
      </w:r>
    </w:p>
    <w:p w14:paraId="55803BB0" w14:textId="77777777" w:rsidR="00EF1375" w:rsidRPr="004822D8" w:rsidRDefault="00EF1375" w:rsidP="00863652">
      <w:pPr>
        <w:pStyle w:val="ListParagraph"/>
        <w:numPr>
          <w:ilvl w:val="0"/>
          <w:numId w:val="12"/>
        </w:numPr>
        <w:ind w:left="2160"/>
        <w:rPr>
          <w:rFonts w:ascii="Times New Roman" w:hAnsi="Times New Roman" w:cs="Times New Roman"/>
          <w:sz w:val="28"/>
          <w:szCs w:val="28"/>
        </w:rPr>
      </w:pPr>
      <w:r w:rsidRPr="004822D8">
        <w:rPr>
          <w:rFonts w:ascii="Times New Roman" w:hAnsi="Times New Roman" w:cs="Times New Roman"/>
          <w:sz w:val="28"/>
          <w:szCs w:val="28"/>
        </w:rPr>
        <w:t>THUCDON (</w:t>
      </w:r>
      <w:r w:rsidRPr="004822D8">
        <w:rPr>
          <w:rFonts w:ascii="Times New Roman" w:hAnsi="Times New Roman" w:cs="Times New Roman"/>
          <w:sz w:val="28"/>
          <w:szCs w:val="28"/>
          <w:u w:val="single"/>
        </w:rPr>
        <w:t>MaThucDon</w:t>
      </w:r>
      <w:r w:rsidRPr="004822D8">
        <w:rPr>
          <w:rFonts w:ascii="Times New Roman" w:hAnsi="Times New Roman" w:cs="Times New Roman"/>
          <w:sz w:val="28"/>
          <w:szCs w:val="28"/>
        </w:rPr>
        <w:t>, MonKhaiVi, MonChinh1, MonChinh2, MonChinh3, MonChinh4, Lau, TrangMieng, Bia, NuocNgot, GiaThucDon)</w:t>
      </w:r>
    </w:p>
    <w:p w14:paraId="337EBBF6" w14:textId="77777777" w:rsidR="00EF1375" w:rsidRPr="004822D8" w:rsidRDefault="00EF1375" w:rsidP="00863652">
      <w:pPr>
        <w:pStyle w:val="ListParagraph"/>
        <w:numPr>
          <w:ilvl w:val="0"/>
          <w:numId w:val="12"/>
        </w:numPr>
        <w:ind w:left="2160"/>
        <w:rPr>
          <w:rFonts w:ascii="Times New Roman" w:hAnsi="Times New Roman" w:cs="Times New Roman"/>
          <w:sz w:val="28"/>
          <w:szCs w:val="28"/>
        </w:rPr>
      </w:pPr>
      <w:r w:rsidRPr="004822D8">
        <w:rPr>
          <w:rFonts w:ascii="Times New Roman" w:hAnsi="Times New Roman" w:cs="Times New Roman"/>
          <w:sz w:val="28"/>
          <w:szCs w:val="28"/>
        </w:rPr>
        <w:t>DICHVU (</w:t>
      </w:r>
      <w:r w:rsidRPr="004822D8">
        <w:rPr>
          <w:rFonts w:ascii="Times New Roman" w:hAnsi="Times New Roman" w:cs="Times New Roman"/>
          <w:sz w:val="28"/>
          <w:szCs w:val="28"/>
          <w:u w:val="single"/>
        </w:rPr>
        <w:t>MaDichVu</w:t>
      </w:r>
      <w:r w:rsidRPr="004822D8">
        <w:rPr>
          <w:rFonts w:ascii="Times New Roman" w:hAnsi="Times New Roman" w:cs="Times New Roman"/>
          <w:sz w:val="28"/>
          <w:szCs w:val="28"/>
        </w:rPr>
        <w:t>, Ruou, BanhKem, MC, BanNhac, CaSi, DJ, GiaDichVu)</w:t>
      </w:r>
    </w:p>
    <w:p w14:paraId="1FFD8ADC" w14:textId="77777777" w:rsidR="00EF1375" w:rsidRPr="004822D8" w:rsidRDefault="00EF1375" w:rsidP="00863652">
      <w:pPr>
        <w:pStyle w:val="ListParagraph"/>
        <w:numPr>
          <w:ilvl w:val="0"/>
          <w:numId w:val="12"/>
        </w:numPr>
        <w:ind w:left="2160"/>
        <w:rPr>
          <w:rFonts w:ascii="Times New Roman" w:hAnsi="Times New Roman" w:cs="Times New Roman"/>
          <w:sz w:val="28"/>
          <w:szCs w:val="28"/>
        </w:rPr>
      </w:pPr>
      <w:r w:rsidRPr="004822D8">
        <w:rPr>
          <w:rFonts w:ascii="Times New Roman" w:hAnsi="Times New Roman" w:cs="Times New Roman"/>
          <w:sz w:val="28"/>
          <w:szCs w:val="28"/>
        </w:rPr>
        <w:t>HOADON (</w:t>
      </w:r>
      <w:r w:rsidRPr="004822D8">
        <w:rPr>
          <w:rFonts w:ascii="Times New Roman" w:hAnsi="Times New Roman" w:cs="Times New Roman"/>
          <w:sz w:val="28"/>
          <w:szCs w:val="28"/>
          <w:u w:val="single"/>
        </w:rPr>
        <w:t>MaHD</w:t>
      </w:r>
      <w:r w:rsidRPr="004822D8">
        <w:rPr>
          <w:rFonts w:ascii="Times New Roman" w:hAnsi="Times New Roman" w:cs="Times New Roman"/>
          <w:sz w:val="28"/>
          <w:szCs w:val="28"/>
        </w:rPr>
        <w:t>, NgayLapHD, MaHopDong, TienThucDon, TienDichVu, TienSanh, TienPhat, TongTienHD, ConLai)</w:t>
      </w:r>
    </w:p>
    <w:p w14:paraId="5CC4E021" w14:textId="77777777" w:rsidR="00EF1375" w:rsidRPr="004822D8" w:rsidRDefault="00EF1375" w:rsidP="00863652">
      <w:pPr>
        <w:pStyle w:val="ListParagraph"/>
        <w:numPr>
          <w:ilvl w:val="0"/>
          <w:numId w:val="12"/>
        </w:numPr>
        <w:ind w:left="2160"/>
        <w:rPr>
          <w:rFonts w:ascii="Times New Roman" w:hAnsi="Times New Roman" w:cs="Times New Roman"/>
          <w:sz w:val="28"/>
          <w:szCs w:val="28"/>
        </w:rPr>
      </w:pPr>
      <w:r w:rsidRPr="004822D8">
        <w:rPr>
          <w:rFonts w:ascii="Times New Roman" w:hAnsi="Times New Roman" w:cs="Times New Roman"/>
          <w:sz w:val="28"/>
          <w:szCs w:val="28"/>
        </w:rPr>
        <w:t>THAMSO (SoLuongBanToiDa, DonGiaToiThieu, GhiChu, TiSoPhat, TienCocToiThieu, ApDungPhat)</w:t>
      </w:r>
    </w:p>
    <w:p w14:paraId="07D73366" w14:textId="77777777" w:rsidR="00EF1375" w:rsidRPr="004822D8" w:rsidRDefault="00EF1375" w:rsidP="00863652">
      <w:pPr>
        <w:pStyle w:val="ListParagraph"/>
        <w:numPr>
          <w:ilvl w:val="0"/>
          <w:numId w:val="6"/>
        </w:numPr>
        <w:ind w:left="1440"/>
        <w:jc w:val="both"/>
        <w:rPr>
          <w:rFonts w:ascii="Times New Roman" w:hAnsi="Times New Roman" w:cs="Times New Roman"/>
          <w:sz w:val="28"/>
          <w:szCs w:val="28"/>
        </w:rPr>
      </w:pPr>
      <w:r w:rsidRPr="004822D8">
        <w:rPr>
          <w:rFonts w:ascii="Times New Roman" w:hAnsi="Times New Roman" w:cs="Times New Roman"/>
          <w:sz w:val="28"/>
          <w:szCs w:val="28"/>
        </w:rPr>
        <w:t>Thiết kế dữ liệu theo tính tiến hoá: không thay đổi</w:t>
      </w:r>
    </w:p>
    <w:p w14:paraId="65DB88A0" w14:textId="77777777" w:rsidR="00EF1375" w:rsidRPr="004822D8" w:rsidRDefault="00EF1375" w:rsidP="00EF1375">
      <w:pPr>
        <w:ind w:left="1440"/>
        <w:jc w:val="both"/>
        <w:rPr>
          <w:rFonts w:ascii="Times New Roman" w:hAnsi="Times New Roman" w:cs="Times New Roman"/>
          <w:sz w:val="28"/>
          <w:szCs w:val="28"/>
        </w:rPr>
      </w:pPr>
      <w:ins w:id="28" w:author="THU THIEN" w:date="2018-07-02T01:55:00Z">
        <w:r w:rsidRPr="004822D8">
          <w:rPr>
            <w:rFonts w:ascii="Times New Roman" w:hAnsi="Times New Roman" w:cs="Times New Roman"/>
            <w:noProof/>
            <w:sz w:val="28"/>
            <w:szCs w:val="28"/>
          </w:rPr>
          <w:lastRenderedPageBreak/>
          <w:drawing>
            <wp:inline distT="0" distB="0" distL="0" distR="0" wp14:anchorId="08FB5558" wp14:editId="2D05CFAF">
              <wp:extent cx="4594225" cy="4038268"/>
              <wp:effectExtent l="0" t="0" r="0" b="63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98" t="18476" r="59890" b="18705"/>
                      <a:stretch/>
                    </pic:blipFill>
                    <pic:spPr bwMode="auto">
                      <a:xfrm>
                        <a:off x="0" y="0"/>
                        <a:ext cx="4625675" cy="4065912"/>
                      </a:xfrm>
                      <a:prstGeom prst="rect">
                        <a:avLst/>
                      </a:prstGeom>
                      <a:ln>
                        <a:noFill/>
                      </a:ln>
                      <a:extLst>
                        <a:ext uri="{53640926-AAD7-44D8-BBD7-CCE9431645EC}">
                          <a14:shadowObscured xmlns:a14="http://schemas.microsoft.com/office/drawing/2010/main"/>
                        </a:ext>
                      </a:extLst>
                    </pic:spPr>
                  </pic:pic>
                </a:graphicData>
              </a:graphic>
            </wp:inline>
          </w:drawing>
        </w:r>
      </w:ins>
    </w:p>
    <w:p w14:paraId="32154149" w14:textId="77777777" w:rsidR="00EF1375" w:rsidRPr="004822D8" w:rsidRDefault="00EF1375" w:rsidP="009C1CBD">
      <w:pPr>
        <w:pStyle w:val="ListParagraph"/>
        <w:numPr>
          <w:ilvl w:val="2"/>
          <w:numId w:val="21"/>
        </w:numPr>
        <w:jc w:val="both"/>
        <w:rPr>
          <w:rFonts w:ascii="Times New Roman" w:hAnsi="Times New Roman" w:cs="Times New Roman"/>
          <w:b/>
          <w:sz w:val="28"/>
          <w:szCs w:val="28"/>
        </w:rPr>
      </w:pPr>
      <w:r w:rsidRPr="004822D8">
        <w:rPr>
          <w:rFonts w:ascii="Times New Roman" w:hAnsi="Times New Roman" w:cs="Times New Roman"/>
          <w:b/>
          <w:noProof/>
          <w:sz w:val="28"/>
          <w:szCs w:val="28"/>
        </w:rPr>
        <w:t>Tiếp nhận yêu cầu “Tra cứu thông tin”</w:t>
      </w:r>
    </w:p>
    <w:p w14:paraId="74765B38" w14:textId="77777777" w:rsidR="00EF1375" w:rsidRPr="004822D8" w:rsidRDefault="00EF1375" w:rsidP="00EF1375">
      <w:pPr>
        <w:pStyle w:val="ListParagraph"/>
        <w:ind w:left="1440"/>
        <w:rPr>
          <w:rFonts w:ascii="Times New Roman" w:hAnsi="Times New Roman" w:cs="Times New Roman"/>
          <w:noProof/>
          <w:sz w:val="28"/>
          <w:szCs w:val="28"/>
        </w:rPr>
      </w:pPr>
      <w:r w:rsidRPr="004822D8">
        <w:rPr>
          <w:rFonts w:ascii="Times New Roman" w:hAnsi="Times New Roman" w:cs="Times New Roman"/>
          <w:noProof/>
          <w:sz w:val="28"/>
          <w:szCs w:val="28"/>
        </w:rPr>
        <w:t>Dữ liệu không thay đổi</w:t>
      </w:r>
    </w:p>
    <w:p w14:paraId="7B965B0B" w14:textId="77777777" w:rsidR="00EF1375" w:rsidRPr="004822D8" w:rsidRDefault="00EF1375" w:rsidP="00EF1375">
      <w:pPr>
        <w:pStyle w:val="ListParagraph"/>
        <w:ind w:left="1440"/>
        <w:rPr>
          <w:rFonts w:ascii="Times New Roman" w:hAnsi="Times New Roman" w:cs="Times New Roman"/>
          <w:noProof/>
          <w:sz w:val="28"/>
          <w:szCs w:val="28"/>
        </w:rPr>
      </w:pPr>
    </w:p>
    <w:p w14:paraId="522F9DD2" w14:textId="77777777" w:rsidR="00EF1375" w:rsidRPr="004822D8" w:rsidRDefault="00EF1375" w:rsidP="009C1CBD">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noProof/>
          <w:sz w:val="28"/>
          <w:szCs w:val="28"/>
        </w:rPr>
        <w:t>Tiếp nhận yêu cầu “Lập báo cáo &amp; báo cáo doanh thu”</w:t>
      </w:r>
    </w:p>
    <w:p w14:paraId="07C65FA1" w14:textId="77777777" w:rsidR="00EF1375" w:rsidRPr="004822D8" w:rsidRDefault="00EF1375" w:rsidP="00863652">
      <w:pPr>
        <w:pStyle w:val="ListParagraph"/>
        <w:numPr>
          <w:ilvl w:val="0"/>
          <w:numId w:val="6"/>
        </w:numPr>
        <w:ind w:left="1440"/>
        <w:rPr>
          <w:rFonts w:ascii="Times New Roman" w:hAnsi="Times New Roman" w:cs="Times New Roman"/>
          <w:sz w:val="28"/>
          <w:szCs w:val="28"/>
        </w:rPr>
      </w:pPr>
      <w:r w:rsidRPr="004822D8">
        <w:rPr>
          <w:rFonts w:ascii="Times New Roman" w:hAnsi="Times New Roman" w:cs="Times New Roman"/>
          <w:noProof/>
          <w:sz w:val="28"/>
          <w:szCs w:val="28"/>
        </w:rPr>
        <w:t>Thiết kế dữ liệu theo tính đúng đắn</w:t>
      </w:r>
    </w:p>
    <w:p w14:paraId="604F4AE6"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noProof/>
          <w:sz w:val="28"/>
          <w:szCs w:val="28"/>
        </w:rPr>
        <w:t>Các thuộc tính mới: NgayLapBaoCao, Thang, SoLuongTiec, DoanhThu</w:t>
      </w:r>
    </w:p>
    <w:p w14:paraId="5CF94839"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Thiết kế dữ liệu:</w:t>
      </w:r>
    </w:p>
    <w:p w14:paraId="62549769"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t>KHACHHANG (</w:t>
      </w:r>
      <w:r w:rsidRPr="004822D8">
        <w:rPr>
          <w:rFonts w:ascii="Times New Roman" w:hAnsi="Times New Roman" w:cs="Times New Roman"/>
          <w:sz w:val="28"/>
          <w:szCs w:val="28"/>
          <w:u w:val="single"/>
        </w:rPr>
        <w:t>MaKH</w:t>
      </w:r>
      <w:r w:rsidRPr="004822D8">
        <w:rPr>
          <w:rFonts w:ascii="Times New Roman" w:hAnsi="Times New Roman" w:cs="Times New Roman"/>
          <w:sz w:val="28"/>
          <w:szCs w:val="28"/>
        </w:rPr>
        <w:t>, TenKH, TenChuRe, TenCoDau, DiaChi, DienThoai, Email)</w:t>
      </w:r>
    </w:p>
    <w:p w14:paraId="624175C7"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t>NHANVIEN (</w:t>
      </w:r>
      <w:r w:rsidRPr="004822D8">
        <w:rPr>
          <w:rFonts w:ascii="Times New Roman" w:hAnsi="Times New Roman" w:cs="Times New Roman"/>
          <w:sz w:val="28"/>
          <w:szCs w:val="28"/>
          <w:u w:val="single"/>
        </w:rPr>
        <w:t>MaNV</w:t>
      </w:r>
      <w:r w:rsidRPr="004822D8">
        <w:rPr>
          <w:rFonts w:ascii="Times New Roman" w:hAnsi="Times New Roman" w:cs="Times New Roman"/>
          <w:sz w:val="28"/>
          <w:szCs w:val="28"/>
        </w:rPr>
        <w:t>, TenNV, SoDienThoai, DiaChiNV, ChucVu, Ca, MaSanh)</w:t>
      </w:r>
    </w:p>
    <w:p w14:paraId="04503CF2"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t>SANH (</w:t>
      </w:r>
      <w:r w:rsidRPr="004822D8">
        <w:rPr>
          <w:rFonts w:ascii="Times New Roman" w:hAnsi="Times New Roman" w:cs="Times New Roman"/>
          <w:sz w:val="28"/>
          <w:szCs w:val="28"/>
          <w:u w:val="single"/>
        </w:rPr>
        <w:t>MaSanh</w:t>
      </w:r>
      <w:r w:rsidRPr="004822D8">
        <w:rPr>
          <w:rFonts w:ascii="Times New Roman" w:hAnsi="Times New Roman" w:cs="Times New Roman"/>
          <w:sz w:val="28"/>
          <w:szCs w:val="28"/>
        </w:rPr>
        <w:t>, LoaiSanh, TenSanh)</w:t>
      </w:r>
    </w:p>
    <w:p w14:paraId="153EC7BD"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t>THOIGIAN (</w:t>
      </w:r>
      <w:r w:rsidRPr="004822D8">
        <w:rPr>
          <w:rFonts w:ascii="Times New Roman" w:hAnsi="Times New Roman" w:cs="Times New Roman"/>
          <w:sz w:val="28"/>
          <w:szCs w:val="28"/>
          <w:u w:val="single"/>
        </w:rPr>
        <w:t>MaTg</w:t>
      </w:r>
      <w:r w:rsidRPr="004822D8">
        <w:rPr>
          <w:rFonts w:ascii="Times New Roman" w:hAnsi="Times New Roman" w:cs="Times New Roman"/>
          <w:sz w:val="28"/>
          <w:szCs w:val="28"/>
        </w:rPr>
        <w:t>, NgayLap, NgayToChuc)</w:t>
      </w:r>
    </w:p>
    <w:p w14:paraId="24815D80"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t xml:space="preserve">HOPDONG </w:t>
      </w:r>
      <w:r w:rsidRPr="004822D8">
        <w:rPr>
          <w:rFonts w:ascii="Times New Roman" w:hAnsi="Times New Roman" w:cs="Times New Roman"/>
          <w:sz w:val="28"/>
          <w:szCs w:val="28"/>
          <w:u w:val="single"/>
        </w:rPr>
        <w:t>(MaHopDong</w:t>
      </w:r>
      <w:r w:rsidRPr="004822D8">
        <w:rPr>
          <w:rFonts w:ascii="Times New Roman" w:hAnsi="Times New Roman" w:cs="Times New Roman"/>
          <w:sz w:val="28"/>
          <w:szCs w:val="28"/>
        </w:rPr>
        <w:t>, MaKH, MaTg, MaNV, MaSanh, TienCoc, MaThucDon, MaDichVu, SoLuongBan, SoLuongNV, Ca)</w:t>
      </w:r>
    </w:p>
    <w:p w14:paraId="11ECC80D"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lastRenderedPageBreak/>
        <w:t>THUCDON (</w:t>
      </w:r>
      <w:r w:rsidRPr="004822D8">
        <w:rPr>
          <w:rFonts w:ascii="Times New Roman" w:hAnsi="Times New Roman" w:cs="Times New Roman"/>
          <w:sz w:val="28"/>
          <w:szCs w:val="28"/>
          <w:u w:val="single"/>
        </w:rPr>
        <w:t>MaThucDon</w:t>
      </w:r>
      <w:r w:rsidRPr="004822D8">
        <w:rPr>
          <w:rFonts w:ascii="Times New Roman" w:hAnsi="Times New Roman" w:cs="Times New Roman"/>
          <w:sz w:val="28"/>
          <w:szCs w:val="28"/>
        </w:rPr>
        <w:t>, MonKhaiVi, MonChinh1, MonChinh2, MonChinh3, MonChinh4, Lau, TrangMieng, Bia, NuocNgot, GiaThucDon)</w:t>
      </w:r>
    </w:p>
    <w:p w14:paraId="43C35850"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t>DICHVU (</w:t>
      </w:r>
      <w:r w:rsidRPr="004822D8">
        <w:rPr>
          <w:rFonts w:ascii="Times New Roman" w:hAnsi="Times New Roman" w:cs="Times New Roman"/>
          <w:sz w:val="28"/>
          <w:szCs w:val="28"/>
          <w:u w:val="single"/>
        </w:rPr>
        <w:t>MaDichVu</w:t>
      </w:r>
      <w:r w:rsidRPr="004822D8">
        <w:rPr>
          <w:rFonts w:ascii="Times New Roman" w:hAnsi="Times New Roman" w:cs="Times New Roman"/>
          <w:sz w:val="28"/>
          <w:szCs w:val="28"/>
        </w:rPr>
        <w:t>, Ruou, BanhKem, MC, BanNhac, CaSi, DJ, GiaDichVu)</w:t>
      </w:r>
    </w:p>
    <w:p w14:paraId="381FDABE"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t>HOADON (</w:t>
      </w:r>
      <w:r w:rsidRPr="004822D8">
        <w:rPr>
          <w:rFonts w:ascii="Times New Roman" w:hAnsi="Times New Roman" w:cs="Times New Roman"/>
          <w:sz w:val="28"/>
          <w:szCs w:val="28"/>
          <w:u w:val="single"/>
        </w:rPr>
        <w:t>MaHD</w:t>
      </w:r>
      <w:r w:rsidRPr="004822D8">
        <w:rPr>
          <w:rFonts w:ascii="Times New Roman" w:hAnsi="Times New Roman" w:cs="Times New Roman"/>
          <w:sz w:val="28"/>
          <w:szCs w:val="28"/>
        </w:rPr>
        <w:t>, NgayLapHD, MaHopDong, TienThucDon, TienDichVu, TienSanh, TienPhat, TongTienHD, ConLai)</w:t>
      </w:r>
    </w:p>
    <w:p w14:paraId="39177128"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t>BAOCAO (</w:t>
      </w:r>
      <w:r w:rsidRPr="004822D8">
        <w:rPr>
          <w:rFonts w:ascii="Times New Roman" w:hAnsi="Times New Roman" w:cs="Times New Roman"/>
          <w:sz w:val="28"/>
          <w:szCs w:val="28"/>
          <w:u w:val="single"/>
        </w:rPr>
        <w:t>MaBaoCao</w:t>
      </w:r>
      <w:r w:rsidRPr="004822D8">
        <w:rPr>
          <w:rFonts w:ascii="Times New Roman" w:hAnsi="Times New Roman" w:cs="Times New Roman"/>
          <w:sz w:val="28"/>
          <w:szCs w:val="28"/>
        </w:rPr>
        <w:t>, NgayLapBaoCao, MaNV, Thang, SoLuongTiec, DoanhThu)</w:t>
      </w:r>
    </w:p>
    <w:p w14:paraId="535CE5F8"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t>THAMSO (SoLuongBanToiDa, DonGiaToiThieu, GhiChu, TiSoPhat , TienCocToiThieu, ApDungPhat)</w:t>
      </w:r>
    </w:p>
    <w:p w14:paraId="2DEF3E26" w14:textId="77777777" w:rsidR="00EF1375" w:rsidRPr="004822D8" w:rsidRDefault="00EF1375" w:rsidP="00EF1375">
      <w:pPr>
        <w:ind w:left="720"/>
        <w:rPr>
          <w:rFonts w:ascii="Times New Roman" w:hAnsi="Times New Roman" w:cs="Times New Roman"/>
          <w:sz w:val="28"/>
          <w:szCs w:val="28"/>
        </w:rPr>
      </w:pPr>
      <w:ins w:id="29" w:author="THU THIEN" w:date="2018-07-02T02:15:00Z">
        <w:r w:rsidRPr="004822D8">
          <w:rPr>
            <w:rFonts w:ascii="Times New Roman" w:hAnsi="Times New Roman" w:cs="Times New Roman"/>
            <w:noProof/>
            <w:sz w:val="28"/>
            <w:szCs w:val="28"/>
          </w:rPr>
          <w:drawing>
            <wp:inline distT="0" distB="0" distL="0" distR="0" wp14:anchorId="52FD47B0" wp14:editId="59B3FFFB">
              <wp:extent cx="5575508" cy="4772025"/>
              <wp:effectExtent l="0" t="0" r="635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21" t="17389" r="59776" b="19613"/>
                      <a:stretch/>
                    </pic:blipFill>
                    <pic:spPr bwMode="auto">
                      <a:xfrm>
                        <a:off x="0" y="0"/>
                        <a:ext cx="5595005" cy="4788712"/>
                      </a:xfrm>
                      <a:prstGeom prst="rect">
                        <a:avLst/>
                      </a:prstGeom>
                      <a:ln>
                        <a:noFill/>
                      </a:ln>
                      <a:extLst>
                        <a:ext uri="{53640926-AAD7-44D8-BBD7-CCE9431645EC}">
                          <a14:shadowObscured xmlns:a14="http://schemas.microsoft.com/office/drawing/2010/main"/>
                        </a:ext>
                      </a:extLst>
                    </pic:spPr>
                  </pic:pic>
                </a:graphicData>
              </a:graphic>
            </wp:inline>
          </w:drawing>
        </w:r>
      </w:ins>
    </w:p>
    <w:p w14:paraId="4E301697" w14:textId="77777777" w:rsidR="00EF1375" w:rsidRPr="004822D8" w:rsidRDefault="00EF1375" w:rsidP="00EF1375">
      <w:pPr>
        <w:ind w:left="1440"/>
        <w:jc w:val="both"/>
        <w:rPr>
          <w:rFonts w:ascii="Times New Roman" w:hAnsi="Times New Roman" w:cs="Times New Roman"/>
          <w:sz w:val="28"/>
          <w:szCs w:val="28"/>
        </w:rPr>
      </w:pPr>
      <w:r w:rsidRPr="004822D8">
        <w:rPr>
          <w:rFonts w:ascii="Times New Roman" w:hAnsi="Times New Roman" w:cs="Times New Roman"/>
          <w:sz w:val="28"/>
          <w:szCs w:val="28"/>
        </w:rPr>
        <w:br w:type="page"/>
      </w:r>
    </w:p>
    <w:p w14:paraId="58F22124" w14:textId="77777777" w:rsidR="009A2B1D" w:rsidRPr="004822D8" w:rsidRDefault="00EF1375" w:rsidP="009C1CBD">
      <w:pPr>
        <w:pStyle w:val="ListParagraph"/>
        <w:numPr>
          <w:ilvl w:val="0"/>
          <w:numId w:val="33"/>
        </w:numPr>
        <w:jc w:val="both"/>
        <w:rPr>
          <w:rFonts w:ascii="Times New Roman" w:hAnsi="Times New Roman" w:cs="Times New Roman"/>
          <w:b/>
          <w:sz w:val="28"/>
          <w:szCs w:val="28"/>
        </w:rPr>
      </w:pPr>
      <w:r w:rsidRPr="004822D8">
        <w:rPr>
          <w:rFonts w:ascii="Times New Roman" w:hAnsi="Times New Roman" w:cs="Times New Roman"/>
          <w:b/>
          <w:sz w:val="28"/>
          <w:szCs w:val="28"/>
        </w:rPr>
        <w:lastRenderedPageBreak/>
        <w:t>Kiến trúc hệ thống</w:t>
      </w:r>
    </w:p>
    <w:p w14:paraId="0B922935" w14:textId="0EA48795" w:rsidR="00EF1375" w:rsidRPr="004822D8" w:rsidRDefault="00EF1375" w:rsidP="009C1CBD">
      <w:pPr>
        <w:pStyle w:val="ListParagraph"/>
        <w:ind w:left="360"/>
        <w:jc w:val="both"/>
        <w:rPr>
          <w:rFonts w:ascii="Times New Roman" w:hAnsi="Times New Roman" w:cs="Times New Roman"/>
          <w:b/>
          <w:sz w:val="28"/>
          <w:szCs w:val="28"/>
        </w:rPr>
      </w:pPr>
      <w:r w:rsidRPr="004822D8">
        <w:rPr>
          <w:rFonts w:ascii="Times New Roman" w:hAnsi="Times New Roman" w:cs="Times New Roman"/>
          <w:sz w:val="28"/>
          <w:szCs w:val="28"/>
        </w:rPr>
        <w:t>Xây dựng phần mềm theo kiến trúc 3 lớp</w:t>
      </w:r>
    </w:p>
    <w:p w14:paraId="01439FC3" w14:textId="77777777" w:rsidR="00EF1375" w:rsidRPr="004822D8" w:rsidRDefault="00EF1375" w:rsidP="00863652">
      <w:pPr>
        <w:pStyle w:val="Mcnh"/>
        <w:numPr>
          <w:ilvl w:val="1"/>
          <w:numId w:val="14"/>
        </w:numPr>
        <w:ind w:left="1440"/>
        <w:jc w:val="both"/>
        <w:rPr>
          <w:sz w:val="28"/>
          <w:szCs w:val="28"/>
        </w:rPr>
      </w:pPr>
      <w:r w:rsidRPr="004822D8">
        <w:rPr>
          <w:sz w:val="28"/>
          <w:szCs w:val="28"/>
        </w:rPr>
        <w:t>Lớp Presentation: Lớp giao diện (giao tiếp với người sử dụng). Chỉ thuần việc giao tiếp với người sử dụng, nhập, xuất, ... mà không thực hiện việc kiểm tra tính toán, kiểm tra, xử lý, hay các thao tác liên quan đến cơ sở dữ liệu.</w:t>
      </w:r>
    </w:p>
    <w:p w14:paraId="1A54B696" w14:textId="77777777" w:rsidR="00EF1375" w:rsidRPr="004822D8" w:rsidRDefault="00EF1375" w:rsidP="00863652">
      <w:pPr>
        <w:pStyle w:val="Mcnh"/>
        <w:numPr>
          <w:ilvl w:val="1"/>
          <w:numId w:val="14"/>
        </w:numPr>
        <w:ind w:left="1440"/>
        <w:jc w:val="both"/>
        <w:rPr>
          <w:sz w:val="28"/>
          <w:szCs w:val="28"/>
        </w:rPr>
      </w:pPr>
      <w:r w:rsidRPr="004822D8">
        <w:rPr>
          <w:sz w:val="28"/>
          <w:szCs w:val="28"/>
        </w:rPr>
        <w:t>Lớp Business Logic: Lớp xử lý nghiệp vụ, lớp này thực hiện các xử lý, kiểm tra các ràng buộc, các quy tắc ứng xử của phần mềm, các chức năng chủ yếu, ... Việc thực hiện này độc lập với cách thiết kế cũng như cài đặt giao diện. Thông tin cho lớp này thực hiện các xử lý của mình được lấy từ tầng giao diện.</w:t>
      </w:r>
    </w:p>
    <w:p w14:paraId="3EED5B8E" w14:textId="77777777" w:rsidR="00EF1375" w:rsidRPr="004822D8" w:rsidRDefault="00EF1375" w:rsidP="00863652">
      <w:pPr>
        <w:pStyle w:val="Mcnh"/>
        <w:numPr>
          <w:ilvl w:val="1"/>
          <w:numId w:val="14"/>
        </w:numPr>
        <w:ind w:left="1440"/>
        <w:jc w:val="both"/>
        <w:rPr>
          <w:sz w:val="28"/>
          <w:szCs w:val="28"/>
        </w:rPr>
      </w:pPr>
      <w:r w:rsidRPr="004822D8">
        <w:rPr>
          <w:sz w:val="28"/>
          <w:szCs w:val="28"/>
        </w:rPr>
        <w:t>Lớp Data Access: Lớp dữ liệu, lớp này chuyên thực hiện các công việc liên quan đến lưu trữ và truy xuất dữ liệu của ứng dụng. Dữ liệu lấy từ cơ sở dữ liệu SQL Server.Lớp này thực hiện kết nối trực tiếp với cơ sở dữ liệu và thực hiện tất cả các thao tác liên quan đến cơ sở dữ liệu mà phần mềm cần.</w:t>
      </w:r>
    </w:p>
    <w:p w14:paraId="10328FF7" w14:textId="77777777" w:rsidR="00EF1375" w:rsidRPr="004822D8" w:rsidRDefault="00EF1375" w:rsidP="009C1CBD">
      <w:pPr>
        <w:pStyle w:val="Mcnh"/>
        <w:tabs>
          <w:tab w:val="clear" w:pos="4680"/>
          <w:tab w:val="clear" w:pos="9360"/>
        </w:tabs>
        <w:ind w:left="927"/>
        <w:jc w:val="both"/>
        <w:rPr>
          <w:b/>
          <w:sz w:val="28"/>
          <w:szCs w:val="28"/>
        </w:rPr>
      </w:pPr>
      <w:r w:rsidRPr="004822D8">
        <w:rPr>
          <w:b/>
          <w:sz w:val="28"/>
          <w:szCs w:val="28"/>
        </w:rPr>
        <w:t>Các thành phần trong hệ thống</w:t>
      </w:r>
    </w:p>
    <w:tbl>
      <w:tblPr>
        <w:tblW w:w="0" w:type="auto"/>
        <w:tblInd w:w="715" w:type="dxa"/>
        <w:tblLook w:val="04A0" w:firstRow="1" w:lastRow="0" w:firstColumn="1" w:lastColumn="0" w:noHBand="0" w:noVBand="1"/>
      </w:tblPr>
      <w:tblGrid>
        <w:gridCol w:w="746"/>
        <w:gridCol w:w="2250"/>
        <w:gridCol w:w="3403"/>
        <w:gridCol w:w="1902"/>
      </w:tblGrid>
      <w:tr w:rsidR="00EF1375" w:rsidRPr="004822D8" w14:paraId="1D7385CA" w14:textId="77777777" w:rsidTr="00B74F48">
        <w:tc>
          <w:tcPr>
            <w:tcW w:w="718" w:type="dxa"/>
            <w:vMerge w:val="restart"/>
            <w:tcBorders>
              <w:top w:val="single" w:sz="4" w:space="0" w:color="auto"/>
              <w:left w:val="single" w:sz="4" w:space="0" w:color="auto"/>
              <w:bottom w:val="single" w:sz="4" w:space="0" w:color="auto"/>
              <w:right w:val="single" w:sz="4" w:space="0" w:color="auto"/>
            </w:tcBorders>
            <w:vAlign w:val="center"/>
            <w:hideMark/>
          </w:tcPr>
          <w:p w14:paraId="7EC9AFE6" w14:textId="77777777" w:rsidR="00EF1375" w:rsidRPr="004822D8" w:rsidRDefault="00EF1375" w:rsidP="00B74F48">
            <w:pPr>
              <w:pStyle w:val="ListNumber3"/>
              <w:numPr>
                <w:ilvl w:val="0"/>
                <w:numId w:val="0"/>
              </w:num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5653" w:type="dxa"/>
            <w:gridSpan w:val="2"/>
            <w:tcBorders>
              <w:top w:val="single" w:sz="4" w:space="0" w:color="auto"/>
              <w:left w:val="single" w:sz="4" w:space="0" w:color="auto"/>
              <w:bottom w:val="single" w:sz="4" w:space="0" w:color="auto"/>
              <w:right w:val="single" w:sz="4" w:space="0" w:color="auto"/>
            </w:tcBorders>
            <w:vAlign w:val="center"/>
            <w:hideMark/>
          </w:tcPr>
          <w:p w14:paraId="1A6DFB1A" w14:textId="77777777" w:rsidR="00EF1375" w:rsidRPr="004822D8" w:rsidRDefault="00EF1375" w:rsidP="00B74F48">
            <w:pPr>
              <w:pStyle w:val="ListNumber3"/>
              <w:numPr>
                <w:ilvl w:val="0"/>
                <w:numId w:val="0"/>
              </w:numPr>
              <w:jc w:val="center"/>
              <w:rPr>
                <w:rFonts w:ascii="Times New Roman" w:hAnsi="Times New Roman" w:cs="Times New Roman"/>
                <w:b/>
                <w:sz w:val="28"/>
                <w:szCs w:val="28"/>
              </w:rPr>
            </w:pPr>
            <w:r w:rsidRPr="004822D8">
              <w:rPr>
                <w:rFonts w:ascii="Times New Roman" w:hAnsi="Times New Roman" w:cs="Times New Roman"/>
                <w:b/>
                <w:sz w:val="28"/>
                <w:szCs w:val="28"/>
              </w:rPr>
              <w:t>Thành phần</w:t>
            </w:r>
          </w:p>
        </w:tc>
        <w:tc>
          <w:tcPr>
            <w:tcW w:w="1902" w:type="dxa"/>
            <w:vMerge w:val="restart"/>
            <w:tcBorders>
              <w:top w:val="single" w:sz="4" w:space="0" w:color="auto"/>
              <w:left w:val="single" w:sz="4" w:space="0" w:color="auto"/>
              <w:bottom w:val="single" w:sz="4" w:space="0" w:color="auto"/>
              <w:right w:val="single" w:sz="4" w:space="0" w:color="auto"/>
            </w:tcBorders>
            <w:vAlign w:val="center"/>
            <w:hideMark/>
          </w:tcPr>
          <w:p w14:paraId="0846C155" w14:textId="77777777" w:rsidR="00EF1375" w:rsidRPr="004822D8" w:rsidRDefault="00EF1375" w:rsidP="00B74F48">
            <w:pPr>
              <w:pStyle w:val="ListNumber3"/>
              <w:numPr>
                <w:ilvl w:val="0"/>
                <w:numId w:val="0"/>
              </w:num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1BA64C34" w14:textId="77777777" w:rsidTr="00B74F48">
        <w:trPr>
          <w:trHeight w:val="305"/>
        </w:trPr>
        <w:tc>
          <w:tcPr>
            <w:tcW w:w="718" w:type="dxa"/>
            <w:vMerge/>
            <w:tcBorders>
              <w:top w:val="single" w:sz="4" w:space="0" w:color="auto"/>
              <w:left w:val="single" w:sz="4" w:space="0" w:color="auto"/>
              <w:bottom w:val="single" w:sz="4" w:space="0" w:color="auto"/>
              <w:right w:val="single" w:sz="4" w:space="0" w:color="auto"/>
            </w:tcBorders>
            <w:vAlign w:val="center"/>
            <w:hideMark/>
          </w:tcPr>
          <w:p w14:paraId="73E05ACA" w14:textId="77777777" w:rsidR="00EF1375" w:rsidRPr="004822D8" w:rsidRDefault="00EF1375" w:rsidP="00B74F48">
            <w:pPr>
              <w:jc w:val="center"/>
              <w:rPr>
                <w:rFonts w:ascii="Times New Roman" w:hAnsi="Times New Roman" w:cs="Times New Roman"/>
                <w:b/>
                <w:sz w:val="28"/>
                <w:szCs w:val="28"/>
              </w:rPr>
            </w:pPr>
          </w:p>
        </w:tc>
        <w:tc>
          <w:tcPr>
            <w:tcW w:w="2250" w:type="dxa"/>
            <w:tcBorders>
              <w:top w:val="single" w:sz="4" w:space="0" w:color="auto"/>
              <w:left w:val="single" w:sz="4" w:space="0" w:color="auto"/>
              <w:bottom w:val="single" w:sz="4" w:space="0" w:color="auto"/>
              <w:right w:val="single" w:sz="4" w:space="0" w:color="auto"/>
            </w:tcBorders>
            <w:vAlign w:val="center"/>
            <w:hideMark/>
          </w:tcPr>
          <w:p w14:paraId="0107F15F" w14:textId="77777777" w:rsidR="00EF1375" w:rsidRPr="004822D8" w:rsidRDefault="00EF1375" w:rsidP="00B74F48">
            <w:pPr>
              <w:pStyle w:val="ListNumber3"/>
              <w:numPr>
                <w:ilvl w:val="0"/>
                <w:numId w:val="0"/>
              </w:numPr>
              <w:jc w:val="center"/>
              <w:rPr>
                <w:rFonts w:ascii="Times New Roman" w:hAnsi="Times New Roman" w:cs="Times New Roman"/>
                <w:b/>
                <w:sz w:val="28"/>
                <w:szCs w:val="28"/>
              </w:rPr>
            </w:pPr>
            <w:r w:rsidRPr="004822D8">
              <w:rPr>
                <w:rFonts w:ascii="Times New Roman" w:hAnsi="Times New Roman" w:cs="Times New Roman"/>
                <w:b/>
                <w:sz w:val="28"/>
                <w:szCs w:val="28"/>
              </w:rPr>
              <w:t>Module</w:t>
            </w:r>
          </w:p>
        </w:tc>
        <w:tc>
          <w:tcPr>
            <w:tcW w:w="3403" w:type="dxa"/>
            <w:tcBorders>
              <w:top w:val="single" w:sz="4" w:space="0" w:color="auto"/>
              <w:left w:val="single" w:sz="4" w:space="0" w:color="auto"/>
              <w:bottom w:val="single" w:sz="4" w:space="0" w:color="auto"/>
              <w:right w:val="single" w:sz="4" w:space="0" w:color="auto"/>
            </w:tcBorders>
            <w:vAlign w:val="center"/>
            <w:hideMark/>
          </w:tcPr>
          <w:p w14:paraId="28C371E6" w14:textId="77777777" w:rsidR="00EF1375" w:rsidRPr="004822D8" w:rsidRDefault="00EF1375" w:rsidP="00B74F48">
            <w:pPr>
              <w:pStyle w:val="ListNumber3"/>
              <w:numPr>
                <w:ilvl w:val="0"/>
                <w:numId w:val="0"/>
              </w:numPr>
              <w:jc w:val="center"/>
              <w:rPr>
                <w:rFonts w:ascii="Times New Roman" w:hAnsi="Times New Roman" w:cs="Times New Roman"/>
                <w:b/>
                <w:sz w:val="28"/>
                <w:szCs w:val="28"/>
              </w:rPr>
            </w:pPr>
            <w:r w:rsidRPr="004822D8">
              <w:rPr>
                <w:rFonts w:ascii="Times New Roman" w:hAnsi="Times New Roman" w:cs="Times New Roman"/>
                <w:b/>
                <w:sz w:val="28"/>
                <w:szCs w:val="28"/>
              </w:rPr>
              <w:t>Lớp</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CF55AB9" w14:textId="77777777" w:rsidR="00EF1375" w:rsidRPr="004822D8" w:rsidRDefault="00EF1375" w:rsidP="00B74F48">
            <w:pPr>
              <w:jc w:val="center"/>
              <w:rPr>
                <w:rFonts w:ascii="Times New Roman" w:hAnsi="Times New Roman" w:cs="Times New Roman"/>
                <w:b/>
                <w:sz w:val="28"/>
                <w:szCs w:val="28"/>
              </w:rPr>
            </w:pPr>
          </w:p>
        </w:tc>
      </w:tr>
      <w:tr w:rsidR="00EF1375" w:rsidRPr="004822D8" w14:paraId="40329E5A" w14:textId="77777777" w:rsidTr="00B74F48">
        <w:tc>
          <w:tcPr>
            <w:tcW w:w="718" w:type="dxa"/>
            <w:tcBorders>
              <w:top w:val="single" w:sz="4" w:space="0" w:color="auto"/>
              <w:left w:val="single" w:sz="4" w:space="0" w:color="auto"/>
              <w:bottom w:val="single" w:sz="4" w:space="0" w:color="auto"/>
              <w:right w:val="single" w:sz="4" w:space="0" w:color="auto"/>
            </w:tcBorders>
            <w:vAlign w:val="center"/>
            <w:hideMark/>
          </w:tcPr>
          <w:p w14:paraId="55C632CB"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250" w:type="dxa"/>
            <w:tcBorders>
              <w:top w:val="single" w:sz="4" w:space="0" w:color="auto"/>
              <w:left w:val="single" w:sz="4" w:space="0" w:color="auto"/>
              <w:bottom w:val="single" w:sz="4" w:space="0" w:color="auto"/>
              <w:right w:val="single" w:sz="4" w:space="0" w:color="auto"/>
            </w:tcBorders>
            <w:vAlign w:val="center"/>
            <w:hideMark/>
          </w:tcPr>
          <w:p w14:paraId="2F976FA9"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Presentation layer</w:t>
            </w:r>
          </w:p>
        </w:tc>
        <w:tc>
          <w:tcPr>
            <w:tcW w:w="3403" w:type="dxa"/>
            <w:tcBorders>
              <w:top w:val="single" w:sz="4" w:space="0" w:color="auto"/>
              <w:left w:val="single" w:sz="4" w:space="0" w:color="auto"/>
              <w:bottom w:val="single" w:sz="4" w:space="0" w:color="auto"/>
              <w:right w:val="single" w:sz="4" w:space="0" w:color="auto"/>
            </w:tcBorders>
            <w:vAlign w:val="center"/>
            <w:hideMark/>
          </w:tcPr>
          <w:p w14:paraId="5FA37F08"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FormBaoCaoDoanhThu</w:t>
            </w:r>
          </w:p>
          <w:p w14:paraId="1E4D518A"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FormDangNhap</w:t>
            </w:r>
          </w:p>
          <w:p w14:paraId="173DE9BC"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FormDiaChiNhaHang</w:t>
            </w:r>
          </w:p>
          <w:p w14:paraId="3D3C9987"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FormLapBaoCao</w:t>
            </w:r>
          </w:p>
          <w:p w14:paraId="58DAADC7"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FormLapHoaDon</w:t>
            </w:r>
          </w:p>
          <w:p w14:paraId="58498E0C"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FormLapHopDong</w:t>
            </w:r>
          </w:p>
          <w:p w14:paraId="18DB4BA3"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FormMenu</w:t>
            </w:r>
          </w:p>
          <w:p w14:paraId="2FF1678F"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FormNhanVien</w:t>
            </w:r>
          </w:p>
          <w:p w14:paraId="5B1EAD64"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FormThemSanhMoi</w:t>
            </w:r>
          </w:p>
          <w:p w14:paraId="42EECA5E"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FormThongTin</w:t>
            </w:r>
          </w:p>
          <w:p w14:paraId="5DD64759"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FormTraCuuHoaDon</w:t>
            </w:r>
          </w:p>
          <w:p w14:paraId="007BFAF3"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lastRenderedPageBreak/>
              <w:t>FormTraCuuHopDong</w:t>
            </w:r>
          </w:p>
          <w:p w14:paraId="2F56F90C"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FormTraCuuNhanVien</w:t>
            </w:r>
          </w:p>
        </w:tc>
        <w:tc>
          <w:tcPr>
            <w:tcW w:w="1902" w:type="dxa"/>
            <w:tcBorders>
              <w:top w:val="single" w:sz="4" w:space="0" w:color="auto"/>
              <w:left w:val="single" w:sz="4" w:space="0" w:color="auto"/>
              <w:bottom w:val="single" w:sz="4" w:space="0" w:color="auto"/>
              <w:right w:val="single" w:sz="4" w:space="0" w:color="auto"/>
            </w:tcBorders>
            <w:vAlign w:val="center"/>
            <w:hideMark/>
          </w:tcPr>
          <w:p w14:paraId="369D00C0"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lastRenderedPageBreak/>
              <w:t>Giao tiếp với người dung</w:t>
            </w:r>
          </w:p>
        </w:tc>
      </w:tr>
      <w:tr w:rsidR="00EF1375" w:rsidRPr="004822D8" w14:paraId="6B7E9476" w14:textId="77777777" w:rsidTr="00B74F48">
        <w:tc>
          <w:tcPr>
            <w:tcW w:w="718" w:type="dxa"/>
            <w:tcBorders>
              <w:top w:val="single" w:sz="4" w:space="0" w:color="auto"/>
              <w:left w:val="single" w:sz="4" w:space="0" w:color="auto"/>
              <w:bottom w:val="single" w:sz="4" w:space="0" w:color="auto"/>
              <w:right w:val="single" w:sz="4" w:space="0" w:color="auto"/>
            </w:tcBorders>
            <w:vAlign w:val="center"/>
            <w:hideMark/>
          </w:tcPr>
          <w:p w14:paraId="70F1C7B2"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2250" w:type="dxa"/>
            <w:tcBorders>
              <w:top w:val="single" w:sz="4" w:space="0" w:color="auto"/>
              <w:left w:val="single" w:sz="4" w:space="0" w:color="auto"/>
              <w:bottom w:val="single" w:sz="4" w:space="0" w:color="auto"/>
              <w:right w:val="single" w:sz="4" w:space="0" w:color="auto"/>
            </w:tcBorders>
            <w:vAlign w:val="center"/>
            <w:hideMark/>
          </w:tcPr>
          <w:p w14:paraId="0686F22D"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Business logic layer</w:t>
            </w:r>
          </w:p>
        </w:tc>
        <w:tc>
          <w:tcPr>
            <w:tcW w:w="3403" w:type="dxa"/>
            <w:tcBorders>
              <w:top w:val="single" w:sz="4" w:space="0" w:color="auto"/>
              <w:left w:val="single" w:sz="4" w:space="0" w:color="auto"/>
              <w:bottom w:val="single" w:sz="4" w:space="0" w:color="auto"/>
              <w:right w:val="single" w:sz="4" w:space="0" w:color="auto"/>
            </w:tcBorders>
            <w:vAlign w:val="center"/>
          </w:tcPr>
          <w:p w14:paraId="02055B3A"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DangNhapDAO</w:t>
            </w:r>
          </w:p>
          <w:p w14:paraId="2289805C"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DataProvider</w:t>
            </w:r>
          </w:p>
          <w:p w14:paraId="100E1D6C"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DichVuDAO</w:t>
            </w:r>
          </w:p>
          <w:p w14:paraId="088B741B"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LapHopDongDAO</w:t>
            </w:r>
          </w:p>
          <w:p w14:paraId="68F1E84D"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ThongTinDAO</w:t>
            </w:r>
          </w:p>
          <w:p w14:paraId="2369D087"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ThongTinSanhDAO</w:t>
            </w:r>
          </w:p>
          <w:p w14:paraId="2D719CDE"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ThongTinTiecDAO</w:t>
            </w:r>
          </w:p>
          <w:p w14:paraId="7A9BB19C"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ThucDonDAO</w:t>
            </w:r>
          </w:p>
          <w:p w14:paraId="41F99A05"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p>
        </w:tc>
        <w:tc>
          <w:tcPr>
            <w:tcW w:w="1902" w:type="dxa"/>
            <w:tcBorders>
              <w:top w:val="single" w:sz="4" w:space="0" w:color="auto"/>
              <w:left w:val="single" w:sz="4" w:space="0" w:color="auto"/>
              <w:bottom w:val="single" w:sz="4" w:space="0" w:color="auto"/>
              <w:right w:val="single" w:sz="4" w:space="0" w:color="auto"/>
            </w:tcBorders>
            <w:vAlign w:val="center"/>
            <w:hideMark/>
          </w:tcPr>
          <w:p w14:paraId="1F967E78"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Xử lý, kiểm tra các ràng buộc, tính toán</w:t>
            </w:r>
          </w:p>
        </w:tc>
      </w:tr>
      <w:tr w:rsidR="00EF1375" w:rsidRPr="004822D8" w14:paraId="0B870EEF" w14:textId="77777777" w:rsidTr="00B74F48">
        <w:tc>
          <w:tcPr>
            <w:tcW w:w="718" w:type="dxa"/>
            <w:tcBorders>
              <w:top w:val="single" w:sz="4" w:space="0" w:color="auto"/>
              <w:left w:val="single" w:sz="4" w:space="0" w:color="auto"/>
              <w:bottom w:val="single" w:sz="4" w:space="0" w:color="auto"/>
              <w:right w:val="single" w:sz="4" w:space="0" w:color="auto"/>
            </w:tcBorders>
            <w:vAlign w:val="center"/>
            <w:hideMark/>
          </w:tcPr>
          <w:p w14:paraId="72126F05"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2250" w:type="dxa"/>
            <w:tcBorders>
              <w:top w:val="single" w:sz="4" w:space="0" w:color="auto"/>
              <w:left w:val="single" w:sz="4" w:space="0" w:color="auto"/>
              <w:bottom w:val="single" w:sz="4" w:space="0" w:color="auto"/>
              <w:right w:val="single" w:sz="4" w:space="0" w:color="auto"/>
            </w:tcBorders>
            <w:vAlign w:val="center"/>
            <w:hideMark/>
          </w:tcPr>
          <w:p w14:paraId="483A1245"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Data access layer</w:t>
            </w:r>
          </w:p>
        </w:tc>
        <w:tc>
          <w:tcPr>
            <w:tcW w:w="3403" w:type="dxa"/>
            <w:tcBorders>
              <w:top w:val="single" w:sz="4" w:space="0" w:color="auto"/>
              <w:left w:val="single" w:sz="4" w:space="0" w:color="auto"/>
              <w:bottom w:val="single" w:sz="4" w:space="0" w:color="auto"/>
              <w:right w:val="single" w:sz="4" w:space="0" w:color="auto"/>
            </w:tcBorders>
            <w:vAlign w:val="center"/>
          </w:tcPr>
          <w:p w14:paraId="76DBB9DA"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TaiKhoan</w:t>
            </w:r>
          </w:p>
          <w:p w14:paraId="6675E9C3"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BaoCaoDoanhThu</w:t>
            </w:r>
          </w:p>
          <w:p w14:paraId="5495CA8F"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ChucVu</w:t>
            </w:r>
          </w:p>
          <w:p w14:paraId="1188BF4C"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DichVu</w:t>
            </w:r>
          </w:p>
          <w:p w14:paraId="461F76F0"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HoaDon</w:t>
            </w:r>
          </w:p>
          <w:p w14:paraId="4022B519"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LapBaoCao</w:t>
            </w:r>
          </w:p>
          <w:p w14:paraId="0E8A46BE"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NhanVien</w:t>
            </w:r>
          </w:p>
          <w:p w14:paraId="69C8A583"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NhanVienTiepTan</w:t>
            </w:r>
          </w:p>
          <w:p w14:paraId="51827F29"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ThongTinDatTiec</w:t>
            </w:r>
          </w:p>
          <w:p w14:paraId="1655294E"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ThongTinkhachHang</w:t>
            </w:r>
          </w:p>
          <w:p w14:paraId="5C1E4DE8"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ThongTinSanh</w:t>
            </w:r>
          </w:p>
          <w:p w14:paraId="119F9C71"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ThucDon</w:t>
            </w:r>
          </w:p>
          <w:p w14:paraId="334168C1"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Tiec</w:t>
            </w:r>
          </w:p>
          <w:p w14:paraId="6F5C7573"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p>
          <w:p w14:paraId="4912A59A"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p>
        </w:tc>
        <w:tc>
          <w:tcPr>
            <w:tcW w:w="1902" w:type="dxa"/>
            <w:tcBorders>
              <w:top w:val="single" w:sz="4" w:space="0" w:color="auto"/>
              <w:left w:val="single" w:sz="4" w:space="0" w:color="auto"/>
              <w:bottom w:val="single" w:sz="4" w:space="0" w:color="auto"/>
              <w:right w:val="single" w:sz="4" w:space="0" w:color="auto"/>
            </w:tcBorders>
            <w:vAlign w:val="center"/>
            <w:hideMark/>
          </w:tcPr>
          <w:p w14:paraId="6B67E347"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Thực hiện kết nối trực tiếp và tương tác với cơ sở dữ liệu</w:t>
            </w:r>
          </w:p>
        </w:tc>
      </w:tr>
    </w:tbl>
    <w:p w14:paraId="5754AF47" w14:textId="77777777" w:rsidR="00EF1375" w:rsidRPr="004822D8" w:rsidRDefault="00EF1375" w:rsidP="00EF1375">
      <w:pPr>
        <w:pStyle w:val="Mcnh"/>
        <w:tabs>
          <w:tab w:val="clear" w:pos="4680"/>
          <w:tab w:val="clear" w:pos="9360"/>
        </w:tabs>
        <w:ind w:left="1080"/>
        <w:jc w:val="both"/>
        <w:rPr>
          <w:sz w:val="28"/>
          <w:szCs w:val="28"/>
        </w:rPr>
      </w:pPr>
    </w:p>
    <w:p w14:paraId="66D5296E" w14:textId="77777777" w:rsidR="00EF1375" w:rsidRPr="004822D8" w:rsidRDefault="00EF1375" w:rsidP="00EF1375">
      <w:pPr>
        <w:jc w:val="both"/>
        <w:rPr>
          <w:rFonts w:ascii="Times New Roman" w:hAnsi="Times New Roman" w:cs="Times New Roman"/>
          <w:b/>
          <w:sz w:val="28"/>
          <w:szCs w:val="28"/>
        </w:rPr>
      </w:pPr>
      <w:r w:rsidRPr="004822D8">
        <w:rPr>
          <w:rFonts w:ascii="Times New Roman" w:hAnsi="Times New Roman" w:cs="Times New Roman"/>
          <w:b/>
          <w:sz w:val="28"/>
          <w:szCs w:val="28"/>
        </w:rPr>
        <w:br w:type="page"/>
      </w:r>
    </w:p>
    <w:p w14:paraId="5A41A4DD" w14:textId="77777777" w:rsidR="00EF1375" w:rsidRPr="004822D8" w:rsidRDefault="00EF1375" w:rsidP="00EF1375">
      <w:pPr>
        <w:pStyle w:val="ListParagraph"/>
        <w:rPr>
          <w:rFonts w:ascii="Times New Roman" w:hAnsi="Times New Roman" w:cs="Times New Roman"/>
          <w:b/>
          <w:bCs/>
          <w:sz w:val="28"/>
          <w:szCs w:val="28"/>
          <w:lang w:val="vi-VN" w:eastAsia="vi-VN"/>
        </w:rPr>
      </w:pPr>
    </w:p>
    <w:p w14:paraId="0A145463" w14:textId="14411108" w:rsidR="009A2B1D" w:rsidRPr="004822D8" w:rsidRDefault="00695046" w:rsidP="009C1CBD">
      <w:pPr>
        <w:pStyle w:val="ListParagraph"/>
        <w:numPr>
          <w:ilvl w:val="2"/>
          <w:numId w:val="45"/>
        </w:numPr>
        <w:jc w:val="both"/>
        <w:outlineLvl w:val="1"/>
        <w:rPr>
          <w:rFonts w:ascii="Times New Roman" w:hAnsi="Times New Roman" w:cs="Times New Roman"/>
          <w:b/>
          <w:sz w:val="28"/>
          <w:szCs w:val="28"/>
        </w:rPr>
      </w:pPr>
      <w:bookmarkStart w:id="30" w:name="_Toc71995247"/>
      <w:r w:rsidRPr="004822D8">
        <w:rPr>
          <w:rFonts w:ascii="Times New Roman" w:hAnsi="Times New Roman" w:cs="Times New Roman"/>
          <w:b/>
          <w:sz w:val="28"/>
          <w:szCs w:val="28"/>
        </w:rPr>
        <w:t>Thiết kế giao diện</w:t>
      </w:r>
      <w:bookmarkEnd w:id="30"/>
    </w:p>
    <w:p w14:paraId="1490F042" w14:textId="75092216" w:rsidR="00695046" w:rsidRPr="004822D8" w:rsidRDefault="00695046" w:rsidP="00941D74">
      <w:pPr>
        <w:pStyle w:val="ListParagraph"/>
        <w:numPr>
          <w:ilvl w:val="2"/>
          <w:numId w:val="45"/>
        </w:numPr>
        <w:jc w:val="both"/>
        <w:outlineLvl w:val="1"/>
        <w:rPr>
          <w:rFonts w:ascii="Times New Roman" w:hAnsi="Times New Roman" w:cs="Times New Roman"/>
          <w:b/>
          <w:sz w:val="28"/>
          <w:szCs w:val="28"/>
        </w:rPr>
      </w:pPr>
      <w:bookmarkStart w:id="31" w:name="_Toc71995248"/>
      <w:r w:rsidRPr="004822D8">
        <w:rPr>
          <w:rFonts w:ascii="Times New Roman" w:hAnsi="Times New Roman" w:cs="Times New Roman"/>
          <w:b/>
          <w:sz w:val="28"/>
          <w:szCs w:val="28"/>
        </w:rPr>
        <w:t>Sơ đồ liên kết màn hình</w:t>
      </w:r>
      <w:bookmarkEnd w:id="31"/>
    </w:p>
    <w:p w14:paraId="175DD46B" w14:textId="77777777" w:rsidR="00A37BAB" w:rsidRPr="004822D8" w:rsidRDefault="00A37BAB" w:rsidP="009C1CBD">
      <w:pPr>
        <w:pStyle w:val="ListParagraph"/>
        <w:ind w:left="1080"/>
        <w:jc w:val="both"/>
        <w:rPr>
          <w:rFonts w:ascii="Times New Roman" w:hAnsi="Times New Roman" w:cs="Times New Roman"/>
          <w:b/>
          <w:sz w:val="28"/>
          <w:szCs w:val="28"/>
        </w:rPr>
      </w:pPr>
    </w:p>
    <w:p w14:paraId="05AAC871" w14:textId="77777777" w:rsidR="0018796A" w:rsidRPr="004822D8" w:rsidRDefault="0018796A" w:rsidP="00A37BAB">
      <w:pPr>
        <w:pStyle w:val="ListParagraph"/>
        <w:ind w:left="90"/>
        <w:jc w:val="both"/>
        <w:rPr>
          <w:rFonts w:ascii="Times New Roman" w:hAnsi="Times New Roman" w:cs="Times New Roman"/>
          <w:sz w:val="28"/>
          <w:szCs w:val="28"/>
        </w:rPr>
      </w:pPr>
      <w:r w:rsidRPr="004822D8">
        <w:rPr>
          <w:rFonts w:ascii="Times New Roman" w:hAnsi="Times New Roman" w:cs="Times New Roman"/>
          <w:noProof/>
          <w:sz w:val="28"/>
          <w:szCs w:val="28"/>
        </w:rPr>
        <w:drawing>
          <wp:inline distT="0" distB="0" distL="0" distR="0" wp14:anchorId="426C947F" wp14:editId="5A899B56">
            <wp:extent cx="5943600" cy="5014733"/>
            <wp:effectExtent l="0" t="0" r="0" b="0"/>
            <wp:docPr id="46" name="Picture 25" descr="https://documents.lucidchart.com/documents/5765c31a-ad48-4522-a08f-2352ba959ba1/pages/0_0?a=497&amp;x=77&amp;y=-1467&amp;w=1298&amp;h=1042&amp;store=1&amp;accept=image%2F*&amp;auth=LCA%20ee1902541fe0f06a2824c4c1fbca60f217c6297d-ts%3D15304596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5943600" cy="5014733"/>
                    </a:xfrm>
                    <a:prstGeom prst="rect">
                      <a:avLst/>
                    </a:prstGeom>
                    <a:noFill/>
                    <a:ln>
                      <a:noFill/>
                      <a:prstDash/>
                    </a:ln>
                  </pic:spPr>
                </pic:pic>
              </a:graphicData>
            </a:graphic>
          </wp:inline>
        </w:drawing>
      </w:r>
    </w:p>
    <w:p w14:paraId="03D85A0A" w14:textId="404082C9" w:rsidR="00695046" w:rsidRPr="004822D8" w:rsidRDefault="00695046" w:rsidP="009C1CBD">
      <w:pPr>
        <w:pStyle w:val="ListParagraph"/>
        <w:numPr>
          <w:ilvl w:val="1"/>
          <w:numId w:val="21"/>
        </w:numPr>
        <w:jc w:val="both"/>
        <w:rPr>
          <w:rFonts w:ascii="Times New Roman" w:hAnsi="Times New Roman" w:cs="Times New Roman"/>
          <w:b/>
          <w:sz w:val="28"/>
          <w:szCs w:val="28"/>
        </w:rPr>
      </w:pPr>
      <w:r w:rsidRPr="004822D8">
        <w:rPr>
          <w:rFonts w:ascii="Times New Roman" w:hAnsi="Times New Roman" w:cs="Times New Roman"/>
          <w:b/>
          <w:sz w:val="28"/>
          <w:szCs w:val="28"/>
        </w:rPr>
        <w:t>Danh sách màn hình và mô tả chức năng màn hình</w:t>
      </w:r>
      <w:r w:rsidR="003930D7" w:rsidRPr="004822D8">
        <w:rPr>
          <w:rFonts w:ascii="Times New Roman" w:hAnsi="Times New Roman" w:cs="Times New Roman"/>
          <w:b/>
          <w:sz w:val="28"/>
          <w:szCs w:val="28"/>
          <w:lang w:val="vi-VN"/>
        </w:rPr>
        <w:t>;</w:t>
      </w:r>
      <w:r w:rsidR="00D42B95" w:rsidRPr="004822D8">
        <w:rPr>
          <w:rFonts w:ascii="Times New Roman" w:hAnsi="Times New Roman" w:cs="Times New Roman"/>
          <w:b/>
          <w:sz w:val="28"/>
          <w:szCs w:val="28"/>
          <w:lang w:val="vi-VN"/>
        </w:rPr>
        <w:t>.</w:t>
      </w:r>
    </w:p>
    <w:p w14:paraId="1E02F3F2" w14:textId="77777777" w:rsidR="00F07EBA" w:rsidRPr="004822D8" w:rsidRDefault="00F07EBA" w:rsidP="009C1CBD">
      <w:pPr>
        <w:pStyle w:val="ListParagraph"/>
        <w:ind w:left="1080"/>
        <w:jc w:val="both"/>
        <w:rPr>
          <w:rFonts w:ascii="Times New Roman" w:hAnsi="Times New Roman" w:cs="Times New Roman"/>
          <w:sz w:val="28"/>
          <w:szCs w:val="28"/>
        </w:rPr>
      </w:pPr>
    </w:p>
    <w:tbl>
      <w:tblPr>
        <w:tblW w:w="8591" w:type="dxa"/>
        <w:tblInd w:w="674" w:type="dxa"/>
        <w:tblCellMar>
          <w:left w:w="10" w:type="dxa"/>
          <w:right w:w="10" w:type="dxa"/>
        </w:tblCellMar>
        <w:tblLook w:val="04A0" w:firstRow="1" w:lastRow="0" w:firstColumn="1" w:lastColumn="0" w:noHBand="0" w:noVBand="1"/>
      </w:tblPr>
      <w:tblGrid>
        <w:gridCol w:w="746"/>
        <w:gridCol w:w="2314"/>
        <w:gridCol w:w="2231"/>
        <w:gridCol w:w="3300"/>
      </w:tblGrid>
      <w:tr w:rsidR="00F07EBA" w:rsidRPr="004822D8" w14:paraId="08B0C94C" w14:textId="77777777" w:rsidTr="001002C8">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2555B3C"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F9A0235"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Màn hình</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2539D5E"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Loại màn hình</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CC9117D"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Chức năng</w:t>
            </w:r>
          </w:p>
        </w:tc>
      </w:tr>
      <w:tr w:rsidR="00F07EBA" w:rsidRPr="004822D8" w14:paraId="166B27AD" w14:textId="77777777" w:rsidTr="001002C8">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12716C5"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1</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3A132D8"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Quản lý tiệc cưới</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A2879E9"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chính</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DD9C519"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Cho phép người dùng sử dụng các chức năng của chương trình</w:t>
            </w:r>
          </w:p>
        </w:tc>
      </w:tr>
      <w:tr w:rsidR="00F07EBA" w:rsidRPr="004822D8" w14:paraId="3FC73D4C" w14:textId="77777777" w:rsidTr="001002C8">
        <w:trPr>
          <w:trHeight w:val="47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7DDD84A"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2</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4BF4A74"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Thông tin nhà hàng</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9980721"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hiện thị</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8563F4D"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Hiện thị thông tin địa chỉ nhà hàng.</w:t>
            </w:r>
          </w:p>
        </w:tc>
      </w:tr>
      <w:tr w:rsidR="00F07EBA" w:rsidRPr="004822D8" w14:paraId="477E1273" w14:textId="77777777" w:rsidTr="001002C8">
        <w:trPr>
          <w:trHeight w:val="47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9875BA8" w14:textId="77777777" w:rsidR="00F07EBA" w:rsidRPr="004822D8" w:rsidRDefault="00F07EBA" w:rsidP="004862A3">
            <w:pPr>
              <w:pStyle w:val="ListParagraph"/>
              <w:spacing w:after="0" w:line="240" w:lineRule="auto"/>
              <w:ind w:left="0"/>
              <w:jc w:val="center"/>
              <w:rPr>
                <w:rFonts w:ascii="Times New Roman" w:hAnsi="Times New Roman" w:cs="Times New Roman"/>
                <w:b/>
                <w:color w:val="010101"/>
                <w:sz w:val="28"/>
                <w:szCs w:val="28"/>
              </w:rPr>
            </w:pPr>
            <w:r w:rsidRPr="004822D8">
              <w:rPr>
                <w:rFonts w:ascii="Times New Roman" w:hAnsi="Times New Roman" w:cs="Times New Roman"/>
                <w:b/>
                <w:color w:val="010101"/>
                <w:sz w:val="28"/>
                <w:szCs w:val="28"/>
              </w:rPr>
              <w:t>3</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8D42E13" w14:textId="77777777" w:rsidR="00F07EBA" w:rsidRPr="004822D8" w:rsidRDefault="00F07EBA" w:rsidP="004862A3">
            <w:pPr>
              <w:pStyle w:val="ListParagraph"/>
              <w:spacing w:after="0" w:line="240" w:lineRule="auto"/>
              <w:ind w:left="0"/>
              <w:jc w:val="both"/>
              <w:rPr>
                <w:rFonts w:ascii="Times New Roman" w:hAnsi="Times New Roman" w:cs="Times New Roman"/>
                <w:color w:val="010101"/>
                <w:sz w:val="28"/>
                <w:szCs w:val="28"/>
              </w:rPr>
            </w:pPr>
            <w:r w:rsidRPr="004822D8">
              <w:rPr>
                <w:rFonts w:ascii="Times New Roman" w:hAnsi="Times New Roman" w:cs="Times New Roman"/>
                <w:color w:val="010101"/>
                <w:sz w:val="28"/>
                <w:szCs w:val="28"/>
              </w:rPr>
              <w:t>Thông tin tiệc cưới</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EF853E9"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hiện thị</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7B7F6A6"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 xml:space="preserve">Hiện thị thông tin thực đơn, dịch vụ, danh sách sảnh, </w:t>
            </w:r>
            <w:r w:rsidRPr="004822D8">
              <w:rPr>
                <w:rFonts w:ascii="Times New Roman" w:hAnsi="Times New Roman" w:cs="Times New Roman"/>
                <w:sz w:val="28"/>
                <w:szCs w:val="28"/>
              </w:rPr>
              <w:lastRenderedPageBreak/>
              <w:t>cập nhật ( thêm, xóa sửa ) sảnh.</w:t>
            </w:r>
          </w:p>
        </w:tc>
      </w:tr>
      <w:tr w:rsidR="00F07EBA" w:rsidRPr="004822D8" w14:paraId="769D9E5E" w14:textId="77777777" w:rsidTr="001002C8">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A969EF1"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4</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F5C633D"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Lập hợp đồng mới</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657CCE9"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nhập liệu</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15CF7DC"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Nhập lưu thông tin về khách hàng, thông tin đặt tiệc khách chọn.</w:t>
            </w:r>
          </w:p>
        </w:tc>
      </w:tr>
      <w:tr w:rsidR="00F07EBA" w:rsidRPr="004822D8" w14:paraId="094C34D4" w14:textId="77777777" w:rsidTr="001002C8">
        <w:trPr>
          <w:trHeight w:val="695"/>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7D1681F"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5</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7943D5C"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Lập hóa đơn mới</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D02D2ED"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nhập liệu</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062CC81" w14:textId="77777777" w:rsidR="00F07EBA" w:rsidRPr="004822D8" w:rsidRDefault="00F07EBA" w:rsidP="004862A3">
            <w:pPr>
              <w:pStyle w:val="ListParagraph"/>
              <w:spacing w:after="0" w:line="240" w:lineRule="auto"/>
              <w:ind w:left="0"/>
              <w:rPr>
                <w:rFonts w:ascii="Times New Roman" w:hAnsi="Times New Roman" w:cs="Times New Roman"/>
                <w:sz w:val="28"/>
                <w:szCs w:val="28"/>
              </w:rPr>
            </w:pPr>
            <w:r w:rsidRPr="004822D8">
              <w:rPr>
                <w:rFonts w:ascii="Times New Roman" w:hAnsi="Times New Roman" w:cs="Times New Roman"/>
                <w:sz w:val="28"/>
                <w:szCs w:val="28"/>
              </w:rPr>
              <w:t xml:space="preserve">Nhập mã hợp đồng </w:t>
            </w:r>
          </w:p>
        </w:tc>
      </w:tr>
      <w:tr w:rsidR="00F07EBA" w:rsidRPr="004822D8" w14:paraId="658CFCF6" w14:textId="77777777" w:rsidTr="001002C8">
        <w:trPr>
          <w:trHeight w:val="54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B9352D3"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6</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DDD5020"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Tạo nhân viên mới và cập nhật nhân viên</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E57D5E8"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 xml:space="preserve">Màn hình nhập liệu </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AB60FE7" w14:textId="77777777" w:rsidR="00F07EBA" w:rsidRPr="004822D8" w:rsidRDefault="00F07EBA" w:rsidP="004862A3">
            <w:pPr>
              <w:pStyle w:val="ListParagraph"/>
              <w:spacing w:after="0" w:line="240" w:lineRule="auto"/>
              <w:ind w:left="0"/>
              <w:rPr>
                <w:rFonts w:ascii="Times New Roman" w:hAnsi="Times New Roman" w:cs="Times New Roman"/>
                <w:sz w:val="28"/>
                <w:szCs w:val="28"/>
              </w:rPr>
            </w:pPr>
            <w:r w:rsidRPr="004822D8">
              <w:rPr>
                <w:rFonts w:ascii="Times New Roman" w:hAnsi="Times New Roman" w:cs="Times New Roman"/>
                <w:sz w:val="28"/>
                <w:szCs w:val="28"/>
              </w:rPr>
              <w:t>Nhập lưu thông tin nhân viên mới, cập nhật</w:t>
            </w:r>
            <w:r w:rsidR="00DE64CF" w:rsidRPr="004822D8">
              <w:rPr>
                <w:rFonts w:ascii="Times New Roman" w:hAnsi="Times New Roman" w:cs="Times New Roman"/>
                <w:sz w:val="28"/>
                <w:szCs w:val="28"/>
              </w:rPr>
              <w:t xml:space="preserve"> </w:t>
            </w:r>
            <w:r w:rsidRPr="004822D8">
              <w:rPr>
                <w:rFonts w:ascii="Times New Roman" w:hAnsi="Times New Roman" w:cs="Times New Roman"/>
                <w:sz w:val="28"/>
                <w:szCs w:val="28"/>
              </w:rPr>
              <w:t>(thêm, xóa, sửa)  thông tin nhân viên.</w:t>
            </w:r>
          </w:p>
        </w:tc>
      </w:tr>
      <w:tr w:rsidR="00F07EBA" w:rsidRPr="004822D8" w14:paraId="682544DF" w14:textId="77777777" w:rsidTr="001002C8">
        <w:trPr>
          <w:trHeight w:val="54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CD166B8"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7</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85E9CA0"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Tra cứu hóa đơn</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0AB82AA"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hiện thị</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EC073BE"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Tra cứu hóa đơn theo Mã khách hàng hoặc Tên khách hàng. Hiện thị thông tin hóa đơn.</w:t>
            </w:r>
          </w:p>
        </w:tc>
      </w:tr>
      <w:tr w:rsidR="00F07EBA" w:rsidRPr="004822D8" w14:paraId="13D40E45" w14:textId="77777777" w:rsidTr="001002C8">
        <w:trPr>
          <w:trHeight w:val="54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8CFFACC"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8</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DD55181"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Tra cứu hợp đồng</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BA4A332"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hiển thị</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6158D21"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Tra cứu hóa đơn theo Số điện thoại hoặc Tên khách hàng. Hiện thị thông tin hợp đồng.</w:t>
            </w:r>
          </w:p>
        </w:tc>
      </w:tr>
      <w:tr w:rsidR="00F07EBA" w:rsidRPr="004822D8" w14:paraId="2AA2CB3A" w14:textId="77777777" w:rsidTr="001002C8">
        <w:trPr>
          <w:trHeight w:val="54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9343A64"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9</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3B0F98C"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Tra cứu nhân viên</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7626D4A"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hiển thị</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6078C6B"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Tra cứu hóa đơn theo Mã nhân viên, Tên nhân viên hoặc Số điện thoạ</w:t>
            </w:r>
            <w:r w:rsidR="00DE64CF" w:rsidRPr="004822D8">
              <w:rPr>
                <w:rFonts w:ascii="Times New Roman" w:hAnsi="Times New Roman" w:cs="Times New Roman"/>
                <w:sz w:val="28"/>
                <w:szCs w:val="28"/>
              </w:rPr>
              <w:t>i</w:t>
            </w:r>
            <w:r w:rsidRPr="004822D8">
              <w:rPr>
                <w:rFonts w:ascii="Times New Roman" w:hAnsi="Times New Roman" w:cs="Times New Roman"/>
                <w:sz w:val="28"/>
                <w:szCs w:val="28"/>
              </w:rPr>
              <w:t>. Hiện thị thông tin nhân viên.</w:t>
            </w:r>
          </w:p>
        </w:tc>
      </w:tr>
      <w:tr w:rsidR="00F07EBA" w:rsidRPr="004822D8" w14:paraId="6A7DD0DF" w14:textId="77777777" w:rsidTr="001002C8">
        <w:trPr>
          <w:trHeight w:val="54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25B2831"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10</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E21BB83"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Lập báo cáo</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F237705"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nhập liệu</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E99B9E7"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Nhập lưu thông tin báo cáo mỗi ngày.</w:t>
            </w:r>
          </w:p>
        </w:tc>
      </w:tr>
      <w:tr w:rsidR="00F07EBA" w:rsidRPr="004822D8" w14:paraId="439A2CE1" w14:textId="77777777" w:rsidTr="001002C8">
        <w:trPr>
          <w:trHeight w:val="54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7C2E1E3"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11</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A60AA5E"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Báo cáo doanh thu</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9749704"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hiện thị và nhập liệu</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8D23724"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Hiện thị danh sách báo cáo mỗi ngày. Nhập tổng doanh thu tháng và hiện thông tin.</w:t>
            </w:r>
          </w:p>
        </w:tc>
      </w:tr>
    </w:tbl>
    <w:p w14:paraId="0CB8948D" w14:textId="77777777" w:rsidR="0018796A" w:rsidRPr="004822D8" w:rsidRDefault="00F07EBA" w:rsidP="00F07EBA">
      <w:pPr>
        <w:pStyle w:val="ListParagraph"/>
        <w:ind w:left="1080"/>
        <w:jc w:val="both"/>
        <w:outlineLvl w:val="2"/>
        <w:rPr>
          <w:rFonts w:ascii="Times New Roman" w:hAnsi="Times New Roman" w:cs="Times New Roman"/>
          <w:sz w:val="28"/>
          <w:szCs w:val="28"/>
        </w:rPr>
      </w:pPr>
      <w:r w:rsidRPr="004822D8">
        <w:rPr>
          <w:rFonts w:ascii="Times New Roman" w:hAnsi="Times New Roman" w:cs="Times New Roman"/>
          <w:sz w:val="28"/>
          <w:szCs w:val="28"/>
        </w:rPr>
        <w:br w:type="page"/>
      </w:r>
    </w:p>
    <w:p w14:paraId="20278C6A" w14:textId="77777777" w:rsidR="00695046" w:rsidRPr="004822D8" w:rsidRDefault="00695046" w:rsidP="009C1CBD">
      <w:pPr>
        <w:jc w:val="both"/>
        <w:rPr>
          <w:rFonts w:ascii="Times New Roman" w:hAnsi="Times New Roman" w:cs="Times New Roman"/>
          <w:b/>
          <w:sz w:val="28"/>
          <w:szCs w:val="28"/>
        </w:rPr>
      </w:pPr>
      <w:r w:rsidRPr="004822D8">
        <w:rPr>
          <w:rFonts w:ascii="Times New Roman" w:hAnsi="Times New Roman" w:cs="Times New Roman"/>
          <w:b/>
          <w:sz w:val="28"/>
          <w:szCs w:val="28"/>
        </w:rPr>
        <w:lastRenderedPageBreak/>
        <w:t>Mô tả xử lý sự kiện từng màn hình</w:t>
      </w:r>
    </w:p>
    <w:p w14:paraId="284271E9" w14:textId="77777777" w:rsidR="00F07EBA" w:rsidRPr="004822D8" w:rsidRDefault="00F07EBA" w:rsidP="009C1CBD">
      <w:pPr>
        <w:jc w:val="both"/>
        <w:rPr>
          <w:rFonts w:ascii="Times New Roman" w:hAnsi="Times New Roman" w:cs="Times New Roman"/>
          <w:b/>
          <w:sz w:val="28"/>
          <w:szCs w:val="28"/>
        </w:rPr>
      </w:pPr>
      <w:r w:rsidRPr="004822D8">
        <w:rPr>
          <w:rFonts w:ascii="Times New Roman" w:hAnsi="Times New Roman" w:cs="Times New Roman"/>
          <w:b/>
          <w:sz w:val="28"/>
          <w:szCs w:val="28"/>
        </w:rPr>
        <w:t>Màn hình đăng nhập</w:t>
      </w:r>
    </w:p>
    <w:p w14:paraId="1818C25A" w14:textId="77777777" w:rsidR="00A37BAB" w:rsidRPr="004822D8" w:rsidRDefault="00A37BAB" w:rsidP="009C1CBD">
      <w:pPr>
        <w:pStyle w:val="ListParagraph"/>
        <w:ind w:left="1710"/>
        <w:jc w:val="both"/>
        <w:rPr>
          <w:rFonts w:ascii="Times New Roman" w:hAnsi="Times New Roman" w:cs="Times New Roman"/>
          <w:b/>
          <w:sz w:val="28"/>
          <w:szCs w:val="28"/>
        </w:rPr>
      </w:pPr>
    </w:p>
    <w:p w14:paraId="39270400" w14:textId="737D16DF" w:rsidR="00F2496C" w:rsidRPr="004822D8" w:rsidRDefault="00695046" w:rsidP="009C1CBD">
      <w:pPr>
        <w:pStyle w:val="ListParagraph"/>
        <w:numPr>
          <w:ilvl w:val="2"/>
          <w:numId w:val="45"/>
        </w:numPr>
        <w:jc w:val="both"/>
        <w:outlineLvl w:val="1"/>
        <w:rPr>
          <w:rFonts w:ascii="Times New Roman" w:hAnsi="Times New Roman" w:cs="Times New Roman"/>
          <w:b/>
          <w:sz w:val="28"/>
          <w:szCs w:val="28"/>
        </w:rPr>
      </w:pPr>
      <w:bookmarkStart w:id="32" w:name="_Toc71995249"/>
      <w:r w:rsidRPr="004822D8">
        <w:rPr>
          <w:rFonts w:ascii="Times New Roman" w:hAnsi="Times New Roman" w:cs="Times New Roman"/>
          <w:b/>
          <w:sz w:val="28"/>
          <w:szCs w:val="28"/>
        </w:rPr>
        <w:t>Thiết kế xử lý</w:t>
      </w:r>
      <w:bookmarkEnd w:id="32"/>
    </w:p>
    <w:p w14:paraId="28D13C4F" w14:textId="77777777" w:rsidR="00DF277A" w:rsidRPr="004822D8" w:rsidRDefault="00DF277A" w:rsidP="009C1CBD">
      <w:pPr>
        <w:jc w:val="both"/>
        <w:rPr>
          <w:rFonts w:ascii="Times New Roman" w:hAnsi="Times New Roman" w:cs="Times New Roman"/>
          <w:b/>
          <w:sz w:val="28"/>
          <w:szCs w:val="28"/>
        </w:rPr>
      </w:pPr>
      <w:r w:rsidRPr="004822D8">
        <w:rPr>
          <w:rFonts w:ascii="Times New Roman" w:hAnsi="Times New Roman" w:cs="Times New Roman"/>
          <w:b/>
          <w:sz w:val="28"/>
          <w:szCs w:val="28"/>
        </w:rPr>
        <w:t>Màn hình đăng nhập</w:t>
      </w:r>
    </w:p>
    <w:p w14:paraId="7E036109" w14:textId="77777777" w:rsidR="00F2496C" w:rsidRPr="004822D8" w:rsidRDefault="00F2496C" w:rsidP="009C1CBD">
      <w:pPr>
        <w:pStyle w:val="ListParagraph"/>
        <w:ind w:left="1080"/>
        <w:jc w:val="both"/>
        <w:rPr>
          <w:rFonts w:ascii="Times New Roman" w:hAnsi="Times New Roman" w:cs="Times New Roman"/>
          <w:b/>
          <w:sz w:val="28"/>
          <w:szCs w:val="28"/>
        </w:rPr>
      </w:pPr>
    </w:p>
    <w:p w14:paraId="62AE9B44" w14:textId="77777777" w:rsidR="00DF277A" w:rsidRPr="004822D8" w:rsidRDefault="00F2496C" w:rsidP="00F2496C">
      <w:pPr>
        <w:pStyle w:val="ListParagraph"/>
        <w:ind w:left="810"/>
        <w:jc w:val="both"/>
        <w:rPr>
          <w:rFonts w:ascii="Times New Roman" w:hAnsi="Times New Roman" w:cs="Times New Roman"/>
          <w:b/>
          <w:sz w:val="28"/>
          <w:szCs w:val="28"/>
        </w:rPr>
      </w:pPr>
      <w:r w:rsidRPr="004822D8">
        <w:rPr>
          <w:rFonts w:ascii="Times New Roman" w:hAnsi="Times New Roman" w:cs="Times New Roman"/>
          <w:noProof/>
          <w:sz w:val="28"/>
          <w:szCs w:val="28"/>
        </w:rPr>
        <w:drawing>
          <wp:inline distT="0" distB="0" distL="0" distR="0" wp14:anchorId="7C72B955" wp14:editId="583CF740">
            <wp:extent cx="5476875" cy="4962525"/>
            <wp:effectExtent l="0" t="0" r="9525" b="9525"/>
            <wp:docPr id="512"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6"/>
                    <a:stretch>
                      <a:fillRect/>
                    </a:stretch>
                  </pic:blipFill>
                  <pic:spPr>
                    <a:xfrm>
                      <a:off x="0" y="0"/>
                      <a:ext cx="5476875" cy="4962525"/>
                    </a:xfrm>
                    <a:prstGeom prst="rect">
                      <a:avLst/>
                    </a:prstGeom>
                    <a:noFill/>
                    <a:ln>
                      <a:noFill/>
                      <a:prstDash/>
                    </a:ln>
                  </pic:spPr>
                </pic:pic>
              </a:graphicData>
            </a:graphic>
          </wp:inline>
        </w:drawing>
      </w:r>
    </w:p>
    <w:p w14:paraId="5F87696D" w14:textId="77777777" w:rsidR="00F2496C" w:rsidRPr="004822D8" w:rsidRDefault="00F2496C" w:rsidP="00F2496C">
      <w:pPr>
        <w:pStyle w:val="ListParagraph"/>
        <w:ind w:left="810"/>
        <w:jc w:val="both"/>
        <w:outlineLvl w:val="1"/>
        <w:rPr>
          <w:rFonts w:ascii="Times New Roman" w:hAnsi="Times New Roman" w:cs="Times New Roman"/>
          <w:b/>
          <w:sz w:val="28"/>
          <w:szCs w:val="28"/>
        </w:rPr>
      </w:pPr>
      <w:r w:rsidRPr="004822D8">
        <w:rPr>
          <w:rFonts w:ascii="Times New Roman" w:hAnsi="Times New Roman" w:cs="Times New Roman"/>
          <w:b/>
          <w:sz w:val="28"/>
          <w:szCs w:val="28"/>
        </w:rPr>
        <w:br w:type="page"/>
      </w:r>
    </w:p>
    <w:p w14:paraId="68E45FC0" w14:textId="77777777" w:rsidR="00F2496C" w:rsidRPr="004822D8" w:rsidRDefault="00F2496C" w:rsidP="009C1CBD">
      <w:pPr>
        <w:jc w:val="both"/>
        <w:rPr>
          <w:rFonts w:ascii="Times New Roman" w:hAnsi="Times New Roman" w:cs="Times New Roman"/>
          <w:b/>
          <w:sz w:val="28"/>
          <w:szCs w:val="28"/>
        </w:rPr>
      </w:pPr>
      <w:r w:rsidRPr="004822D8">
        <w:rPr>
          <w:rFonts w:ascii="Times New Roman" w:hAnsi="Times New Roman" w:cs="Times New Roman"/>
          <w:b/>
          <w:sz w:val="28"/>
          <w:szCs w:val="28"/>
        </w:rPr>
        <w:lastRenderedPageBreak/>
        <w:t>Màn hình chính</w:t>
      </w:r>
    </w:p>
    <w:p w14:paraId="1C3A2AD5" w14:textId="77777777" w:rsidR="00F2496C" w:rsidRPr="004822D8" w:rsidRDefault="00F2496C" w:rsidP="009C1CBD">
      <w:pPr>
        <w:pStyle w:val="ListParagraph"/>
        <w:ind w:left="1080"/>
        <w:jc w:val="both"/>
        <w:rPr>
          <w:rFonts w:ascii="Times New Roman" w:hAnsi="Times New Roman" w:cs="Times New Roman"/>
          <w:b/>
          <w:sz w:val="28"/>
          <w:szCs w:val="28"/>
        </w:rPr>
      </w:pPr>
    </w:p>
    <w:p w14:paraId="7E89FE4C" w14:textId="77777777" w:rsidR="00F2496C" w:rsidRPr="004822D8" w:rsidRDefault="00F2496C" w:rsidP="009C1CBD">
      <w:pPr>
        <w:pStyle w:val="ListParagraph"/>
        <w:ind w:left="1080"/>
        <w:jc w:val="both"/>
        <w:rPr>
          <w:rFonts w:ascii="Times New Roman" w:hAnsi="Times New Roman" w:cs="Times New Roman"/>
          <w:b/>
          <w:sz w:val="28"/>
          <w:szCs w:val="28"/>
        </w:rPr>
      </w:pPr>
    </w:p>
    <w:p w14:paraId="0EEDB069" w14:textId="77777777" w:rsidR="00F2496C" w:rsidRPr="004822D8" w:rsidRDefault="00F2496C" w:rsidP="00F2496C">
      <w:pPr>
        <w:pStyle w:val="ListParagraph"/>
        <w:ind w:left="0"/>
        <w:jc w:val="both"/>
        <w:rPr>
          <w:rFonts w:ascii="Times New Roman" w:hAnsi="Times New Roman" w:cs="Times New Roman"/>
          <w:b/>
          <w:sz w:val="28"/>
          <w:szCs w:val="28"/>
        </w:rPr>
      </w:pPr>
      <w:r w:rsidRPr="004822D8">
        <w:rPr>
          <w:rFonts w:ascii="Times New Roman" w:hAnsi="Times New Roman" w:cs="Times New Roman"/>
          <w:noProof/>
          <w:sz w:val="28"/>
          <w:szCs w:val="28"/>
        </w:rPr>
        <w:drawing>
          <wp:inline distT="0" distB="0" distL="0" distR="0" wp14:anchorId="35E63861" wp14:editId="5C0DAAD1">
            <wp:extent cx="6172200" cy="4591050"/>
            <wp:effectExtent l="0" t="0" r="0" b="0"/>
            <wp:docPr id="513" name="Picture 4"/>
            <wp:cNvGraphicFramePr/>
            <a:graphic xmlns:a="http://schemas.openxmlformats.org/drawingml/2006/main">
              <a:graphicData uri="http://schemas.openxmlformats.org/drawingml/2006/picture">
                <pic:pic xmlns:pic="http://schemas.openxmlformats.org/drawingml/2006/picture">
                  <pic:nvPicPr>
                    <pic:cNvPr id="2" name="Picture 4"/>
                    <pic:cNvPicPr/>
                  </pic:nvPicPr>
                  <pic:blipFill>
                    <a:blip r:embed="rId37"/>
                    <a:stretch>
                      <a:fillRect/>
                    </a:stretch>
                  </pic:blipFill>
                  <pic:spPr>
                    <a:xfrm>
                      <a:off x="0" y="0"/>
                      <a:ext cx="6172200" cy="4591050"/>
                    </a:xfrm>
                    <a:prstGeom prst="rect">
                      <a:avLst/>
                    </a:prstGeom>
                    <a:noFill/>
                    <a:ln>
                      <a:noFill/>
                      <a:prstDash/>
                    </a:ln>
                  </pic:spPr>
                </pic:pic>
              </a:graphicData>
            </a:graphic>
          </wp:inline>
        </w:drawing>
      </w:r>
    </w:p>
    <w:p w14:paraId="4F9556EE" w14:textId="77777777" w:rsidR="00F2496C" w:rsidRPr="004822D8" w:rsidRDefault="00F2496C" w:rsidP="00F2496C">
      <w:pPr>
        <w:pStyle w:val="ListParagraph"/>
        <w:ind w:left="0"/>
        <w:jc w:val="both"/>
        <w:outlineLvl w:val="1"/>
        <w:rPr>
          <w:rFonts w:ascii="Times New Roman" w:hAnsi="Times New Roman" w:cs="Times New Roman"/>
          <w:b/>
          <w:sz w:val="28"/>
          <w:szCs w:val="28"/>
        </w:rPr>
      </w:pPr>
      <w:r w:rsidRPr="004822D8">
        <w:rPr>
          <w:rFonts w:ascii="Times New Roman" w:hAnsi="Times New Roman" w:cs="Times New Roman"/>
          <w:b/>
          <w:sz w:val="28"/>
          <w:szCs w:val="28"/>
        </w:rPr>
        <w:br w:type="page"/>
      </w:r>
    </w:p>
    <w:p w14:paraId="2F34B770" w14:textId="77777777" w:rsidR="00F2496C" w:rsidRPr="004822D8" w:rsidRDefault="00F2496C" w:rsidP="009C1CBD">
      <w:pPr>
        <w:pStyle w:val="ListParagraph"/>
        <w:ind w:left="600"/>
        <w:jc w:val="both"/>
        <w:rPr>
          <w:rFonts w:ascii="Times New Roman" w:hAnsi="Times New Roman" w:cs="Times New Roman"/>
          <w:b/>
          <w:sz w:val="28"/>
          <w:szCs w:val="28"/>
        </w:rPr>
      </w:pPr>
      <w:r w:rsidRPr="004822D8">
        <w:rPr>
          <w:rFonts w:ascii="Times New Roman" w:hAnsi="Times New Roman" w:cs="Times New Roman"/>
          <w:b/>
          <w:sz w:val="28"/>
          <w:szCs w:val="28"/>
        </w:rPr>
        <w:lastRenderedPageBreak/>
        <w:t>Lập hợp đồng</w:t>
      </w:r>
    </w:p>
    <w:p w14:paraId="146E0866" w14:textId="77777777" w:rsidR="00F2496C" w:rsidRPr="004822D8" w:rsidRDefault="00F2496C" w:rsidP="009C1CBD">
      <w:pPr>
        <w:pStyle w:val="ListParagraph"/>
        <w:ind w:left="1080"/>
        <w:jc w:val="both"/>
        <w:rPr>
          <w:rFonts w:ascii="Times New Roman" w:hAnsi="Times New Roman" w:cs="Times New Roman"/>
          <w:b/>
          <w:sz w:val="28"/>
          <w:szCs w:val="28"/>
        </w:rPr>
      </w:pPr>
    </w:p>
    <w:p w14:paraId="5C44FA2F" w14:textId="77777777" w:rsidR="00F2496C" w:rsidRPr="004822D8" w:rsidRDefault="00F2496C" w:rsidP="00F2496C">
      <w:pPr>
        <w:pStyle w:val="ListParagraph"/>
        <w:ind w:left="0"/>
        <w:jc w:val="both"/>
        <w:rPr>
          <w:rFonts w:ascii="Times New Roman" w:hAnsi="Times New Roman" w:cs="Times New Roman"/>
          <w:b/>
          <w:sz w:val="28"/>
          <w:szCs w:val="28"/>
        </w:rPr>
      </w:pPr>
      <w:r w:rsidRPr="004822D8">
        <w:rPr>
          <w:rFonts w:ascii="Times New Roman" w:hAnsi="Times New Roman" w:cs="Times New Roman"/>
          <w:noProof/>
          <w:sz w:val="28"/>
          <w:szCs w:val="28"/>
        </w:rPr>
        <w:drawing>
          <wp:inline distT="0" distB="0" distL="0" distR="0" wp14:anchorId="135EFC01" wp14:editId="3DF6714E">
            <wp:extent cx="6267450" cy="4933950"/>
            <wp:effectExtent l="0" t="0" r="0" b="0"/>
            <wp:docPr id="3" name="Picture 5"/>
            <wp:cNvGraphicFramePr/>
            <a:graphic xmlns:a="http://schemas.openxmlformats.org/drawingml/2006/main">
              <a:graphicData uri="http://schemas.openxmlformats.org/drawingml/2006/picture">
                <pic:pic xmlns:pic="http://schemas.openxmlformats.org/drawingml/2006/picture">
                  <pic:nvPicPr>
                    <pic:cNvPr id="3" name="Picture 5"/>
                    <pic:cNvPicPr/>
                  </pic:nvPicPr>
                  <pic:blipFill>
                    <a:blip r:embed="rId38"/>
                    <a:stretch>
                      <a:fillRect/>
                    </a:stretch>
                  </pic:blipFill>
                  <pic:spPr>
                    <a:xfrm>
                      <a:off x="0" y="0"/>
                      <a:ext cx="6267450" cy="4933950"/>
                    </a:xfrm>
                    <a:prstGeom prst="rect">
                      <a:avLst/>
                    </a:prstGeom>
                    <a:noFill/>
                    <a:ln>
                      <a:noFill/>
                      <a:prstDash/>
                    </a:ln>
                  </pic:spPr>
                </pic:pic>
              </a:graphicData>
            </a:graphic>
          </wp:inline>
        </w:drawing>
      </w:r>
    </w:p>
    <w:p w14:paraId="5D3EC1B4" w14:textId="77777777" w:rsidR="00F2496C" w:rsidRPr="004822D8" w:rsidRDefault="00F2496C" w:rsidP="009C1CBD">
      <w:pPr>
        <w:pStyle w:val="ListParagraph"/>
        <w:ind w:left="0"/>
        <w:jc w:val="both"/>
        <w:rPr>
          <w:rFonts w:ascii="Times New Roman" w:hAnsi="Times New Roman" w:cs="Times New Roman"/>
          <w:b/>
          <w:sz w:val="28"/>
          <w:szCs w:val="28"/>
        </w:rPr>
      </w:pPr>
    </w:p>
    <w:p w14:paraId="4B99EE0E" w14:textId="77777777" w:rsidR="00F2496C" w:rsidRPr="004822D8" w:rsidRDefault="00F2496C" w:rsidP="00F2496C">
      <w:pPr>
        <w:pStyle w:val="ListParagraph"/>
        <w:ind w:left="0"/>
        <w:jc w:val="both"/>
        <w:outlineLvl w:val="1"/>
        <w:rPr>
          <w:rFonts w:ascii="Times New Roman" w:hAnsi="Times New Roman" w:cs="Times New Roman"/>
          <w:b/>
          <w:sz w:val="28"/>
          <w:szCs w:val="28"/>
        </w:rPr>
      </w:pPr>
      <w:r w:rsidRPr="004822D8">
        <w:rPr>
          <w:rFonts w:ascii="Times New Roman" w:hAnsi="Times New Roman" w:cs="Times New Roman"/>
          <w:b/>
          <w:sz w:val="28"/>
          <w:szCs w:val="28"/>
        </w:rPr>
        <w:br w:type="page"/>
      </w:r>
    </w:p>
    <w:p w14:paraId="6B4E7CDB" w14:textId="77777777" w:rsidR="00F2496C" w:rsidRPr="004822D8" w:rsidRDefault="00F2496C" w:rsidP="009C1CBD">
      <w:pPr>
        <w:pStyle w:val="ListParagraph"/>
        <w:ind w:left="600"/>
        <w:jc w:val="both"/>
        <w:rPr>
          <w:rFonts w:ascii="Times New Roman" w:hAnsi="Times New Roman" w:cs="Times New Roman"/>
          <w:b/>
          <w:sz w:val="28"/>
          <w:szCs w:val="28"/>
        </w:rPr>
      </w:pPr>
      <w:r w:rsidRPr="004822D8">
        <w:rPr>
          <w:rFonts w:ascii="Times New Roman" w:hAnsi="Times New Roman" w:cs="Times New Roman"/>
          <w:b/>
          <w:sz w:val="28"/>
          <w:szCs w:val="28"/>
        </w:rPr>
        <w:lastRenderedPageBreak/>
        <w:t>Lập hoá đơn</w:t>
      </w:r>
    </w:p>
    <w:p w14:paraId="3D18BB5F" w14:textId="77777777" w:rsidR="00F2496C" w:rsidRPr="004822D8" w:rsidRDefault="00F2496C" w:rsidP="009C1CBD">
      <w:pPr>
        <w:pStyle w:val="ListParagraph"/>
        <w:ind w:left="1080"/>
        <w:jc w:val="both"/>
        <w:rPr>
          <w:rFonts w:ascii="Times New Roman" w:hAnsi="Times New Roman" w:cs="Times New Roman"/>
          <w:b/>
          <w:sz w:val="28"/>
          <w:szCs w:val="28"/>
        </w:rPr>
      </w:pPr>
    </w:p>
    <w:p w14:paraId="78D8EEDE" w14:textId="77777777" w:rsidR="00F2496C" w:rsidRPr="004822D8" w:rsidRDefault="00F2496C" w:rsidP="00F2496C">
      <w:pPr>
        <w:pStyle w:val="ListParagraph"/>
        <w:ind w:left="0"/>
        <w:jc w:val="both"/>
        <w:rPr>
          <w:rFonts w:ascii="Times New Roman" w:hAnsi="Times New Roman" w:cs="Times New Roman"/>
          <w:b/>
          <w:sz w:val="28"/>
          <w:szCs w:val="28"/>
        </w:rPr>
      </w:pPr>
      <w:r w:rsidRPr="004822D8">
        <w:rPr>
          <w:rFonts w:ascii="Times New Roman" w:hAnsi="Times New Roman" w:cs="Times New Roman"/>
          <w:noProof/>
          <w:sz w:val="28"/>
          <w:szCs w:val="28"/>
        </w:rPr>
        <w:drawing>
          <wp:inline distT="0" distB="0" distL="0" distR="0" wp14:anchorId="326586FE" wp14:editId="7BF886F3">
            <wp:extent cx="5848350" cy="3771900"/>
            <wp:effectExtent l="0" t="0" r="0" b="0"/>
            <wp:docPr id="514" name="Picture 6"/>
            <wp:cNvGraphicFramePr/>
            <a:graphic xmlns:a="http://schemas.openxmlformats.org/drawingml/2006/main">
              <a:graphicData uri="http://schemas.openxmlformats.org/drawingml/2006/picture">
                <pic:pic xmlns:pic="http://schemas.openxmlformats.org/drawingml/2006/picture">
                  <pic:nvPicPr>
                    <pic:cNvPr id="4" name="Picture 6"/>
                    <pic:cNvPicPr/>
                  </pic:nvPicPr>
                  <pic:blipFill>
                    <a:blip r:embed="rId39"/>
                    <a:stretch>
                      <a:fillRect/>
                    </a:stretch>
                  </pic:blipFill>
                  <pic:spPr>
                    <a:xfrm>
                      <a:off x="0" y="0"/>
                      <a:ext cx="5848350" cy="3771900"/>
                    </a:xfrm>
                    <a:prstGeom prst="rect">
                      <a:avLst/>
                    </a:prstGeom>
                    <a:noFill/>
                    <a:ln>
                      <a:noFill/>
                      <a:prstDash/>
                    </a:ln>
                  </pic:spPr>
                </pic:pic>
              </a:graphicData>
            </a:graphic>
          </wp:inline>
        </w:drawing>
      </w:r>
    </w:p>
    <w:p w14:paraId="3550C62A" w14:textId="77777777" w:rsidR="00F2496C" w:rsidRPr="004822D8" w:rsidRDefault="00F2496C" w:rsidP="009C1CBD">
      <w:pPr>
        <w:pStyle w:val="ListParagraph"/>
        <w:ind w:left="600"/>
        <w:jc w:val="both"/>
        <w:rPr>
          <w:rFonts w:ascii="Times New Roman" w:hAnsi="Times New Roman" w:cs="Times New Roman"/>
          <w:b/>
          <w:sz w:val="28"/>
          <w:szCs w:val="28"/>
        </w:rPr>
      </w:pPr>
      <w:r w:rsidRPr="004822D8">
        <w:rPr>
          <w:rFonts w:ascii="Times New Roman" w:hAnsi="Times New Roman" w:cs="Times New Roman"/>
          <w:b/>
          <w:sz w:val="28"/>
          <w:szCs w:val="28"/>
        </w:rPr>
        <w:t>Nhân viên</w:t>
      </w:r>
    </w:p>
    <w:p w14:paraId="76CF1B7C" w14:textId="77777777" w:rsidR="00F2496C" w:rsidRPr="004822D8" w:rsidRDefault="00F2496C" w:rsidP="00F2496C">
      <w:pPr>
        <w:pStyle w:val="ListParagraph"/>
        <w:ind w:left="90"/>
        <w:jc w:val="both"/>
        <w:rPr>
          <w:rFonts w:ascii="Times New Roman" w:hAnsi="Times New Roman" w:cs="Times New Roman"/>
          <w:b/>
          <w:sz w:val="28"/>
          <w:szCs w:val="28"/>
        </w:rPr>
      </w:pPr>
      <w:r w:rsidRPr="004822D8">
        <w:rPr>
          <w:rFonts w:ascii="Times New Roman" w:hAnsi="Times New Roman" w:cs="Times New Roman"/>
          <w:noProof/>
          <w:sz w:val="28"/>
          <w:szCs w:val="28"/>
        </w:rPr>
        <w:lastRenderedPageBreak/>
        <w:drawing>
          <wp:inline distT="0" distB="0" distL="0" distR="0" wp14:anchorId="085E1FD4" wp14:editId="1DF7ABC2">
            <wp:extent cx="5915025" cy="3867150"/>
            <wp:effectExtent l="0" t="0" r="9525" b="0"/>
            <wp:docPr id="5" name="Picture 7"/>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40"/>
                    <a:stretch>
                      <a:fillRect/>
                    </a:stretch>
                  </pic:blipFill>
                  <pic:spPr>
                    <a:xfrm>
                      <a:off x="0" y="0"/>
                      <a:ext cx="5915025" cy="3867150"/>
                    </a:xfrm>
                    <a:prstGeom prst="rect">
                      <a:avLst/>
                    </a:prstGeom>
                    <a:noFill/>
                    <a:ln>
                      <a:noFill/>
                      <a:prstDash/>
                    </a:ln>
                  </pic:spPr>
                </pic:pic>
              </a:graphicData>
            </a:graphic>
          </wp:inline>
        </w:drawing>
      </w:r>
    </w:p>
    <w:p w14:paraId="025E6946" w14:textId="77777777" w:rsidR="00F2496C" w:rsidRPr="004822D8" w:rsidRDefault="00F2496C" w:rsidP="009C1CBD">
      <w:pPr>
        <w:pStyle w:val="ListParagraph"/>
        <w:ind w:left="600"/>
        <w:jc w:val="both"/>
        <w:rPr>
          <w:rFonts w:ascii="Times New Roman" w:hAnsi="Times New Roman" w:cs="Times New Roman"/>
          <w:b/>
          <w:sz w:val="28"/>
          <w:szCs w:val="28"/>
        </w:rPr>
      </w:pPr>
      <w:r w:rsidRPr="004822D8">
        <w:rPr>
          <w:rFonts w:ascii="Times New Roman" w:hAnsi="Times New Roman" w:cs="Times New Roman"/>
          <w:b/>
          <w:sz w:val="28"/>
          <w:szCs w:val="28"/>
        </w:rPr>
        <w:t>Tra cứu hợp đồng</w:t>
      </w:r>
    </w:p>
    <w:p w14:paraId="7AF95467" w14:textId="77777777" w:rsidR="00F2496C" w:rsidRPr="004822D8" w:rsidRDefault="00F2496C" w:rsidP="00F2496C">
      <w:pPr>
        <w:pStyle w:val="ListParagraph"/>
        <w:ind w:left="0"/>
        <w:jc w:val="both"/>
        <w:rPr>
          <w:rFonts w:ascii="Times New Roman" w:hAnsi="Times New Roman" w:cs="Times New Roman"/>
          <w:b/>
          <w:sz w:val="28"/>
          <w:szCs w:val="28"/>
        </w:rPr>
      </w:pPr>
      <w:r w:rsidRPr="004822D8">
        <w:rPr>
          <w:rFonts w:ascii="Times New Roman" w:hAnsi="Times New Roman" w:cs="Times New Roman"/>
          <w:noProof/>
          <w:sz w:val="28"/>
          <w:szCs w:val="28"/>
        </w:rPr>
        <w:drawing>
          <wp:inline distT="0" distB="0" distL="0" distR="0" wp14:anchorId="4184FD9B" wp14:editId="2601EBC4">
            <wp:extent cx="5848350" cy="3819525"/>
            <wp:effectExtent l="0" t="0" r="0" b="9525"/>
            <wp:docPr id="7" name="Picture 9"/>
            <wp:cNvGraphicFramePr/>
            <a:graphic xmlns:a="http://schemas.openxmlformats.org/drawingml/2006/main">
              <a:graphicData uri="http://schemas.openxmlformats.org/drawingml/2006/picture">
                <pic:pic xmlns:pic="http://schemas.openxmlformats.org/drawingml/2006/picture">
                  <pic:nvPicPr>
                    <pic:cNvPr id="7" name="Picture 9"/>
                    <pic:cNvPicPr/>
                  </pic:nvPicPr>
                  <pic:blipFill>
                    <a:blip r:embed="rId41"/>
                    <a:stretch>
                      <a:fillRect/>
                    </a:stretch>
                  </pic:blipFill>
                  <pic:spPr>
                    <a:xfrm>
                      <a:off x="0" y="0"/>
                      <a:ext cx="5848350" cy="3819525"/>
                    </a:xfrm>
                    <a:prstGeom prst="rect">
                      <a:avLst/>
                    </a:prstGeom>
                    <a:noFill/>
                    <a:ln>
                      <a:noFill/>
                      <a:prstDash/>
                    </a:ln>
                  </pic:spPr>
                </pic:pic>
              </a:graphicData>
            </a:graphic>
          </wp:inline>
        </w:drawing>
      </w:r>
    </w:p>
    <w:p w14:paraId="4A27F98B" w14:textId="77777777" w:rsidR="00F2496C" w:rsidRPr="004822D8" w:rsidRDefault="00F2496C" w:rsidP="009C1CBD">
      <w:pPr>
        <w:pStyle w:val="ListParagraph"/>
        <w:ind w:left="600"/>
        <w:jc w:val="both"/>
        <w:rPr>
          <w:rFonts w:ascii="Times New Roman" w:hAnsi="Times New Roman" w:cs="Times New Roman"/>
          <w:b/>
          <w:sz w:val="28"/>
          <w:szCs w:val="28"/>
        </w:rPr>
      </w:pPr>
      <w:r w:rsidRPr="004822D8">
        <w:rPr>
          <w:rFonts w:ascii="Times New Roman" w:hAnsi="Times New Roman" w:cs="Times New Roman"/>
          <w:b/>
          <w:sz w:val="28"/>
          <w:szCs w:val="28"/>
        </w:rPr>
        <w:t>Tra cứu hoá đơn</w:t>
      </w:r>
    </w:p>
    <w:p w14:paraId="7A9D194B" w14:textId="77777777" w:rsidR="00F2496C" w:rsidRPr="004822D8" w:rsidRDefault="00F2496C" w:rsidP="00F2496C">
      <w:pPr>
        <w:pStyle w:val="ListParagraph"/>
        <w:ind w:left="270"/>
        <w:jc w:val="both"/>
        <w:rPr>
          <w:rFonts w:ascii="Times New Roman" w:hAnsi="Times New Roman" w:cs="Times New Roman"/>
          <w:b/>
          <w:sz w:val="28"/>
          <w:szCs w:val="28"/>
        </w:rPr>
      </w:pPr>
      <w:r w:rsidRPr="004822D8">
        <w:rPr>
          <w:rFonts w:ascii="Times New Roman" w:hAnsi="Times New Roman" w:cs="Times New Roman"/>
          <w:noProof/>
          <w:sz w:val="28"/>
          <w:szCs w:val="28"/>
        </w:rPr>
        <w:lastRenderedPageBreak/>
        <w:drawing>
          <wp:inline distT="0" distB="0" distL="0" distR="0" wp14:anchorId="32BE8A7B" wp14:editId="52D36713">
            <wp:extent cx="5953125" cy="3886200"/>
            <wp:effectExtent l="0" t="0" r="9525" b="0"/>
            <wp:docPr id="6" name="Picture 8"/>
            <wp:cNvGraphicFramePr/>
            <a:graphic xmlns:a="http://schemas.openxmlformats.org/drawingml/2006/main">
              <a:graphicData uri="http://schemas.openxmlformats.org/drawingml/2006/picture">
                <pic:pic xmlns:pic="http://schemas.openxmlformats.org/drawingml/2006/picture">
                  <pic:nvPicPr>
                    <pic:cNvPr id="6" name="Picture 8"/>
                    <pic:cNvPicPr/>
                  </pic:nvPicPr>
                  <pic:blipFill>
                    <a:blip r:embed="rId42"/>
                    <a:stretch>
                      <a:fillRect/>
                    </a:stretch>
                  </pic:blipFill>
                  <pic:spPr>
                    <a:xfrm>
                      <a:off x="0" y="0"/>
                      <a:ext cx="5953125" cy="3886200"/>
                    </a:xfrm>
                    <a:prstGeom prst="rect">
                      <a:avLst/>
                    </a:prstGeom>
                    <a:noFill/>
                    <a:ln>
                      <a:noFill/>
                      <a:prstDash/>
                    </a:ln>
                  </pic:spPr>
                </pic:pic>
              </a:graphicData>
            </a:graphic>
          </wp:inline>
        </w:drawing>
      </w:r>
    </w:p>
    <w:p w14:paraId="77E03D3E" w14:textId="77777777" w:rsidR="00F2496C" w:rsidRPr="004822D8" w:rsidRDefault="00F2496C" w:rsidP="009C1CBD">
      <w:pPr>
        <w:pStyle w:val="ListParagraph"/>
        <w:ind w:left="600"/>
        <w:jc w:val="both"/>
        <w:rPr>
          <w:rFonts w:ascii="Times New Roman" w:hAnsi="Times New Roman" w:cs="Times New Roman"/>
          <w:b/>
          <w:sz w:val="28"/>
          <w:szCs w:val="28"/>
        </w:rPr>
      </w:pPr>
      <w:r w:rsidRPr="004822D8">
        <w:rPr>
          <w:rFonts w:ascii="Times New Roman" w:hAnsi="Times New Roman" w:cs="Times New Roman"/>
          <w:b/>
          <w:sz w:val="28"/>
          <w:szCs w:val="28"/>
        </w:rPr>
        <w:t>Tra cứu nhân viên</w:t>
      </w:r>
    </w:p>
    <w:p w14:paraId="709A5C0C" w14:textId="77777777" w:rsidR="00F2496C" w:rsidRPr="004822D8" w:rsidRDefault="00F2496C" w:rsidP="00F2496C">
      <w:pPr>
        <w:pStyle w:val="ListParagraph"/>
        <w:ind w:left="0"/>
        <w:jc w:val="both"/>
        <w:rPr>
          <w:rFonts w:ascii="Times New Roman" w:hAnsi="Times New Roman" w:cs="Times New Roman"/>
          <w:b/>
          <w:sz w:val="28"/>
          <w:szCs w:val="28"/>
        </w:rPr>
      </w:pPr>
      <w:r w:rsidRPr="004822D8">
        <w:rPr>
          <w:rFonts w:ascii="Times New Roman" w:hAnsi="Times New Roman" w:cs="Times New Roman"/>
          <w:noProof/>
          <w:sz w:val="28"/>
          <w:szCs w:val="28"/>
        </w:rPr>
        <w:drawing>
          <wp:inline distT="0" distB="0" distL="0" distR="0" wp14:anchorId="13262E4E" wp14:editId="3ACB171D">
            <wp:extent cx="5819775" cy="3733800"/>
            <wp:effectExtent l="0" t="0" r="9525" b="0"/>
            <wp:docPr id="8" name="Picture 10"/>
            <wp:cNvGraphicFramePr/>
            <a:graphic xmlns:a="http://schemas.openxmlformats.org/drawingml/2006/main">
              <a:graphicData uri="http://schemas.openxmlformats.org/drawingml/2006/picture">
                <pic:pic xmlns:pic="http://schemas.openxmlformats.org/drawingml/2006/picture">
                  <pic:nvPicPr>
                    <pic:cNvPr id="8" name="Picture 10"/>
                    <pic:cNvPicPr/>
                  </pic:nvPicPr>
                  <pic:blipFill>
                    <a:blip r:embed="rId43"/>
                    <a:stretch>
                      <a:fillRect/>
                    </a:stretch>
                  </pic:blipFill>
                  <pic:spPr>
                    <a:xfrm>
                      <a:off x="0" y="0"/>
                      <a:ext cx="5819775" cy="3733800"/>
                    </a:xfrm>
                    <a:prstGeom prst="rect">
                      <a:avLst/>
                    </a:prstGeom>
                    <a:noFill/>
                    <a:ln>
                      <a:noFill/>
                      <a:prstDash/>
                    </a:ln>
                  </pic:spPr>
                </pic:pic>
              </a:graphicData>
            </a:graphic>
          </wp:inline>
        </w:drawing>
      </w:r>
    </w:p>
    <w:p w14:paraId="6CCA212F" w14:textId="77777777" w:rsidR="00F2496C" w:rsidRPr="004822D8" w:rsidRDefault="00F2496C" w:rsidP="009C1CBD">
      <w:pPr>
        <w:pStyle w:val="ListParagraph"/>
        <w:ind w:left="0"/>
        <w:jc w:val="both"/>
        <w:rPr>
          <w:rFonts w:ascii="Times New Roman" w:hAnsi="Times New Roman" w:cs="Times New Roman"/>
          <w:b/>
          <w:sz w:val="28"/>
          <w:szCs w:val="28"/>
        </w:rPr>
      </w:pPr>
    </w:p>
    <w:p w14:paraId="2167E669" w14:textId="77777777" w:rsidR="00F2496C" w:rsidRPr="004822D8" w:rsidRDefault="00F2496C" w:rsidP="009C1CBD">
      <w:pPr>
        <w:pStyle w:val="ListParagraph"/>
        <w:numPr>
          <w:ilvl w:val="1"/>
          <w:numId w:val="45"/>
        </w:numPr>
        <w:jc w:val="both"/>
        <w:rPr>
          <w:rFonts w:ascii="Times New Roman" w:hAnsi="Times New Roman" w:cs="Times New Roman"/>
          <w:b/>
          <w:sz w:val="28"/>
          <w:szCs w:val="28"/>
        </w:rPr>
      </w:pPr>
      <w:r w:rsidRPr="004822D8">
        <w:rPr>
          <w:rFonts w:ascii="Times New Roman" w:hAnsi="Times New Roman" w:cs="Times New Roman"/>
          <w:b/>
          <w:sz w:val="28"/>
          <w:szCs w:val="28"/>
        </w:rPr>
        <w:lastRenderedPageBreak/>
        <w:t>Lập báo cáo</w:t>
      </w:r>
    </w:p>
    <w:p w14:paraId="29FF17FF" w14:textId="77777777" w:rsidR="00F2496C" w:rsidRPr="004822D8" w:rsidRDefault="00F2496C" w:rsidP="00F2496C">
      <w:pPr>
        <w:pStyle w:val="ListParagraph"/>
        <w:ind w:left="180"/>
        <w:jc w:val="both"/>
        <w:rPr>
          <w:rFonts w:ascii="Times New Roman" w:hAnsi="Times New Roman" w:cs="Times New Roman"/>
          <w:b/>
          <w:sz w:val="28"/>
          <w:szCs w:val="28"/>
        </w:rPr>
      </w:pPr>
      <w:r w:rsidRPr="004822D8">
        <w:rPr>
          <w:rFonts w:ascii="Times New Roman" w:hAnsi="Times New Roman" w:cs="Times New Roman"/>
          <w:noProof/>
          <w:sz w:val="28"/>
          <w:szCs w:val="28"/>
        </w:rPr>
        <w:drawing>
          <wp:inline distT="0" distB="0" distL="0" distR="0" wp14:anchorId="1C4296E4" wp14:editId="41A37D1F">
            <wp:extent cx="5686425" cy="3771900"/>
            <wp:effectExtent l="0" t="0" r="9525" b="0"/>
            <wp:docPr id="9" name="Picture 11"/>
            <wp:cNvGraphicFramePr/>
            <a:graphic xmlns:a="http://schemas.openxmlformats.org/drawingml/2006/main">
              <a:graphicData uri="http://schemas.openxmlformats.org/drawingml/2006/picture">
                <pic:pic xmlns:pic="http://schemas.openxmlformats.org/drawingml/2006/picture">
                  <pic:nvPicPr>
                    <pic:cNvPr id="9" name="Picture 11"/>
                    <pic:cNvPicPr/>
                  </pic:nvPicPr>
                  <pic:blipFill>
                    <a:blip r:embed="rId44"/>
                    <a:stretch>
                      <a:fillRect/>
                    </a:stretch>
                  </pic:blipFill>
                  <pic:spPr>
                    <a:xfrm>
                      <a:off x="0" y="0"/>
                      <a:ext cx="5686425" cy="3771900"/>
                    </a:xfrm>
                    <a:prstGeom prst="rect">
                      <a:avLst/>
                    </a:prstGeom>
                    <a:noFill/>
                    <a:ln>
                      <a:noFill/>
                      <a:prstDash/>
                    </a:ln>
                  </pic:spPr>
                </pic:pic>
              </a:graphicData>
            </a:graphic>
          </wp:inline>
        </w:drawing>
      </w:r>
    </w:p>
    <w:p w14:paraId="3A4860E9" w14:textId="77777777" w:rsidR="00F2496C" w:rsidRPr="004822D8" w:rsidRDefault="00F2496C" w:rsidP="009C1CBD">
      <w:pPr>
        <w:pStyle w:val="ListParagraph"/>
        <w:numPr>
          <w:ilvl w:val="1"/>
          <w:numId w:val="45"/>
        </w:numPr>
        <w:jc w:val="both"/>
        <w:rPr>
          <w:rFonts w:ascii="Times New Roman" w:hAnsi="Times New Roman" w:cs="Times New Roman"/>
          <w:b/>
          <w:sz w:val="28"/>
          <w:szCs w:val="28"/>
        </w:rPr>
      </w:pPr>
      <w:r w:rsidRPr="004822D8">
        <w:rPr>
          <w:rFonts w:ascii="Times New Roman" w:hAnsi="Times New Roman" w:cs="Times New Roman"/>
          <w:b/>
          <w:sz w:val="28"/>
          <w:szCs w:val="28"/>
        </w:rPr>
        <w:t>Báo cáo doanh thu</w:t>
      </w:r>
    </w:p>
    <w:p w14:paraId="05BAAB3B" w14:textId="77777777" w:rsidR="00F2496C" w:rsidRPr="004822D8" w:rsidRDefault="00F2496C" w:rsidP="00F2496C">
      <w:pPr>
        <w:pStyle w:val="ListParagraph"/>
        <w:tabs>
          <w:tab w:val="left" w:pos="1260"/>
        </w:tabs>
        <w:ind w:left="180"/>
        <w:jc w:val="both"/>
        <w:rPr>
          <w:rFonts w:ascii="Times New Roman" w:hAnsi="Times New Roman" w:cs="Times New Roman"/>
          <w:b/>
          <w:sz w:val="28"/>
          <w:szCs w:val="28"/>
        </w:rPr>
      </w:pPr>
      <w:r w:rsidRPr="004822D8">
        <w:rPr>
          <w:rFonts w:ascii="Times New Roman" w:hAnsi="Times New Roman" w:cs="Times New Roman"/>
          <w:noProof/>
          <w:sz w:val="28"/>
          <w:szCs w:val="28"/>
        </w:rPr>
        <w:drawing>
          <wp:inline distT="0" distB="0" distL="0" distR="0" wp14:anchorId="3803F55D" wp14:editId="0AE8C83B">
            <wp:extent cx="5943600" cy="3894455"/>
            <wp:effectExtent l="0" t="0" r="0" b="0"/>
            <wp:docPr id="10" name="Picture 12"/>
            <wp:cNvGraphicFramePr/>
            <a:graphic xmlns:a="http://schemas.openxmlformats.org/drawingml/2006/main">
              <a:graphicData uri="http://schemas.openxmlformats.org/drawingml/2006/picture">
                <pic:pic xmlns:pic="http://schemas.openxmlformats.org/drawingml/2006/picture">
                  <pic:nvPicPr>
                    <pic:cNvPr id="10" name="Picture 12"/>
                    <pic:cNvPicPr/>
                  </pic:nvPicPr>
                  <pic:blipFill>
                    <a:blip r:embed="rId45"/>
                    <a:stretch>
                      <a:fillRect/>
                    </a:stretch>
                  </pic:blipFill>
                  <pic:spPr>
                    <a:xfrm>
                      <a:off x="0" y="0"/>
                      <a:ext cx="5943600" cy="3894455"/>
                    </a:xfrm>
                    <a:prstGeom prst="rect">
                      <a:avLst/>
                    </a:prstGeom>
                    <a:noFill/>
                    <a:ln>
                      <a:noFill/>
                      <a:prstDash/>
                    </a:ln>
                  </pic:spPr>
                </pic:pic>
              </a:graphicData>
            </a:graphic>
          </wp:inline>
        </w:drawing>
      </w:r>
    </w:p>
    <w:p w14:paraId="1DA432FD" w14:textId="5050A8D4" w:rsidR="0033160E" w:rsidRPr="004822D8" w:rsidRDefault="0033160E" w:rsidP="009C1CBD">
      <w:pPr>
        <w:pStyle w:val="Heading1"/>
        <w:rPr>
          <w:b w:val="0"/>
          <w:bCs w:val="0"/>
          <w:sz w:val="28"/>
          <w:szCs w:val="28"/>
        </w:rPr>
      </w:pPr>
      <w:bookmarkStart w:id="33" w:name="_Toc71995250"/>
      <w:r w:rsidRPr="004822D8">
        <w:rPr>
          <w:sz w:val="28"/>
          <w:szCs w:val="28"/>
        </w:rPr>
        <w:lastRenderedPageBreak/>
        <w:t xml:space="preserve">Chương </w:t>
      </w:r>
      <w:r w:rsidR="009C1CBD" w:rsidRPr="004822D8">
        <w:rPr>
          <w:b w:val="0"/>
          <w:bCs w:val="0"/>
          <w:sz w:val="28"/>
          <w:szCs w:val="28"/>
        </w:rPr>
        <w:t>3</w:t>
      </w:r>
      <w:r w:rsidRPr="004822D8">
        <w:rPr>
          <w:sz w:val="28"/>
          <w:szCs w:val="28"/>
        </w:rPr>
        <w:t>: Chương trình DEMO</w:t>
      </w:r>
      <w:bookmarkEnd w:id="33"/>
    </w:p>
    <w:p w14:paraId="63A6FD88" w14:textId="185924D9" w:rsidR="0033160E" w:rsidRPr="004822D8" w:rsidRDefault="0033160E" w:rsidP="0033160E">
      <w:pPr>
        <w:jc w:val="center"/>
        <w:rPr>
          <w:rFonts w:ascii="Times New Roman" w:hAnsi="Times New Roman" w:cs="Times New Roman"/>
          <w:b/>
          <w:bCs/>
          <w:sz w:val="28"/>
          <w:szCs w:val="28"/>
          <w:lang w:val="vi-VN" w:eastAsia="vi-VN"/>
        </w:rPr>
      </w:pPr>
    </w:p>
    <w:p w14:paraId="2EE75586" w14:textId="7C901971" w:rsidR="0033160E" w:rsidRPr="004822D8" w:rsidRDefault="00DB27BA" w:rsidP="0033160E">
      <w:pPr>
        <w:jc w:val="center"/>
        <w:rPr>
          <w:rFonts w:ascii="Times New Roman" w:hAnsi="Times New Roman" w:cs="Times New Roman"/>
          <w:b/>
          <w:bCs/>
          <w:sz w:val="28"/>
          <w:szCs w:val="28"/>
          <w:lang w:val="vi-VN" w:eastAsia="vi-VN"/>
        </w:rPr>
      </w:pPr>
      <w:r>
        <w:rPr>
          <w:noProof/>
        </w:rPr>
        <w:drawing>
          <wp:inline distT="0" distB="0" distL="0" distR="0" wp14:anchorId="3F2D120A" wp14:editId="2BC2A1EC">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4384DE95" w14:textId="653D6A18" w:rsidR="0033160E" w:rsidRDefault="00DB27BA" w:rsidP="0033160E">
      <w:pPr>
        <w:jc w:val="center"/>
        <w:rPr>
          <w:rFonts w:ascii="Times New Roman" w:hAnsi="Times New Roman" w:cs="Times New Roman"/>
          <w:b/>
          <w:bCs/>
          <w:sz w:val="28"/>
          <w:szCs w:val="28"/>
          <w:lang w:eastAsia="vi-VN"/>
        </w:rPr>
      </w:pPr>
      <w:r>
        <w:rPr>
          <w:rFonts w:ascii="Times New Roman" w:hAnsi="Times New Roman" w:cs="Times New Roman"/>
          <w:b/>
          <w:bCs/>
          <w:sz w:val="28"/>
          <w:szCs w:val="28"/>
          <w:lang w:eastAsia="vi-VN"/>
        </w:rPr>
        <w:t>H1.1 Đăng nhập</w:t>
      </w:r>
    </w:p>
    <w:p w14:paraId="001C0B7D" w14:textId="0BDD1202" w:rsidR="00754A20" w:rsidRDefault="00754A20" w:rsidP="0033160E">
      <w:pPr>
        <w:jc w:val="center"/>
        <w:rPr>
          <w:rFonts w:ascii="Times New Roman" w:hAnsi="Times New Roman" w:cs="Times New Roman"/>
          <w:b/>
          <w:bCs/>
          <w:sz w:val="28"/>
          <w:szCs w:val="28"/>
          <w:lang w:eastAsia="vi-VN"/>
        </w:rPr>
      </w:pPr>
    </w:p>
    <w:p w14:paraId="3B089717" w14:textId="77777777" w:rsidR="00754A20" w:rsidRDefault="00754A20" w:rsidP="0033160E">
      <w:pPr>
        <w:jc w:val="center"/>
        <w:rPr>
          <w:rFonts w:ascii="Times New Roman" w:hAnsi="Times New Roman" w:cs="Times New Roman"/>
          <w:b/>
          <w:bCs/>
          <w:sz w:val="28"/>
          <w:szCs w:val="28"/>
          <w:lang w:eastAsia="vi-VN"/>
        </w:rPr>
      </w:pPr>
    </w:p>
    <w:p w14:paraId="2130B6B3" w14:textId="300674A2" w:rsidR="00754A20" w:rsidRDefault="00754A20" w:rsidP="0033160E">
      <w:pPr>
        <w:jc w:val="center"/>
        <w:rPr>
          <w:rFonts w:ascii="Times New Roman" w:hAnsi="Times New Roman" w:cs="Times New Roman"/>
          <w:b/>
          <w:bCs/>
          <w:sz w:val="28"/>
          <w:szCs w:val="28"/>
          <w:lang w:val="vi-VN" w:eastAsia="vi-VN"/>
        </w:rPr>
      </w:pPr>
      <w:r>
        <w:rPr>
          <w:noProof/>
        </w:rPr>
        <w:lastRenderedPageBreak/>
        <w:drawing>
          <wp:inline distT="0" distB="0" distL="0" distR="0" wp14:anchorId="29ED85B1" wp14:editId="15246369">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02B53B41" w14:textId="7D8B4E76" w:rsidR="00754A20" w:rsidRDefault="00754A20" w:rsidP="0033160E">
      <w:pPr>
        <w:jc w:val="center"/>
        <w:rPr>
          <w:rFonts w:ascii="Times New Roman" w:hAnsi="Times New Roman" w:cs="Times New Roman"/>
          <w:b/>
          <w:bCs/>
          <w:sz w:val="28"/>
          <w:szCs w:val="28"/>
          <w:lang w:eastAsia="vi-VN"/>
        </w:rPr>
      </w:pPr>
      <w:r>
        <w:rPr>
          <w:rFonts w:ascii="Times New Roman" w:hAnsi="Times New Roman" w:cs="Times New Roman"/>
          <w:b/>
          <w:bCs/>
          <w:sz w:val="28"/>
          <w:szCs w:val="28"/>
          <w:lang w:eastAsia="vi-VN"/>
        </w:rPr>
        <w:t>H1.2 Trang Chủ Của Ứng Dụng</w:t>
      </w:r>
    </w:p>
    <w:p w14:paraId="644DF1F6" w14:textId="1D485631" w:rsidR="00754A20" w:rsidRDefault="00754A20" w:rsidP="0033160E">
      <w:pPr>
        <w:jc w:val="center"/>
        <w:rPr>
          <w:rFonts w:ascii="Times New Roman" w:hAnsi="Times New Roman" w:cs="Times New Roman"/>
          <w:b/>
          <w:bCs/>
          <w:sz w:val="28"/>
          <w:szCs w:val="28"/>
          <w:lang w:eastAsia="vi-VN"/>
        </w:rPr>
      </w:pPr>
    </w:p>
    <w:p w14:paraId="7B1F57E2" w14:textId="7C7B813E" w:rsidR="00754A20" w:rsidRDefault="00754A20" w:rsidP="0033160E">
      <w:pPr>
        <w:jc w:val="center"/>
        <w:rPr>
          <w:rFonts w:ascii="Times New Roman" w:hAnsi="Times New Roman" w:cs="Times New Roman"/>
          <w:b/>
          <w:bCs/>
          <w:sz w:val="28"/>
          <w:szCs w:val="28"/>
          <w:lang w:eastAsia="vi-VN"/>
        </w:rPr>
      </w:pPr>
    </w:p>
    <w:p w14:paraId="291A2960" w14:textId="322C9414" w:rsidR="00754A20" w:rsidRDefault="00754A20" w:rsidP="0033160E">
      <w:pPr>
        <w:jc w:val="center"/>
        <w:rPr>
          <w:rFonts w:ascii="Times New Roman" w:hAnsi="Times New Roman" w:cs="Times New Roman"/>
          <w:b/>
          <w:bCs/>
          <w:sz w:val="28"/>
          <w:szCs w:val="28"/>
          <w:lang w:eastAsia="vi-VN"/>
        </w:rPr>
      </w:pPr>
      <w:r>
        <w:rPr>
          <w:noProof/>
        </w:rPr>
        <w:drawing>
          <wp:inline distT="0" distB="0" distL="0" distR="0" wp14:anchorId="5F38A2C0" wp14:editId="61451467">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733982E0" w14:textId="6D9AFEF6" w:rsidR="00754A20" w:rsidRDefault="00754A20" w:rsidP="0033160E">
      <w:pPr>
        <w:jc w:val="center"/>
        <w:rPr>
          <w:rFonts w:ascii="Times New Roman" w:hAnsi="Times New Roman" w:cs="Times New Roman"/>
          <w:b/>
          <w:bCs/>
          <w:sz w:val="28"/>
          <w:szCs w:val="28"/>
          <w:lang w:eastAsia="vi-VN"/>
        </w:rPr>
      </w:pPr>
      <w:r>
        <w:rPr>
          <w:rFonts w:ascii="Times New Roman" w:hAnsi="Times New Roman" w:cs="Times New Roman"/>
          <w:b/>
          <w:bCs/>
          <w:sz w:val="28"/>
          <w:szCs w:val="28"/>
          <w:lang w:eastAsia="vi-VN"/>
        </w:rPr>
        <w:t>H1.3 Chỉnh Sửa Thông Tin Người dùng</w:t>
      </w:r>
    </w:p>
    <w:p w14:paraId="6E341A47" w14:textId="5FE0F9D2" w:rsidR="005D29C0" w:rsidRDefault="005D29C0" w:rsidP="0033160E">
      <w:pPr>
        <w:jc w:val="center"/>
        <w:rPr>
          <w:rFonts w:ascii="Times New Roman" w:hAnsi="Times New Roman" w:cs="Times New Roman"/>
          <w:b/>
          <w:bCs/>
          <w:sz w:val="28"/>
          <w:szCs w:val="28"/>
          <w:lang w:eastAsia="vi-VN"/>
        </w:rPr>
      </w:pPr>
    </w:p>
    <w:p w14:paraId="54DCDA02" w14:textId="51054878" w:rsidR="005D29C0" w:rsidRDefault="005D29C0" w:rsidP="0033160E">
      <w:pPr>
        <w:jc w:val="center"/>
        <w:rPr>
          <w:rFonts w:ascii="Times New Roman" w:hAnsi="Times New Roman" w:cs="Times New Roman"/>
          <w:b/>
          <w:bCs/>
          <w:sz w:val="28"/>
          <w:szCs w:val="28"/>
          <w:lang w:eastAsia="vi-VN"/>
        </w:rPr>
      </w:pPr>
      <w:r>
        <w:rPr>
          <w:noProof/>
        </w:rPr>
        <w:drawing>
          <wp:inline distT="0" distB="0" distL="0" distR="0" wp14:anchorId="40AF6F98" wp14:editId="247253CB">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52BA0680" w14:textId="090FA460" w:rsidR="005D29C0" w:rsidRDefault="005D29C0" w:rsidP="0033160E">
      <w:pPr>
        <w:jc w:val="center"/>
        <w:rPr>
          <w:rFonts w:ascii="Times New Roman" w:hAnsi="Times New Roman" w:cs="Times New Roman"/>
          <w:b/>
          <w:bCs/>
          <w:sz w:val="28"/>
          <w:szCs w:val="28"/>
          <w:lang w:eastAsia="vi-VN"/>
        </w:rPr>
      </w:pPr>
      <w:r>
        <w:rPr>
          <w:rFonts w:ascii="Times New Roman" w:hAnsi="Times New Roman" w:cs="Times New Roman"/>
          <w:b/>
          <w:bCs/>
          <w:sz w:val="28"/>
          <w:szCs w:val="28"/>
          <w:lang w:eastAsia="vi-VN"/>
        </w:rPr>
        <w:t>H1.4 Xác Thực Thông Tin Trước Khi Đăng Ký TK</w:t>
      </w:r>
    </w:p>
    <w:p w14:paraId="3821A2A2" w14:textId="08659AA0" w:rsidR="005D29C0" w:rsidRDefault="005D29C0" w:rsidP="0033160E">
      <w:pPr>
        <w:jc w:val="center"/>
        <w:rPr>
          <w:rFonts w:ascii="Times New Roman" w:hAnsi="Times New Roman" w:cs="Times New Roman"/>
          <w:b/>
          <w:bCs/>
          <w:sz w:val="28"/>
          <w:szCs w:val="28"/>
          <w:lang w:eastAsia="vi-VN"/>
        </w:rPr>
      </w:pPr>
    </w:p>
    <w:p w14:paraId="3CE9B0E9" w14:textId="549B39F7" w:rsidR="005D29C0" w:rsidRDefault="005D29C0" w:rsidP="0033160E">
      <w:pPr>
        <w:jc w:val="center"/>
        <w:rPr>
          <w:rFonts w:ascii="Times New Roman" w:hAnsi="Times New Roman" w:cs="Times New Roman"/>
          <w:b/>
          <w:bCs/>
          <w:sz w:val="28"/>
          <w:szCs w:val="28"/>
          <w:lang w:eastAsia="vi-VN"/>
        </w:rPr>
      </w:pPr>
      <w:r>
        <w:rPr>
          <w:noProof/>
        </w:rPr>
        <w:drawing>
          <wp:inline distT="0" distB="0" distL="0" distR="0" wp14:anchorId="576834B1" wp14:editId="169105E1">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3FD924CD" w14:textId="159C88BC" w:rsidR="005D29C0" w:rsidRPr="00754A20" w:rsidRDefault="005D29C0" w:rsidP="0033160E">
      <w:pPr>
        <w:jc w:val="center"/>
        <w:rPr>
          <w:rFonts w:ascii="Times New Roman" w:hAnsi="Times New Roman" w:cs="Times New Roman"/>
          <w:b/>
          <w:bCs/>
          <w:sz w:val="28"/>
          <w:szCs w:val="28"/>
          <w:lang w:eastAsia="vi-VN"/>
        </w:rPr>
      </w:pPr>
      <w:r>
        <w:rPr>
          <w:rFonts w:ascii="Times New Roman" w:hAnsi="Times New Roman" w:cs="Times New Roman"/>
          <w:b/>
          <w:bCs/>
          <w:sz w:val="28"/>
          <w:szCs w:val="28"/>
          <w:lang w:eastAsia="vi-VN"/>
        </w:rPr>
        <w:t>H1.5 Đăng Ký Tài Khoản</w:t>
      </w:r>
    </w:p>
    <w:p w14:paraId="6A6CFEF5" w14:textId="727DE66D" w:rsidR="0033160E" w:rsidRPr="004822D8" w:rsidRDefault="0033160E" w:rsidP="0033160E">
      <w:pPr>
        <w:jc w:val="center"/>
        <w:rPr>
          <w:rFonts w:ascii="Times New Roman" w:hAnsi="Times New Roman" w:cs="Times New Roman"/>
          <w:b/>
          <w:bCs/>
          <w:sz w:val="28"/>
          <w:szCs w:val="28"/>
          <w:lang w:val="vi-VN" w:eastAsia="vi-VN"/>
        </w:rPr>
      </w:pPr>
    </w:p>
    <w:p w14:paraId="62FDD33D" w14:textId="3E9DBDE0" w:rsidR="0033160E" w:rsidRPr="004822D8" w:rsidRDefault="0033160E" w:rsidP="0033160E">
      <w:pPr>
        <w:jc w:val="center"/>
        <w:rPr>
          <w:rFonts w:ascii="Times New Roman" w:hAnsi="Times New Roman" w:cs="Times New Roman"/>
          <w:b/>
          <w:bCs/>
          <w:sz w:val="28"/>
          <w:szCs w:val="28"/>
          <w:lang w:val="vi-VN" w:eastAsia="vi-VN"/>
        </w:rPr>
      </w:pPr>
    </w:p>
    <w:p w14:paraId="448A17BC" w14:textId="00BD6D94" w:rsidR="0033160E" w:rsidRPr="004822D8" w:rsidRDefault="0033160E" w:rsidP="0033160E">
      <w:pPr>
        <w:jc w:val="center"/>
        <w:rPr>
          <w:rFonts w:ascii="Times New Roman" w:hAnsi="Times New Roman" w:cs="Times New Roman"/>
          <w:b/>
          <w:bCs/>
          <w:sz w:val="28"/>
          <w:szCs w:val="28"/>
          <w:lang w:val="vi-VN" w:eastAsia="vi-VN"/>
        </w:rPr>
      </w:pPr>
    </w:p>
    <w:p w14:paraId="7E2177EA" w14:textId="65025234" w:rsidR="0033160E" w:rsidRPr="004822D8" w:rsidRDefault="0033160E" w:rsidP="0033160E">
      <w:pPr>
        <w:jc w:val="center"/>
        <w:rPr>
          <w:rFonts w:ascii="Times New Roman" w:hAnsi="Times New Roman" w:cs="Times New Roman"/>
          <w:b/>
          <w:bCs/>
          <w:sz w:val="28"/>
          <w:szCs w:val="28"/>
          <w:lang w:val="vi-VN" w:eastAsia="vi-VN"/>
        </w:rPr>
      </w:pPr>
    </w:p>
    <w:p w14:paraId="2518868F" w14:textId="77777777" w:rsidR="0033160E" w:rsidRPr="004822D8" w:rsidRDefault="0033160E" w:rsidP="0033160E">
      <w:pPr>
        <w:jc w:val="center"/>
        <w:rPr>
          <w:rFonts w:ascii="Times New Roman" w:hAnsi="Times New Roman" w:cs="Times New Roman"/>
          <w:b/>
          <w:bCs/>
          <w:sz w:val="28"/>
          <w:szCs w:val="28"/>
          <w:lang w:val="vi-VN" w:eastAsia="vi-VN"/>
        </w:rPr>
      </w:pPr>
    </w:p>
    <w:p w14:paraId="44D59492" w14:textId="47679A56" w:rsidR="008F11D0" w:rsidRPr="004822D8" w:rsidRDefault="008F11D0" w:rsidP="009C1CBD">
      <w:pPr>
        <w:pStyle w:val="Heading1"/>
        <w:rPr>
          <w:sz w:val="28"/>
          <w:szCs w:val="28"/>
        </w:rPr>
      </w:pPr>
      <w:bookmarkStart w:id="34" w:name="_Toc71995251"/>
      <w:r w:rsidRPr="004822D8">
        <w:rPr>
          <w:sz w:val="28"/>
          <w:szCs w:val="28"/>
        </w:rPr>
        <w:t xml:space="preserve">Chương </w:t>
      </w:r>
      <w:r w:rsidR="009C1CBD" w:rsidRPr="004822D8">
        <w:rPr>
          <w:sz w:val="28"/>
          <w:szCs w:val="28"/>
          <w:lang w:val="en-US"/>
        </w:rPr>
        <w:t xml:space="preserve">4: </w:t>
      </w:r>
      <w:r w:rsidRPr="004822D8">
        <w:rPr>
          <w:sz w:val="28"/>
          <w:szCs w:val="28"/>
        </w:rPr>
        <w:t xml:space="preserve"> Kết luận</w:t>
      </w:r>
      <w:bookmarkStart w:id="35" w:name="_Toc455753706"/>
      <w:bookmarkEnd w:id="34"/>
    </w:p>
    <w:p w14:paraId="50B173B7" w14:textId="77777777" w:rsidR="008F11D0" w:rsidRPr="004822D8" w:rsidRDefault="008F11D0" w:rsidP="00863652">
      <w:pPr>
        <w:pStyle w:val="ListParagraph"/>
        <w:numPr>
          <w:ilvl w:val="0"/>
          <w:numId w:val="15"/>
        </w:numPr>
        <w:outlineLvl w:val="1"/>
        <w:rPr>
          <w:rFonts w:ascii="Times New Roman" w:hAnsi="Times New Roman" w:cs="Times New Roman"/>
          <w:b/>
          <w:sz w:val="28"/>
          <w:szCs w:val="28"/>
        </w:rPr>
      </w:pPr>
      <w:bookmarkStart w:id="36" w:name="_Toc71995252"/>
      <w:r w:rsidRPr="004822D8">
        <w:rPr>
          <w:rFonts w:ascii="Times New Roman" w:hAnsi="Times New Roman" w:cs="Times New Roman"/>
          <w:b/>
          <w:sz w:val="28"/>
          <w:szCs w:val="28"/>
        </w:rPr>
        <w:t>Đánh giá tổng quan.</w:t>
      </w:r>
      <w:bookmarkEnd w:id="35"/>
      <w:bookmarkEnd w:id="36"/>
    </w:p>
    <w:p w14:paraId="42B102AE" w14:textId="77777777" w:rsidR="008F11D0" w:rsidRPr="004822D8" w:rsidRDefault="008F11D0" w:rsidP="008F11D0">
      <w:pPr>
        <w:ind w:left="720"/>
        <w:rPr>
          <w:rFonts w:ascii="Times New Roman" w:hAnsi="Times New Roman" w:cs="Times New Roman"/>
          <w:sz w:val="28"/>
          <w:szCs w:val="28"/>
        </w:rPr>
      </w:pPr>
      <w:r w:rsidRPr="004822D8">
        <w:rPr>
          <w:rFonts w:ascii="Times New Roman" w:hAnsi="Times New Roman" w:cs="Times New Roman"/>
          <w:sz w:val="28"/>
          <w:szCs w:val="28"/>
        </w:rPr>
        <w:t xml:space="preserve">Nhìn chung phần mềm hoàn thành đầy đủ các chức năng cần thiết như: </w:t>
      </w:r>
    </w:p>
    <w:p w14:paraId="1BC0A6D4" w14:textId="77777777" w:rsidR="008F11D0" w:rsidRPr="004822D8" w:rsidRDefault="008F11D0" w:rsidP="00863652">
      <w:pPr>
        <w:pStyle w:val="ListParagraph"/>
        <w:numPr>
          <w:ilvl w:val="0"/>
          <w:numId w:val="16"/>
        </w:numPr>
        <w:ind w:left="1440"/>
        <w:rPr>
          <w:rFonts w:ascii="Times New Roman" w:hAnsi="Times New Roman" w:cs="Times New Roman"/>
          <w:sz w:val="28"/>
          <w:szCs w:val="28"/>
        </w:rPr>
      </w:pPr>
      <w:r w:rsidRPr="004822D8">
        <w:rPr>
          <w:rFonts w:ascii="Times New Roman" w:hAnsi="Times New Roman" w:cs="Times New Roman"/>
          <w:sz w:val="28"/>
          <w:szCs w:val="28"/>
        </w:rPr>
        <w:t>Cập nhật sảnh.</w:t>
      </w:r>
    </w:p>
    <w:p w14:paraId="48CCCFC8" w14:textId="77777777" w:rsidR="008F11D0" w:rsidRPr="004822D8" w:rsidRDefault="008F11D0" w:rsidP="00863652">
      <w:pPr>
        <w:pStyle w:val="ListParagraph"/>
        <w:numPr>
          <w:ilvl w:val="0"/>
          <w:numId w:val="16"/>
        </w:numPr>
        <w:ind w:left="1440"/>
        <w:rPr>
          <w:rFonts w:ascii="Times New Roman" w:hAnsi="Times New Roman" w:cs="Times New Roman"/>
          <w:sz w:val="28"/>
          <w:szCs w:val="28"/>
        </w:rPr>
      </w:pPr>
      <w:r w:rsidRPr="004822D8">
        <w:rPr>
          <w:rFonts w:ascii="Times New Roman" w:hAnsi="Times New Roman" w:cs="Times New Roman"/>
          <w:sz w:val="28"/>
          <w:szCs w:val="28"/>
        </w:rPr>
        <w:t>Lập hợp đồng.</w:t>
      </w:r>
    </w:p>
    <w:p w14:paraId="744C1168" w14:textId="77777777" w:rsidR="008F11D0" w:rsidRPr="004822D8" w:rsidRDefault="008F11D0" w:rsidP="00863652">
      <w:pPr>
        <w:pStyle w:val="ListParagraph"/>
        <w:numPr>
          <w:ilvl w:val="0"/>
          <w:numId w:val="16"/>
        </w:numPr>
        <w:ind w:left="1440"/>
        <w:rPr>
          <w:rFonts w:ascii="Times New Roman" w:hAnsi="Times New Roman" w:cs="Times New Roman"/>
          <w:sz w:val="28"/>
          <w:szCs w:val="28"/>
        </w:rPr>
      </w:pPr>
      <w:r w:rsidRPr="004822D8">
        <w:rPr>
          <w:rFonts w:ascii="Times New Roman" w:hAnsi="Times New Roman" w:cs="Times New Roman"/>
          <w:sz w:val="28"/>
          <w:szCs w:val="28"/>
        </w:rPr>
        <w:t>Lập hoá đơn.</w:t>
      </w:r>
    </w:p>
    <w:p w14:paraId="2544B63F" w14:textId="77777777" w:rsidR="008F11D0" w:rsidRPr="004822D8" w:rsidRDefault="008F11D0" w:rsidP="00863652">
      <w:pPr>
        <w:pStyle w:val="ListParagraph"/>
        <w:numPr>
          <w:ilvl w:val="0"/>
          <w:numId w:val="16"/>
        </w:numPr>
        <w:ind w:left="1440"/>
        <w:rPr>
          <w:rFonts w:ascii="Times New Roman" w:hAnsi="Times New Roman" w:cs="Times New Roman"/>
          <w:sz w:val="28"/>
          <w:szCs w:val="28"/>
        </w:rPr>
      </w:pPr>
      <w:r w:rsidRPr="004822D8">
        <w:rPr>
          <w:rFonts w:ascii="Times New Roman" w:hAnsi="Times New Roman" w:cs="Times New Roman"/>
          <w:sz w:val="28"/>
          <w:szCs w:val="28"/>
        </w:rPr>
        <w:t>Quản lý thông tin nhân viên.</w:t>
      </w:r>
    </w:p>
    <w:p w14:paraId="58106547" w14:textId="77777777" w:rsidR="008F11D0" w:rsidRPr="004822D8" w:rsidRDefault="008F11D0" w:rsidP="00863652">
      <w:pPr>
        <w:pStyle w:val="ListParagraph"/>
        <w:numPr>
          <w:ilvl w:val="0"/>
          <w:numId w:val="16"/>
        </w:numPr>
        <w:ind w:left="1440"/>
        <w:rPr>
          <w:rFonts w:ascii="Times New Roman" w:hAnsi="Times New Roman" w:cs="Times New Roman"/>
          <w:sz w:val="28"/>
          <w:szCs w:val="28"/>
        </w:rPr>
      </w:pPr>
      <w:r w:rsidRPr="004822D8">
        <w:rPr>
          <w:rFonts w:ascii="Times New Roman" w:hAnsi="Times New Roman" w:cs="Times New Roman"/>
          <w:sz w:val="28"/>
          <w:szCs w:val="28"/>
        </w:rPr>
        <w:t>Tra cứu.</w:t>
      </w:r>
    </w:p>
    <w:p w14:paraId="080A3F32" w14:textId="77777777" w:rsidR="008F11D0" w:rsidRPr="004822D8" w:rsidRDefault="008F11D0" w:rsidP="00863652">
      <w:pPr>
        <w:pStyle w:val="ListParagraph"/>
        <w:numPr>
          <w:ilvl w:val="0"/>
          <w:numId w:val="16"/>
        </w:numPr>
        <w:ind w:left="1440"/>
        <w:rPr>
          <w:rFonts w:ascii="Times New Roman" w:hAnsi="Times New Roman" w:cs="Times New Roman"/>
          <w:sz w:val="28"/>
          <w:szCs w:val="28"/>
        </w:rPr>
      </w:pPr>
      <w:r w:rsidRPr="004822D8">
        <w:rPr>
          <w:rFonts w:ascii="Times New Roman" w:hAnsi="Times New Roman" w:cs="Times New Roman"/>
          <w:sz w:val="28"/>
          <w:szCs w:val="28"/>
        </w:rPr>
        <w:t>Lập báo cáo.</w:t>
      </w:r>
      <w:bookmarkStart w:id="37" w:name="_Toc455753707"/>
    </w:p>
    <w:p w14:paraId="0C2711F2" w14:textId="77777777" w:rsidR="008F11D0" w:rsidRPr="004822D8" w:rsidRDefault="008F11D0" w:rsidP="008F11D0">
      <w:pPr>
        <w:pStyle w:val="ListParagraph"/>
        <w:ind w:left="1440"/>
        <w:rPr>
          <w:rFonts w:ascii="Times New Roman" w:hAnsi="Times New Roman" w:cs="Times New Roman"/>
          <w:sz w:val="28"/>
          <w:szCs w:val="28"/>
        </w:rPr>
      </w:pPr>
    </w:p>
    <w:p w14:paraId="51E82DE8" w14:textId="77777777" w:rsidR="008F11D0" w:rsidRPr="004822D8" w:rsidRDefault="008F11D0" w:rsidP="00863652">
      <w:pPr>
        <w:pStyle w:val="ListParagraph"/>
        <w:numPr>
          <w:ilvl w:val="0"/>
          <w:numId w:val="15"/>
        </w:numPr>
        <w:outlineLvl w:val="1"/>
        <w:rPr>
          <w:rFonts w:ascii="Times New Roman" w:hAnsi="Times New Roman" w:cs="Times New Roman"/>
          <w:b/>
          <w:sz w:val="28"/>
          <w:szCs w:val="28"/>
        </w:rPr>
      </w:pPr>
      <w:bookmarkStart w:id="38" w:name="_Toc71995253"/>
      <w:r w:rsidRPr="004822D8">
        <w:rPr>
          <w:rFonts w:ascii="Times New Roman" w:hAnsi="Times New Roman" w:cs="Times New Roman"/>
          <w:b/>
          <w:sz w:val="28"/>
          <w:szCs w:val="28"/>
        </w:rPr>
        <w:t>Ưu điểm và nhược điểm.</w:t>
      </w:r>
      <w:bookmarkEnd w:id="37"/>
      <w:bookmarkEnd w:id="38"/>
    </w:p>
    <w:p w14:paraId="5335F193" w14:textId="77777777" w:rsidR="008F11D0" w:rsidRPr="004822D8" w:rsidRDefault="008F11D0" w:rsidP="00863652">
      <w:pPr>
        <w:pStyle w:val="Heading3"/>
        <w:numPr>
          <w:ilvl w:val="1"/>
          <w:numId w:val="15"/>
        </w:numPr>
        <w:ind w:left="1080"/>
        <w:rPr>
          <w:rFonts w:ascii="Times New Roman" w:hAnsi="Times New Roman" w:cs="Times New Roman"/>
          <w:b/>
          <w:color w:val="auto"/>
          <w:sz w:val="28"/>
          <w:szCs w:val="28"/>
        </w:rPr>
      </w:pPr>
      <w:bookmarkStart w:id="39" w:name="_Toc455753708"/>
      <w:bookmarkStart w:id="40" w:name="_Toc71995254"/>
      <w:r w:rsidRPr="004822D8">
        <w:rPr>
          <w:rFonts w:ascii="Times New Roman" w:hAnsi="Times New Roman" w:cs="Times New Roman"/>
          <w:b/>
          <w:color w:val="auto"/>
          <w:sz w:val="28"/>
          <w:szCs w:val="28"/>
        </w:rPr>
        <w:t>Ưu điểm.</w:t>
      </w:r>
      <w:bookmarkEnd w:id="39"/>
      <w:bookmarkEnd w:id="40"/>
    </w:p>
    <w:p w14:paraId="57817B81" w14:textId="77777777" w:rsidR="008F11D0" w:rsidRPr="004822D8" w:rsidRDefault="008F11D0" w:rsidP="00863652">
      <w:pPr>
        <w:pStyle w:val="ListNumber3"/>
        <w:numPr>
          <w:ilvl w:val="0"/>
          <w:numId w:val="17"/>
        </w:numPr>
        <w:spacing w:after="0" w:line="360" w:lineRule="auto"/>
        <w:ind w:left="1440"/>
        <w:rPr>
          <w:rFonts w:ascii="Times New Roman" w:hAnsi="Times New Roman" w:cs="Times New Roman"/>
          <w:sz w:val="28"/>
          <w:szCs w:val="28"/>
        </w:rPr>
      </w:pPr>
      <w:r w:rsidRPr="004822D8">
        <w:rPr>
          <w:rFonts w:ascii="Times New Roman" w:hAnsi="Times New Roman" w:cs="Times New Roman"/>
          <w:sz w:val="28"/>
          <w:szCs w:val="28"/>
        </w:rPr>
        <w:t>Giao diện thân thiện dễ sử dụng với hầu hết mọi người dùng,</w:t>
      </w:r>
    </w:p>
    <w:p w14:paraId="1D6BDB4F" w14:textId="77777777" w:rsidR="008F11D0" w:rsidRPr="004822D8" w:rsidRDefault="008F11D0" w:rsidP="00863652">
      <w:pPr>
        <w:pStyle w:val="ListNumber3"/>
        <w:numPr>
          <w:ilvl w:val="0"/>
          <w:numId w:val="17"/>
        </w:numPr>
        <w:spacing w:after="0" w:line="360" w:lineRule="auto"/>
        <w:ind w:left="1440"/>
        <w:rPr>
          <w:rFonts w:ascii="Times New Roman" w:hAnsi="Times New Roman" w:cs="Times New Roman"/>
          <w:sz w:val="28"/>
          <w:szCs w:val="28"/>
        </w:rPr>
      </w:pPr>
      <w:r w:rsidRPr="004822D8">
        <w:rPr>
          <w:rFonts w:ascii="Times New Roman" w:hAnsi="Times New Roman" w:cs="Times New Roman"/>
          <w:sz w:val="28"/>
          <w:szCs w:val="28"/>
        </w:rPr>
        <w:t>Chức năng khá đầy đủ.</w:t>
      </w:r>
    </w:p>
    <w:p w14:paraId="4DC91833" w14:textId="77777777" w:rsidR="008F11D0" w:rsidRPr="004822D8" w:rsidRDefault="008F11D0" w:rsidP="00863652">
      <w:pPr>
        <w:pStyle w:val="Heading3"/>
        <w:numPr>
          <w:ilvl w:val="1"/>
          <w:numId w:val="15"/>
        </w:numPr>
        <w:ind w:left="1080"/>
        <w:rPr>
          <w:rFonts w:ascii="Times New Roman" w:hAnsi="Times New Roman" w:cs="Times New Roman"/>
          <w:b/>
          <w:color w:val="auto"/>
          <w:sz w:val="28"/>
          <w:szCs w:val="28"/>
        </w:rPr>
      </w:pPr>
      <w:bookmarkStart w:id="41" w:name="_Toc455753709"/>
      <w:r w:rsidRPr="004822D8">
        <w:rPr>
          <w:rFonts w:ascii="Times New Roman" w:hAnsi="Times New Roman" w:cs="Times New Roman"/>
          <w:b/>
          <w:color w:val="auto"/>
          <w:sz w:val="28"/>
          <w:szCs w:val="28"/>
        </w:rPr>
        <w:t xml:space="preserve"> </w:t>
      </w:r>
      <w:bookmarkStart w:id="42" w:name="_Toc71995255"/>
      <w:r w:rsidRPr="004822D8">
        <w:rPr>
          <w:rFonts w:ascii="Times New Roman" w:hAnsi="Times New Roman" w:cs="Times New Roman"/>
          <w:b/>
          <w:color w:val="auto"/>
          <w:sz w:val="28"/>
          <w:szCs w:val="28"/>
        </w:rPr>
        <w:t>Nhược điểm.</w:t>
      </w:r>
      <w:bookmarkEnd w:id="41"/>
      <w:bookmarkEnd w:id="42"/>
    </w:p>
    <w:p w14:paraId="36B246B4" w14:textId="77777777" w:rsidR="008F11D0" w:rsidRPr="004822D8" w:rsidRDefault="008F11D0" w:rsidP="00863652">
      <w:pPr>
        <w:pStyle w:val="ListNumber3"/>
        <w:numPr>
          <w:ilvl w:val="0"/>
          <w:numId w:val="18"/>
        </w:numPr>
        <w:tabs>
          <w:tab w:val="left" w:pos="720"/>
        </w:tabs>
        <w:spacing w:after="0" w:line="360" w:lineRule="auto"/>
        <w:ind w:left="1440"/>
        <w:rPr>
          <w:rFonts w:ascii="Times New Roman" w:hAnsi="Times New Roman" w:cs="Times New Roman"/>
          <w:sz w:val="28"/>
          <w:szCs w:val="28"/>
        </w:rPr>
      </w:pPr>
      <w:r w:rsidRPr="004822D8">
        <w:rPr>
          <w:rFonts w:ascii="Times New Roman" w:hAnsi="Times New Roman" w:cs="Times New Roman"/>
          <w:sz w:val="28"/>
          <w:szCs w:val="28"/>
        </w:rPr>
        <w:t>Chương trình chưa có khả năng áp dụng vào thực tế.</w:t>
      </w:r>
    </w:p>
    <w:p w14:paraId="704F29A0" w14:textId="77777777" w:rsidR="008F11D0" w:rsidRPr="004822D8" w:rsidRDefault="008F11D0" w:rsidP="00863652">
      <w:pPr>
        <w:pStyle w:val="ListNumber3"/>
        <w:numPr>
          <w:ilvl w:val="0"/>
          <w:numId w:val="18"/>
        </w:numPr>
        <w:tabs>
          <w:tab w:val="left" w:pos="720"/>
        </w:tabs>
        <w:spacing w:after="0" w:line="360" w:lineRule="auto"/>
        <w:ind w:left="1440"/>
        <w:rPr>
          <w:rFonts w:ascii="Times New Roman" w:hAnsi="Times New Roman" w:cs="Times New Roman"/>
          <w:sz w:val="28"/>
          <w:szCs w:val="28"/>
        </w:rPr>
      </w:pPr>
      <w:r w:rsidRPr="004822D8">
        <w:rPr>
          <w:rFonts w:ascii="Times New Roman" w:hAnsi="Times New Roman" w:cs="Times New Roman"/>
          <w:sz w:val="28"/>
          <w:szCs w:val="28"/>
        </w:rPr>
        <w:t>Hệ thống tìm kiếm đơn giản, chưa thực hiện được các thao tác tìm kiếm phức tạp.</w:t>
      </w:r>
    </w:p>
    <w:p w14:paraId="27FCCED8" w14:textId="77777777" w:rsidR="008F11D0" w:rsidRPr="004822D8" w:rsidRDefault="008F11D0" w:rsidP="00863652">
      <w:pPr>
        <w:pStyle w:val="ListNumber3"/>
        <w:numPr>
          <w:ilvl w:val="0"/>
          <w:numId w:val="18"/>
        </w:numPr>
        <w:tabs>
          <w:tab w:val="left" w:pos="720"/>
        </w:tabs>
        <w:spacing w:after="0" w:line="360" w:lineRule="auto"/>
        <w:ind w:left="1440"/>
        <w:rPr>
          <w:rFonts w:ascii="Times New Roman" w:hAnsi="Times New Roman" w:cs="Times New Roman"/>
          <w:sz w:val="28"/>
          <w:szCs w:val="28"/>
        </w:rPr>
      </w:pPr>
      <w:r w:rsidRPr="004822D8">
        <w:rPr>
          <w:rFonts w:ascii="Times New Roman" w:hAnsi="Times New Roman" w:cs="Times New Roman"/>
          <w:sz w:val="28"/>
          <w:szCs w:val="28"/>
        </w:rPr>
        <w:t>Chưa giải quyết hết các vấn đề thực tế xảy ra.</w:t>
      </w:r>
    </w:p>
    <w:p w14:paraId="289807B7" w14:textId="77777777" w:rsidR="008F11D0" w:rsidRPr="004822D8" w:rsidRDefault="008F11D0" w:rsidP="00863652">
      <w:pPr>
        <w:pStyle w:val="ListNumber3"/>
        <w:numPr>
          <w:ilvl w:val="0"/>
          <w:numId w:val="18"/>
        </w:numPr>
        <w:tabs>
          <w:tab w:val="left" w:pos="720"/>
        </w:tabs>
        <w:spacing w:after="0" w:line="360" w:lineRule="auto"/>
        <w:ind w:left="1440"/>
        <w:rPr>
          <w:rFonts w:ascii="Times New Roman" w:hAnsi="Times New Roman" w:cs="Times New Roman"/>
          <w:sz w:val="28"/>
          <w:szCs w:val="28"/>
        </w:rPr>
      </w:pPr>
      <w:r w:rsidRPr="004822D8">
        <w:rPr>
          <w:rFonts w:ascii="Times New Roman" w:hAnsi="Times New Roman" w:cs="Times New Roman"/>
          <w:sz w:val="28"/>
          <w:szCs w:val="28"/>
        </w:rPr>
        <w:t>Chưa phát triển chưc năng của người dùng là khách hàng.</w:t>
      </w:r>
    </w:p>
    <w:p w14:paraId="6B6CC9C0" w14:textId="77777777" w:rsidR="008F11D0" w:rsidRPr="004822D8" w:rsidRDefault="008F11D0" w:rsidP="00863652">
      <w:pPr>
        <w:pStyle w:val="Heading2"/>
        <w:numPr>
          <w:ilvl w:val="0"/>
          <w:numId w:val="15"/>
        </w:numPr>
        <w:rPr>
          <w:rFonts w:ascii="Times New Roman" w:hAnsi="Times New Roman" w:cs="Times New Roman"/>
          <w:b/>
          <w:color w:val="auto"/>
          <w:sz w:val="28"/>
          <w:szCs w:val="28"/>
        </w:rPr>
      </w:pPr>
      <w:bookmarkStart w:id="43" w:name="_Toc455753710"/>
      <w:bookmarkStart w:id="44" w:name="_Toc71995256"/>
      <w:r w:rsidRPr="004822D8">
        <w:rPr>
          <w:rFonts w:ascii="Times New Roman" w:hAnsi="Times New Roman" w:cs="Times New Roman"/>
          <w:b/>
          <w:color w:val="auto"/>
          <w:sz w:val="28"/>
          <w:szCs w:val="28"/>
        </w:rPr>
        <w:t>Hướng phát triển.</w:t>
      </w:r>
      <w:bookmarkEnd w:id="43"/>
      <w:bookmarkEnd w:id="44"/>
    </w:p>
    <w:p w14:paraId="4784B586" w14:textId="77777777" w:rsidR="008F11D0" w:rsidRPr="004822D8" w:rsidRDefault="008F11D0" w:rsidP="00863652">
      <w:pPr>
        <w:pStyle w:val="ListParagraph"/>
        <w:numPr>
          <w:ilvl w:val="0"/>
          <w:numId w:val="19"/>
        </w:numPr>
        <w:spacing w:after="0" w:line="360" w:lineRule="auto"/>
        <w:ind w:left="1440"/>
        <w:rPr>
          <w:rFonts w:ascii="Times New Roman" w:hAnsi="Times New Roman" w:cs="Times New Roman"/>
          <w:sz w:val="28"/>
          <w:szCs w:val="28"/>
        </w:rPr>
      </w:pPr>
      <w:r w:rsidRPr="004822D8">
        <w:rPr>
          <w:rFonts w:ascii="Times New Roman" w:hAnsi="Times New Roman" w:cs="Times New Roman"/>
          <w:sz w:val="28"/>
          <w:szCs w:val="28"/>
        </w:rPr>
        <w:t>Tiếp tục phát triển phần mềm để có thể áp dụng vào thực tế.</w:t>
      </w:r>
    </w:p>
    <w:p w14:paraId="4934A960" w14:textId="77777777" w:rsidR="008F11D0" w:rsidRPr="004822D8" w:rsidRDefault="008F11D0" w:rsidP="00863652">
      <w:pPr>
        <w:pStyle w:val="ListParagraph"/>
        <w:numPr>
          <w:ilvl w:val="0"/>
          <w:numId w:val="19"/>
        </w:numPr>
        <w:spacing w:after="0" w:line="360" w:lineRule="auto"/>
        <w:ind w:left="1440"/>
        <w:rPr>
          <w:rFonts w:ascii="Times New Roman" w:hAnsi="Times New Roman" w:cs="Times New Roman"/>
          <w:sz w:val="28"/>
          <w:szCs w:val="28"/>
        </w:rPr>
      </w:pPr>
      <w:r w:rsidRPr="004822D8">
        <w:rPr>
          <w:rFonts w:ascii="Times New Roman" w:hAnsi="Times New Roman" w:cs="Times New Roman"/>
          <w:sz w:val="28"/>
          <w:szCs w:val="28"/>
        </w:rPr>
        <w:t>Phát triển chức năng tra cứu.</w:t>
      </w:r>
    </w:p>
    <w:p w14:paraId="04529D99" w14:textId="77777777" w:rsidR="00106AB4" w:rsidRPr="004822D8" w:rsidRDefault="008F11D0" w:rsidP="00863652">
      <w:pPr>
        <w:pStyle w:val="ListParagraph"/>
        <w:numPr>
          <w:ilvl w:val="0"/>
          <w:numId w:val="19"/>
        </w:numPr>
        <w:ind w:left="1440"/>
        <w:jc w:val="both"/>
        <w:rPr>
          <w:rFonts w:ascii="Times New Roman" w:hAnsi="Times New Roman" w:cs="Times New Roman"/>
          <w:sz w:val="28"/>
          <w:szCs w:val="28"/>
        </w:rPr>
      </w:pPr>
      <w:r w:rsidRPr="004822D8">
        <w:rPr>
          <w:rFonts w:ascii="Times New Roman" w:hAnsi="Times New Roman" w:cs="Times New Roman"/>
          <w:sz w:val="28"/>
          <w:szCs w:val="28"/>
        </w:rPr>
        <w:t>Phát triển thêm các chức năng của người dùng là khách hàng</w:t>
      </w:r>
    </w:p>
    <w:p w14:paraId="7074A243" w14:textId="77777777" w:rsidR="008F11D0" w:rsidRPr="004822D8" w:rsidRDefault="008F09C2" w:rsidP="008F09C2">
      <w:pPr>
        <w:ind w:left="1080"/>
        <w:jc w:val="both"/>
        <w:rPr>
          <w:rFonts w:ascii="Times New Roman" w:hAnsi="Times New Roman" w:cs="Times New Roman"/>
          <w:sz w:val="28"/>
          <w:szCs w:val="28"/>
        </w:rPr>
      </w:pPr>
      <w:r w:rsidRPr="004822D8">
        <w:rPr>
          <w:rFonts w:ascii="Times New Roman" w:hAnsi="Times New Roman" w:cs="Times New Roman"/>
          <w:sz w:val="28"/>
          <w:szCs w:val="28"/>
        </w:rPr>
        <w:br w:type="page"/>
      </w:r>
    </w:p>
    <w:sectPr w:rsidR="008F11D0" w:rsidRPr="004822D8">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EFBA6E" w14:textId="77777777" w:rsidR="0039639C" w:rsidRDefault="0039639C" w:rsidP="008F09C2">
      <w:pPr>
        <w:spacing w:after="0" w:line="240" w:lineRule="auto"/>
      </w:pPr>
      <w:r>
        <w:separator/>
      </w:r>
    </w:p>
  </w:endnote>
  <w:endnote w:type="continuationSeparator" w:id="0">
    <w:p w14:paraId="7A5460A3" w14:textId="77777777" w:rsidR="0039639C" w:rsidRDefault="0039639C" w:rsidP="008F09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0054180"/>
      <w:docPartObj>
        <w:docPartGallery w:val="Page Numbers (Bottom of Page)"/>
        <w:docPartUnique/>
      </w:docPartObj>
    </w:sdtPr>
    <w:sdtEndPr>
      <w:rPr>
        <w:noProof/>
      </w:rPr>
    </w:sdtEndPr>
    <w:sdtContent>
      <w:p w14:paraId="488E7982" w14:textId="2E9E96DE" w:rsidR="0053360B" w:rsidRDefault="0053360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4A3E08" w14:textId="77777777" w:rsidR="0053360B" w:rsidRDefault="005336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FB957" w14:textId="77777777" w:rsidR="0039639C" w:rsidRDefault="0039639C" w:rsidP="008F09C2">
      <w:pPr>
        <w:spacing w:after="0" w:line="240" w:lineRule="auto"/>
      </w:pPr>
      <w:r>
        <w:separator/>
      </w:r>
    </w:p>
  </w:footnote>
  <w:footnote w:type="continuationSeparator" w:id="0">
    <w:p w14:paraId="17DD7AC4" w14:textId="77777777" w:rsidR="0039639C" w:rsidRDefault="0039639C" w:rsidP="008F09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21F32"/>
    <w:multiLevelType w:val="multilevel"/>
    <w:tmpl w:val="01F08F16"/>
    <w:lvl w:ilvl="0">
      <w:start w:val="2"/>
      <w:numFmt w:val="decimal"/>
      <w:lvlText w:val="%1"/>
      <w:lvlJc w:val="left"/>
      <w:pPr>
        <w:ind w:left="600" w:hanging="600"/>
      </w:pPr>
      <w:rPr>
        <w:rFonts w:hint="default"/>
      </w:rPr>
    </w:lvl>
    <w:lvl w:ilvl="1">
      <w:start w:val="7"/>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70753E0"/>
    <w:multiLevelType w:val="hybridMultilevel"/>
    <w:tmpl w:val="14A2EA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15:restartNumberingAfterBreak="0">
    <w:nsid w:val="0D1A4F56"/>
    <w:multiLevelType w:val="hybridMultilevel"/>
    <w:tmpl w:val="F7AAD20A"/>
    <w:lvl w:ilvl="0" w:tplc="11C063FC">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0DEE1744"/>
    <w:multiLevelType w:val="multilevel"/>
    <w:tmpl w:val="63620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EF4818"/>
    <w:multiLevelType w:val="hybridMultilevel"/>
    <w:tmpl w:val="AA6A4C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F72DAC"/>
    <w:multiLevelType w:val="multilevel"/>
    <w:tmpl w:val="0FF72DA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1CFE0443"/>
    <w:multiLevelType w:val="hybridMultilevel"/>
    <w:tmpl w:val="700016D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1D5F7094"/>
    <w:multiLevelType w:val="hybridMultilevel"/>
    <w:tmpl w:val="D3C4BF6C"/>
    <w:lvl w:ilvl="0" w:tplc="0409000B">
      <w:start w:val="1"/>
      <w:numFmt w:val="bullet"/>
      <w:lvlText w:val=""/>
      <w:lvlJc w:val="left"/>
      <w:pPr>
        <w:ind w:left="2880" w:hanging="360"/>
      </w:pPr>
      <w:rPr>
        <w:rFonts w:ascii="Wingdings" w:hAnsi="Wingdings" w:hint="default"/>
      </w:rPr>
    </w:lvl>
    <w:lvl w:ilvl="1" w:tplc="0409000B">
      <w:start w:val="1"/>
      <w:numFmt w:val="bullet"/>
      <w:lvlText w:val=""/>
      <w:lvlJc w:val="left"/>
      <w:pPr>
        <w:ind w:left="3600" w:hanging="360"/>
      </w:pPr>
      <w:rPr>
        <w:rFonts w:ascii="Wingdings" w:hAnsi="Wingdings"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24D10EDD"/>
    <w:multiLevelType w:val="hybridMultilevel"/>
    <w:tmpl w:val="E42C292E"/>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2ABB0874"/>
    <w:multiLevelType w:val="hybridMultilevel"/>
    <w:tmpl w:val="A214403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E831DA"/>
    <w:multiLevelType w:val="hybridMultilevel"/>
    <w:tmpl w:val="E45A150C"/>
    <w:lvl w:ilvl="0" w:tplc="70FCF998">
      <w:start w:val="1"/>
      <w:numFmt w:val="decimal"/>
      <w:lvlText w:val="2.%1."/>
      <w:lvlJc w:val="righ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34C05816"/>
    <w:multiLevelType w:val="multilevel"/>
    <w:tmpl w:val="18D29C18"/>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871137C"/>
    <w:multiLevelType w:val="hybridMultilevel"/>
    <w:tmpl w:val="0390F286"/>
    <w:lvl w:ilvl="0" w:tplc="8F8ECFBE">
      <w:start w:val="1"/>
      <w:numFmt w:val="bullet"/>
      <w:pStyle w:val="ListNumber3"/>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3B422531"/>
    <w:multiLevelType w:val="multilevel"/>
    <w:tmpl w:val="1AB62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6E2875"/>
    <w:multiLevelType w:val="multilevel"/>
    <w:tmpl w:val="B1A4802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EFD2477"/>
    <w:multiLevelType w:val="hybridMultilevel"/>
    <w:tmpl w:val="3E522CA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419F20BF"/>
    <w:multiLevelType w:val="multilevel"/>
    <w:tmpl w:val="D662E6D6"/>
    <w:lvl w:ilvl="0">
      <w:start w:val="2"/>
      <w:numFmt w:val="decimal"/>
      <w:lvlText w:val="%1"/>
      <w:lvlJc w:val="left"/>
      <w:pPr>
        <w:ind w:left="375" w:hanging="375"/>
      </w:pPr>
      <w:rPr>
        <w:rFonts w:hint="default"/>
      </w:rPr>
    </w:lvl>
    <w:lvl w:ilvl="1">
      <w:start w:val="4"/>
      <w:numFmt w:val="decimal"/>
      <w:lvlText w:val="%1.%2"/>
      <w:lvlJc w:val="left"/>
      <w:pPr>
        <w:ind w:left="540" w:hanging="375"/>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1905" w:hanging="108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595" w:hanging="1440"/>
      </w:pPr>
      <w:rPr>
        <w:rFonts w:hint="default"/>
      </w:rPr>
    </w:lvl>
    <w:lvl w:ilvl="8">
      <w:start w:val="1"/>
      <w:numFmt w:val="decimal"/>
      <w:lvlText w:val="%1.%2.%3.%4.%5.%6.%7.%8.%9"/>
      <w:lvlJc w:val="left"/>
      <w:pPr>
        <w:ind w:left="2760" w:hanging="1440"/>
      </w:pPr>
      <w:rPr>
        <w:rFonts w:hint="default"/>
      </w:rPr>
    </w:lvl>
  </w:abstractNum>
  <w:abstractNum w:abstractNumId="17" w15:restartNumberingAfterBreak="0">
    <w:nsid w:val="41C2673E"/>
    <w:multiLevelType w:val="hybridMultilevel"/>
    <w:tmpl w:val="966647EC"/>
    <w:lvl w:ilvl="0" w:tplc="EF0C4A02">
      <w:start w:val="1"/>
      <w:numFmt w:val="decimal"/>
      <w:lvlText w:val="%1."/>
      <w:lvlJc w:val="left"/>
      <w:pPr>
        <w:ind w:left="502" w:hanging="360"/>
      </w:pPr>
      <w:rPr>
        <w:rFonts w:hint="default"/>
      </w:rPr>
    </w:lvl>
    <w:lvl w:ilvl="1" w:tplc="04090019">
      <w:start w:val="1"/>
      <w:numFmt w:val="lowerLetter"/>
      <w:lvlText w:val="%2."/>
      <w:lvlJc w:val="left"/>
      <w:pPr>
        <w:ind w:left="927" w:hanging="360"/>
      </w:pPr>
    </w:lvl>
    <w:lvl w:ilvl="2" w:tplc="0409001B">
      <w:start w:val="1"/>
      <w:numFmt w:val="lowerRoman"/>
      <w:lvlText w:val="%3."/>
      <w:lvlJc w:val="right"/>
      <w:pPr>
        <w:ind w:left="1314"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8" w15:restartNumberingAfterBreak="0">
    <w:nsid w:val="47E73A84"/>
    <w:multiLevelType w:val="multilevel"/>
    <w:tmpl w:val="4110928E"/>
    <w:lvl w:ilvl="0">
      <w:start w:val="2"/>
      <w:numFmt w:val="decimal"/>
      <w:lvlText w:val="%1"/>
      <w:lvlJc w:val="left"/>
      <w:pPr>
        <w:ind w:left="375" w:hanging="375"/>
      </w:pPr>
      <w:rPr>
        <w:rFonts w:ascii="Times New Roman" w:hAnsi="Times New Roman" w:cs="Times New Roman" w:hint="default"/>
        <w:b/>
        <w:sz w:val="28"/>
      </w:rPr>
    </w:lvl>
    <w:lvl w:ilvl="1">
      <w:start w:val="5"/>
      <w:numFmt w:val="decimal"/>
      <w:lvlText w:val="%1.%2"/>
      <w:lvlJc w:val="left"/>
      <w:pPr>
        <w:ind w:left="375" w:hanging="375"/>
      </w:pPr>
      <w:rPr>
        <w:rFonts w:ascii="Times New Roman" w:hAnsi="Times New Roman" w:cs="Times New Roman" w:hint="default"/>
        <w:b/>
        <w:sz w:val="28"/>
      </w:rPr>
    </w:lvl>
    <w:lvl w:ilvl="2">
      <w:start w:val="1"/>
      <w:numFmt w:val="decimal"/>
      <w:lvlText w:val="%1.%2.%3"/>
      <w:lvlJc w:val="left"/>
      <w:pPr>
        <w:ind w:left="720" w:hanging="720"/>
      </w:pPr>
      <w:rPr>
        <w:rFonts w:ascii="Times New Roman" w:hAnsi="Times New Roman" w:cs="Times New Roman" w:hint="default"/>
        <w:b/>
        <w:sz w:val="28"/>
      </w:rPr>
    </w:lvl>
    <w:lvl w:ilvl="3">
      <w:start w:val="1"/>
      <w:numFmt w:val="decimal"/>
      <w:lvlText w:val="%1.%2.%3.%4"/>
      <w:lvlJc w:val="left"/>
      <w:pPr>
        <w:ind w:left="1080" w:hanging="1080"/>
      </w:pPr>
      <w:rPr>
        <w:rFonts w:ascii="Times New Roman" w:hAnsi="Times New Roman" w:cs="Times New Roman" w:hint="default"/>
        <w:b/>
        <w:sz w:val="28"/>
      </w:rPr>
    </w:lvl>
    <w:lvl w:ilvl="4">
      <w:start w:val="1"/>
      <w:numFmt w:val="decimal"/>
      <w:lvlText w:val="%1.%2.%3.%4.%5"/>
      <w:lvlJc w:val="left"/>
      <w:pPr>
        <w:ind w:left="1080" w:hanging="1080"/>
      </w:pPr>
      <w:rPr>
        <w:rFonts w:ascii="Times New Roman" w:hAnsi="Times New Roman" w:cs="Times New Roman" w:hint="default"/>
        <w:b/>
        <w:sz w:val="28"/>
      </w:rPr>
    </w:lvl>
    <w:lvl w:ilvl="5">
      <w:start w:val="1"/>
      <w:numFmt w:val="decimal"/>
      <w:lvlText w:val="%1.%2.%3.%4.%5.%6"/>
      <w:lvlJc w:val="left"/>
      <w:pPr>
        <w:ind w:left="1440" w:hanging="1440"/>
      </w:pPr>
      <w:rPr>
        <w:rFonts w:ascii="Times New Roman" w:hAnsi="Times New Roman" w:cs="Times New Roman" w:hint="default"/>
        <w:b/>
        <w:sz w:val="28"/>
      </w:rPr>
    </w:lvl>
    <w:lvl w:ilvl="6">
      <w:start w:val="1"/>
      <w:numFmt w:val="decimal"/>
      <w:lvlText w:val="%1.%2.%3.%4.%5.%6.%7"/>
      <w:lvlJc w:val="left"/>
      <w:pPr>
        <w:ind w:left="1440" w:hanging="1440"/>
      </w:pPr>
      <w:rPr>
        <w:rFonts w:ascii="Times New Roman" w:hAnsi="Times New Roman" w:cs="Times New Roman" w:hint="default"/>
        <w:b/>
        <w:sz w:val="28"/>
      </w:rPr>
    </w:lvl>
    <w:lvl w:ilvl="7">
      <w:start w:val="1"/>
      <w:numFmt w:val="decimal"/>
      <w:lvlText w:val="%1.%2.%3.%4.%5.%6.%7.%8"/>
      <w:lvlJc w:val="left"/>
      <w:pPr>
        <w:ind w:left="1800" w:hanging="1800"/>
      </w:pPr>
      <w:rPr>
        <w:rFonts w:ascii="Times New Roman" w:hAnsi="Times New Roman" w:cs="Times New Roman" w:hint="default"/>
        <w:b/>
        <w:sz w:val="28"/>
      </w:rPr>
    </w:lvl>
    <w:lvl w:ilvl="8">
      <w:start w:val="1"/>
      <w:numFmt w:val="decimal"/>
      <w:lvlText w:val="%1.%2.%3.%4.%5.%6.%7.%8.%9"/>
      <w:lvlJc w:val="left"/>
      <w:pPr>
        <w:ind w:left="2160" w:hanging="2160"/>
      </w:pPr>
      <w:rPr>
        <w:rFonts w:ascii="Times New Roman" w:hAnsi="Times New Roman" w:cs="Times New Roman" w:hint="default"/>
        <w:b/>
        <w:sz w:val="28"/>
      </w:rPr>
    </w:lvl>
  </w:abstractNum>
  <w:abstractNum w:abstractNumId="19" w15:restartNumberingAfterBreak="0">
    <w:nsid w:val="49197C5B"/>
    <w:multiLevelType w:val="hybridMultilevel"/>
    <w:tmpl w:val="16DECB66"/>
    <w:lvl w:ilvl="0" w:tplc="5240D01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93B191C"/>
    <w:multiLevelType w:val="multilevel"/>
    <w:tmpl w:val="493B191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D84121E"/>
    <w:multiLevelType w:val="multilevel"/>
    <w:tmpl w:val="5C3831FC"/>
    <w:lvl w:ilvl="0">
      <w:start w:val="2"/>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418720C"/>
    <w:multiLevelType w:val="hybridMultilevel"/>
    <w:tmpl w:val="39DC2C80"/>
    <w:lvl w:ilvl="0" w:tplc="77325E7C">
      <w:start w:val="2"/>
      <w:numFmt w:val="bullet"/>
      <w:lvlText w:val="-"/>
      <w:lvlJc w:val="left"/>
      <w:pPr>
        <w:ind w:left="900" w:hanging="360"/>
      </w:pPr>
      <w:rPr>
        <w:rFonts w:ascii="Times New Roman" w:eastAsiaTheme="minorHAnsi" w:hAnsi="Times New Roman" w:cs="Times New Roman" w:hint="default"/>
        <w:b w:val="0"/>
        <w:i w:val="0"/>
        <w:sz w:val="22"/>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15:restartNumberingAfterBreak="0">
    <w:nsid w:val="54A87BCD"/>
    <w:multiLevelType w:val="multilevel"/>
    <w:tmpl w:val="8AE636AE"/>
    <w:lvl w:ilvl="0">
      <w:start w:val="2"/>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6490021"/>
    <w:multiLevelType w:val="hybridMultilevel"/>
    <w:tmpl w:val="89D63F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F479D6"/>
    <w:multiLevelType w:val="hybridMultilevel"/>
    <w:tmpl w:val="04B87B04"/>
    <w:lvl w:ilvl="0" w:tplc="04090005">
      <w:start w:val="1"/>
      <w:numFmt w:val="bullet"/>
      <w:lvlText w:val=""/>
      <w:lvlJc w:val="left"/>
      <w:pPr>
        <w:ind w:left="1077" w:hanging="360"/>
      </w:pPr>
      <w:rPr>
        <w:rFonts w:ascii="Wingdings" w:hAnsi="Wingdings" w:hint="default"/>
      </w:rPr>
    </w:lvl>
    <w:lvl w:ilvl="1" w:tplc="0409000B">
      <w:start w:val="1"/>
      <w:numFmt w:val="bullet"/>
      <w:lvlText w:val=""/>
      <w:lvlJc w:val="left"/>
      <w:pPr>
        <w:ind w:left="126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3237" w:hanging="360"/>
      </w:pPr>
      <w:rPr>
        <w:rFonts w:ascii="Symbol" w:hAnsi="Symbol" w:hint="default"/>
      </w:rPr>
    </w:lvl>
    <w:lvl w:ilvl="4" w:tplc="04090003">
      <w:start w:val="1"/>
      <w:numFmt w:val="bullet"/>
      <w:lvlText w:val="o"/>
      <w:lvlJc w:val="left"/>
      <w:pPr>
        <w:ind w:left="3957" w:hanging="360"/>
      </w:pPr>
      <w:rPr>
        <w:rFonts w:ascii="Courier New" w:hAnsi="Courier New" w:cs="Courier New" w:hint="default"/>
      </w:rPr>
    </w:lvl>
    <w:lvl w:ilvl="5" w:tplc="04090005">
      <w:start w:val="1"/>
      <w:numFmt w:val="bullet"/>
      <w:lvlText w:val=""/>
      <w:lvlJc w:val="left"/>
      <w:pPr>
        <w:ind w:left="4677" w:hanging="360"/>
      </w:pPr>
      <w:rPr>
        <w:rFonts w:ascii="Wingdings" w:hAnsi="Wingdings" w:hint="default"/>
      </w:rPr>
    </w:lvl>
    <w:lvl w:ilvl="6" w:tplc="04090001">
      <w:start w:val="1"/>
      <w:numFmt w:val="bullet"/>
      <w:lvlText w:val=""/>
      <w:lvlJc w:val="left"/>
      <w:pPr>
        <w:ind w:left="5397" w:hanging="360"/>
      </w:pPr>
      <w:rPr>
        <w:rFonts w:ascii="Symbol" w:hAnsi="Symbol" w:hint="default"/>
      </w:rPr>
    </w:lvl>
    <w:lvl w:ilvl="7" w:tplc="04090003">
      <w:start w:val="1"/>
      <w:numFmt w:val="bullet"/>
      <w:lvlText w:val="o"/>
      <w:lvlJc w:val="left"/>
      <w:pPr>
        <w:ind w:left="6117" w:hanging="360"/>
      </w:pPr>
      <w:rPr>
        <w:rFonts w:ascii="Courier New" w:hAnsi="Courier New" w:cs="Courier New" w:hint="default"/>
      </w:rPr>
    </w:lvl>
    <w:lvl w:ilvl="8" w:tplc="04090005">
      <w:start w:val="1"/>
      <w:numFmt w:val="bullet"/>
      <w:lvlText w:val=""/>
      <w:lvlJc w:val="left"/>
      <w:pPr>
        <w:ind w:left="6837" w:hanging="360"/>
      </w:pPr>
      <w:rPr>
        <w:rFonts w:ascii="Wingdings" w:hAnsi="Wingdings" w:hint="default"/>
      </w:rPr>
    </w:lvl>
  </w:abstractNum>
  <w:abstractNum w:abstractNumId="26" w15:restartNumberingAfterBreak="0">
    <w:nsid w:val="5A937F7E"/>
    <w:multiLevelType w:val="hybridMultilevel"/>
    <w:tmpl w:val="9F9A4B6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5B5D5112"/>
    <w:multiLevelType w:val="multilevel"/>
    <w:tmpl w:val="D9BA5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445905"/>
    <w:multiLevelType w:val="hybridMultilevel"/>
    <w:tmpl w:val="E8E2A7A0"/>
    <w:lvl w:ilvl="0" w:tplc="F9085954">
      <w:start w:val="1"/>
      <w:numFmt w:val="decimal"/>
      <w:lvlText w:val="3.3.%1."/>
      <w:lvlJc w:val="righ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9" w15:restartNumberingAfterBreak="0">
    <w:nsid w:val="5D926157"/>
    <w:multiLevelType w:val="hybridMultilevel"/>
    <w:tmpl w:val="0D6A0538"/>
    <w:lvl w:ilvl="0" w:tplc="3B10645C">
      <w:start w:val="1"/>
      <w:numFmt w:val="decimal"/>
      <w:lvlText w:val="3.5.%1."/>
      <w:lvlJc w:val="right"/>
      <w:pPr>
        <w:ind w:left="785"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0" w15:restartNumberingAfterBreak="0">
    <w:nsid w:val="5E0B113B"/>
    <w:multiLevelType w:val="hybridMultilevel"/>
    <w:tmpl w:val="B7DABB44"/>
    <w:lvl w:ilvl="0" w:tplc="7DE65B3E">
      <w:start w:val="1"/>
      <w:numFmt w:val="decimal"/>
      <w:lvlText w:val="3.%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385200"/>
    <w:multiLevelType w:val="hybridMultilevel"/>
    <w:tmpl w:val="0A3E41A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2" w15:restartNumberingAfterBreak="0">
    <w:nsid w:val="5E8B4174"/>
    <w:multiLevelType w:val="multilevel"/>
    <w:tmpl w:val="8B4C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E011B3"/>
    <w:multiLevelType w:val="hybridMultilevel"/>
    <w:tmpl w:val="65FC13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15:restartNumberingAfterBreak="0">
    <w:nsid w:val="60847772"/>
    <w:multiLevelType w:val="hybridMultilevel"/>
    <w:tmpl w:val="7B48FED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5" w15:restartNumberingAfterBreak="0">
    <w:nsid w:val="633C4E7B"/>
    <w:multiLevelType w:val="multilevel"/>
    <w:tmpl w:val="2508FE00"/>
    <w:lvl w:ilvl="0">
      <w:start w:val="2"/>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353397D"/>
    <w:multiLevelType w:val="hybridMultilevel"/>
    <w:tmpl w:val="B6BCF5EE"/>
    <w:lvl w:ilvl="0" w:tplc="72000314">
      <w:start w:val="1"/>
      <w:numFmt w:val="decimal"/>
      <w:lvlText w:val="3.2.%1."/>
      <w:lvlJc w:val="righ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7" w15:restartNumberingAfterBreak="0">
    <w:nsid w:val="66A5268F"/>
    <w:multiLevelType w:val="multilevel"/>
    <w:tmpl w:val="59581B26"/>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28115B"/>
    <w:multiLevelType w:val="multilevel"/>
    <w:tmpl w:val="682811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6AD420F9"/>
    <w:multiLevelType w:val="hybridMultilevel"/>
    <w:tmpl w:val="48D0C57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15:restartNumberingAfterBreak="0">
    <w:nsid w:val="72E17070"/>
    <w:multiLevelType w:val="multilevel"/>
    <w:tmpl w:val="B7026930"/>
    <w:lvl w:ilvl="0">
      <w:start w:val="1"/>
      <w:numFmt w:val="decimal"/>
      <w:lvlText w:val="%1"/>
      <w:lvlJc w:val="left"/>
      <w:pPr>
        <w:ind w:left="360" w:hanging="360"/>
      </w:pPr>
      <w:rPr>
        <w:rFonts w:hint="default"/>
      </w:rPr>
    </w:lvl>
    <w:lvl w:ilvl="1">
      <w:start w:val="1"/>
      <w:numFmt w:val="decimal"/>
      <w:lvlText w:val="%1.%2"/>
      <w:lvlJc w:val="left"/>
      <w:pPr>
        <w:ind w:left="525" w:hanging="36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1905" w:hanging="108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595" w:hanging="1440"/>
      </w:pPr>
      <w:rPr>
        <w:rFonts w:hint="default"/>
      </w:rPr>
    </w:lvl>
    <w:lvl w:ilvl="8">
      <w:start w:val="1"/>
      <w:numFmt w:val="decimal"/>
      <w:lvlText w:val="%1.%2.%3.%4.%5.%6.%7.%8.%9"/>
      <w:lvlJc w:val="left"/>
      <w:pPr>
        <w:ind w:left="2760" w:hanging="1440"/>
      </w:pPr>
      <w:rPr>
        <w:rFonts w:hint="default"/>
      </w:rPr>
    </w:lvl>
  </w:abstractNum>
  <w:abstractNum w:abstractNumId="41" w15:restartNumberingAfterBreak="0">
    <w:nsid w:val="74181468"/>
    <w:multiLevelType w:val="hybridMultilevel"/>
    <w:tmpl w:val="F6B875DC"/>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74BC198E"/>
    <w:multiLevelType w:val="hybridMultilevel"/>
    <w:tmpl w:val="3C7A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6162D3"/>
    <w:multiLevelType w:val="hybridMultilevel"/>
    <w:tmpl w:val="226E3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F309BD"/>
    <w:multiLevelType w:val="multilevel"/>
    <w:tmpl w:val="716492F0"/>
    <w:lvl w:ilvl="0">
      <w:start w:val="2"/>
      <w:numFmt w:val="decimal"/>
      <w:lvlText w:val="%1"/>
      <w:lvlJc w:val="left"/>
      <w:pPr>
        <w:ind w:left="375" w:hanging="375"/>
      </w:pPr>
      <w:rPr>
        <w:rFonts w:hint="default"/>
      </w:rPr>
    </w:lvl>
    <w:lvl w:ilvl="1">
      <w:start w:val="5"/>
      <w:numFmt w:val="decimal"/>
      <w:lvlText w:val="%1.%2"/>
      <w:lvlJc w:val="left"/>
      <w:pPr>
        <w:ind w:left="975" w:hanging="375"/>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960" w:hanging="2160"/>
      </w:pPr>
      <w:rPr>
        <w:rFonts w:hint="default"/>
      </w:rPr>
    </w:lvl>
  </w:abstractNum>
  <w:num w:numId="1">
    <w:abstractNumId w:val="19"/>
  </w:num>
  <w:num w:numId="2">
    <w:abstractNumId w:val="2"/>
  </w:num>
  <w:num w:numId="3">
    <w:abstractNumId w:val="7"/>
  </w:num>
  <w:num w:numId="4">
    <w:abstractNumId w:val="8"/>
  </w:num>
  <w:num w:numId="5">
    <w:abstractNumId w:val="4"/>
  </w:num>
  <w:num w:numId="6">
    <w:abstractNumId w:val="41"/>
  </w:num>
  <w:num w:numId="7">
    <w:abstractNumId w:val="15"/>
  </w:num>
  <w:num w:numId="8">
    <w:abstractNumId w:val="26"/>
  </w:num>
  <w:num w:numId="9">
    <w:abstractNumId w:val="12"/>
  </w:num>
  <w:num w:numId="10">
    <w:abstractNumId w:val="34"/>
  </w:num>
  <w:num w:numId="11">
    <w:abstractNumId w:val="9"/>
  </w:num>
  <w:num w:numId="12">
    <w:abstractNumId w:val="1"/>
  </w:num>
  <w:num w:numId="13">
    <w:abstractNumId w:val="39"/>
  </w:num>
  <w:num w:numId="14">
    <w:abstractNumId w:val="25"/>
  </w:num>
  <w:num w:numId="15">
    <w:abstractNumId w:val="11"/>
  </w:num>
  <w:num w:numId="16">
    <w:abstractNumId w:val="31"/>
  </w:num>
  <w:num w:numId="17">
    <w:abstractNumId w:val="33"/>
  </w:num>
  <w:num w:numId="18">
    <w:abstractNumId w:val="6"/>
  </w:num>
  <w:num w:numId="19">
    <w:abstractNumId w:val="43"/>
  </w:num>
  <w:num w:numId="20">
    <w:abstractNumId w:val="24"/>
  </w:num>
  <w:num w:numId="21">
    <w:abstractNumId w:val="17"/>
  </w:num>
  <w:num w:numId="22">
    <w:abstractNumId w:val="22"/>
  </w:num>
  <w:num w:numId="23">
    <w:abstractNumId w:val="20"/>
  </w:num>
  <w:num w:numId="24">
    <w:abstractNumId w:val="5"/>
  </w:num>
  <w:num w:numId="25">
    <w:abstractNumId w:val="38"/>
  </w:num>
  <w:num w:numId="26">
    <w:abstractNumId w:val="42"/>
  </w:num>
  <w:num w:numId="27">
    <w:abstractNumId w:val="10"/>
  </w:num>
  <w:num w:numId="28">
    <w:abstractNumId w:val="30"/>
  </w:num>
  <w:num w:numId="29">
    <w:abstractNumId w:val="32"/>
  </w:num>
  <w:num w:numId="30">
    <w:abstractNumId w:val="13"/>
  </w:num>
  <w:num w:numId="31">
    <w:abstractNumId w:val="3"/>
  </w:num>
  <w:num w:numId="32">
    <w:abstractNumId w:val="27"/>
  </w:num>
  <w:num w:numId="33">
    <w:abstractNumId w:val="37"/>
  </w:num>
  <w:num w:numId="34">
    <w:abstractNumId w:val="36"/>
  </w:num>
  <w:num w:numId="35">
    <w:abstractNumId w:val="28"/>
  </w:num>
  <w:num w:numId="36">
    <w:abstractNumId w:val="29"/>
  </w:num>
  <w:num w:numId="37">
    <w:abstractNumId w:val="40"/>
  </w:num>
  <w:num w:numId="38">
    <w:abstractNumId w:val="14"/>
  </w:num>
  <w:num w:numId="39">
    <w:abstractNumId w:val="35"/>
  </w:num>
  <w:num w:numId="40">
    <w:abstractNumId w:val="18"/>
  </w:num>
  <w:num w:numId="41">
    <w:abstractNumId w:val="16"/>
  </w:num>
  <w:num w:numId="42">
    <w:abstractNumId w:val="23"/>
  </w:num>
  <w:num w:numId="43">
    <w:abstractNumId w:val="44"/>
  </w:num>
  <w:num w:numId="44">
    <w:abstractNumId w:val="21"/>
  </w:num>
  <w:num w:numId="45">
    <w:abstractNumId w:val="0"/>
  </w:num>
  <w:numIdMacAtCleanup w:val="3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U THIEN">
    <w15:presenceInfo w15:providerId="None" w15:userId="THU THI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6168"/>
    <w:rsid w:val="000175A7"/>
    <w:rsid w:val="0003522A"/>
    <w:rsid w:val="000A2B65"/>
    <w:rsid w:val="000B139A"/>
    <w:rsid w:val="000E2717"/>
    <w:rsid w:val="000E6168"/>
    <w:rsid w:val="000F0456"/>
    <w:rsid w:val="001002C8"/>
    <w:rsid w:val="00106AB4"/>
    <w:rsid w:val="001262ED"/>
    <w:rsid w:val="00136081"/>
    <w:rsid w:val="0018796A"/>
    <w:rsid w:val="001B0F36"/>
    <w:rsid w:val="001F1EAF"/>
    <w:rsid w:val="001F76C7"/>
    <w:rsid w:val="00212973"/>
    <w:rsid w:val="0022574E"/>
    <w:rsid w:val="00234544"/>
    <w:rsid w:val="00242BD2"/>
    <w:rsid w:val="002811E4"/>
    <w:rsid w:val="00292ACB"/>
    <w:rsid w:val="002F349C"/>
    <w:rsid w:val="0033160E"/>
    <w:rsid w:val="00362936"/>
    <w:rsid w:val="003930D7"/>
    <w:rsid w:val="0039639C"/>
    <w:rsid w:val="003A4EC3"/>
    <w:rsid w:val="003D48A6"/>
    <w:rsid w:val="004051BC"/>
    <w:rsid w:val="00406495"/>
    <w:rsid w:val="00424763"/>
    <w:rsid w:val="00430613"/>
    <w:rsid w:val="004822D8"/>
    <w:rsid w:val="004862A3"/>
    <w:rsid w:val="004E0439"/>
    <w:rsid w:val="004F6E64"/>
    <w:rsid w:val="0053360B"/>
    <w:rsid w:val="00544A5F"/>
    <w:rsid w:val="005467CC"/>
    <w:rsid w:val="005840C0"/>
    <w:rsid w:val="00593C0B"/>
    <w:rsid w:val="005C3872"/>
    <w:rsid w:val="005D29C0"/>
    <w:rsid w:val="00615967"/>
    <w:rsid w:val="0064325A"/>
    <w:rsid w:val="00671C13"/>
    <w:rsid w:val="006740E5"/>
    <w:rsid w:val="00686B7B"/>
    <w:rsid w:val="00695046"/>
    <w:rsid w:val="006A0284"/>
    <w:rsid w:val="006E731C"/>
    <w:rsid w:val="00754A20"/>
    <w:rsid w:val="007F286E"/>
    <w:rsid w:val="00863652"/>
    <w:rsid w:val="00874353"/>
    <w:rsid w:val="008760C6"/>
    <w:rsid w:val="008A6E8A"/>
    <w:rsid w:val="008C1CF0"/>
    <w:rsid w:val="008C61A2"/>
    <w:rsid w:val="008F09C2"/>
    <w:rsid w:val="008F11D0"/>
    <w:rsid w:val="00941D74"/>
    <w:rsid w:val="00990D00"/>
    <w:rsid w:val="009A2B1D"/>
    <w:rsid w:val="009B6382"/>
    <w:rsid w:val="009C1CBD"/>
    <w:rsid w:val="009C3763"/>
    <w:rsid w:val="009F4F0F"/>
    <w:rsid w:val="00A010F9"/>
    <w:rsid w:val="00A03A2A"/>
    <w:rsid w:val="00A34A29"/>
    <w:rsid w:val="00A35E78"/>
    <w:rsid w:val="00A37BAB"/>
    <w:rsid w:val="00A531C7"/>
    <w:rsid w:val="00A76CD1"/>
    <w:rsid w:val="00A96F06"/>
    <w:rsid w:val="00AC287D"/>
    <w:rsid w:val="00B80852"/>
    <w:rsid w:val="00BB2207"/>
    <w:rsid w:val="00BD068E"/>
    <w:rsid w:val="00BE25AC"/>
    <w:rsid w:val="00C32F9C"/>
    <w:rsid w:val="00C73A6D"/>
    <w:rsid w:val="00C94A8C"/>
    <w:rsid w:val="00C94F3C"/>
    <w:rsid w:val="00D25E35"/>
    <w:rsid w:val="00D26C2A"/>
    <w:rsid w:val="00D42B95"/>
    <w:rsid w:val="00DB27BA"/>
    <w:rsid w:val="00DB79D2"/>
    <w:rsid w:val="00DE64CF"/>
    <w:rsid w:val="00DF277A"/>
    <w:rsid w:val="00E1070C"/>
    <w:rsid w:val="00E1611A"/>
    <w:rsid w:val="00E43326"/>
    <w:rsid w:val="00E43E4A"/>
    <w:rsid w:val="00E43FA8"/>
    <w:rsid w:val="00EF1375"/>
    <w:rsid w:val="00F02310"/>
    <w:rsid w:val="00F07EBA"/>
    <w:rsid w:val="00F2496C"/>
    <w:rsid w:val="00F6462E"/>
    <w:rsid w:val="00FD4414"/>
    <w:rsid w:val="00FF0B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7991F"/>
  <w15:chartTrackingRefBased/>
  <w15:docId w15:val="{BC62E58A-9E63-449B-9FFE-3AFA80520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360B"/>
  </w:style>
  <w:style w:type="paragraph" w:styleId="Heading1">
    <w:name w:val="heading 1"/>
    <w:basedOn w:val="Normal"/>
    <w:next w:val="Normal"/>
    <w:link w:val="Heading1Char"/>
    <w:rsid w:val="000E2717"/>
    <w:pPr>
      <w:autoSpaceDN w:val="0"/>
      <w:spacing w:before="100" w:after="100" w:line="240" w:lineRule="auto"/>
      <w:outlineLvl w:val="0"/>
    </w:pPr>
    <w:rPr>
      <w:rFonts w:ascii="Times New Roman" w:eastAsia="Times New Roman" w:hAnsi="Times New Roman" w:cs="Times New Roman"/>
      <w:b/>
      <w:bCs/>
      <w:kern w:val="3"/>
      <w:sz w:val="48"/>
      <w:szCs w:val="48"/>
      <w:lang w:val="vi-VN" w:eastAsia="vi-VN"/>
    </w:rPr>
  </w:style>
  <w:style w:type="paragraph" w:styleId="Heading2">
    <w:name w:val="heading 2"/>
    <w:basedOn w:val="Normal"/>
    <w:next w:val="Normal"/>
    <w:link w:val="Heading2Char"/>
    <w:uiPriority w:val="9"/>
    <w:semiHidden/>
    <w:unhideWhenUsed/>
    <w:qFormat/>
    <w:rsid w:val="008F11D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06AB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E2717"/>
    <w:rPr>
      <w:rFonts w:ascii="Times New Roman" w:eastAsia="Times New Roman" w:hAnsi="Times New Roman" w:cs="Times New Roman"/>
      <w:b/>
      <w:bCs/>
      <w:kern w:val="3"/>
      <w:sz w:val="48"/>
      <w:szCs w:val="48"/>
      <w:lang w:val="vi-VN" w:eastAsia="vi-VN"/>
    </w:rPr>
  </w:style>
  <w:style w:type="character" w:customStyle="1" w:styleId="Heading2Char">
    <w:name w:val="Heading 2 Char"/>
    <w:basedOn w:val="DefaultParagraphFont"/>
    <w:link w:val="Heading2"/>
    <w:uiPriority w:val="9"/>
    <w:semiHidden/>
    <w:rsid w:val="008F11D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06AB4"/>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link w:val="ListParagraphChar"/>
    <w:uiPriority w:val="34"/>
    <w:qFormat/>
    <w:rsid w:val="000E2717"/>
    <w:pPr>
      <w:ind w:left="720"/>
      <w:contextualSpacing/>
    </w:pPr>
  </w:style>
  <w:style w:type="character" w:customStyle="1" w:styleId="ListParagraphChar">
    <w:name w:val="List Paragraph Char"/>
    <w:basedOn w:val="DefaultParagraphFont"/>
    <w:link w:val="ListParagraph"/>
    <w:uiPriority w:val="34"/>
    <w:locked/>
    <w:rsid w:val="000E2717"/>
  </w:style>
  <w:style w:type="paragraph" w:styleId="BalloonText">
    <w:name w:val="Balloon Text"/>
    <w:basedOn w:val="Normal"/>
    <w:link w:val="BalloonTextChar"/>
    <w:uiPriority w:val="99"/>
    <w:semiHidden/>
    <w:unhideWhenUsed/>
    <w:rsid w:val="000E271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2717"/>
    <w:rPr>
      <w:rFonts w:ascii="Segoe UI" w:hAnsi="Segoe UI" w:cs="Segoe UI"/>
      <w:sz w:val="18"/>
      <w:szCs w:val="18"/>
    </w:rPr>
  </w:style>
  <w:style w:type="table" w:styleId="TableGrid">
    <w:name w:val="Table Grid"/>
    <w:basedOn w:val="TableNormal"/>
    <w:uiPriority w:val="59"/>
    <w:rsid w:val="00E433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Number3">
    <w:name w:val="List Number 3"/>
    <w:basedOn w:val="Normal"/>
    <w:uiPriority w:val="99"/>
    <w:semiHidden/>
    <w:unhideWhenUsed/>
    <w:rsid w:val="00593C0B"/>
    <w:pPr>
      <w:numPr>
        <w:numId w:val="9"/>
      </w:numPr>
      <w:contextualSpacing/>
    </w:pPr>
  </w:style>
  <w:style w:type="character" w:customStyle="1" w:styleId="McnhChar">
    <w:name w:val="Mặc định Char"/>
    <w:basedOn w:val="DefaultParagraphFont"/>
    <w:link w:val="Mcnh"/>
    <w:locked/>
    <w:rsid w:val="00106AB4"/>
    <w:rPr>
      <w:rFonts w:ascii="Times New Roman" w:hAnsi="Times New Roman" w:cs="Times New Roman"/>
      <w:color w:val="010101"/>
      <w:sz w:val="26"/>
      <w:szCs w:val="26"/>
    </w:rPr>
  </w:style>
  <w:style w:type="paragraph" w:customStyle="1" w:styleId="Mcnh">
    <w:name w:val="Mặc định"/>
    <w:basedOn w:val="Header"/>
    <w:link w:val="McnhChar"/>
    <w:qFormat/>
    <w:rsid w:val="00106AB4"/>
    <w:pPr>
      <w:spacing w:line="360" w:lineRule="auto"/>
      <w:ind w:left="357"/>
      <w:jc w:val="center"/>
    </w:pPr>
    <w:rPr>
      <w:rFonts w:ascii="Times New Roman" w:hAnsi="Times New Roman" w:cs="Times New Roman"/>
      <w:color w:val="010101"/>
      <w:sz w:val="26"/>
      <w:szCs w:val="26"/>
    </w:rPr>
  </w:style>
  <w:style w:type="paragraph" w:styleId="Header">
    <w:name w:val="header"/>
    <w:basedOn w:val="Normal"/>
    <w:link w:val="HeaderChar"/>
    <w:uiPriority w:val="99"/>
    <w:unhideWhenUsed/>
    <w:rsid w:val="00106A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AB4"/>
  </w:style>
  <w:style w:type="character" w:styleId="Hyperlink">
    <w:name w:val="Hyperlink"/>
    <w:basedOn w:val="DefaultParagraphFont"/>
    <w:uiPriority w:val="99"/>
    <w:unhideWhenUsed/>
    <w:rsid w:val="00106AB4"/>
    <w:rPr>
      <w:color w:val="0563C1" w:themeColor="hyperlink"/>
      <w:u w:val="single"/>
    </w:rPr>
  </w:style>
  <w:style w:type="character" w:customStyle="1" w:styleId="apple-converted-space">
    <w:name w:val="apple-converted-space"/>
    <w:basedOn w:val="DefaultParagraphFont"/>
    <w:rsid w:val="00106AB4"/>
  </w:style>
  <w:style w:type="paragraph" w:styleId="TOCHeading">
    <w:name w:val="TOC Heading"/>
    <w:basedOn w:val="Heading1"/>
    <w:next w:val="Normal"/>
    <w:uiPriority w:val="39"/>
    <w:unhideWhenUsed/>
    <w:qFormat/>
    <w:rsid w:val="008F09C2"/>
    <w:pPr>
      <w:keepNext/>
      <w:keepLines/>
      <w:autoSpaceDN/>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8F09C2"/>
    <w:pPr>
      <w:spacing w:after="100"/>
    </w:pPr>
  </w:style>
  <w:style w:type="paragraph" w:styleId="TOC2">
    <w:name w:val="toc 2"/>
    <w:basedOn w:val="Normal"/>
    <w:next w:val="Normal"/>
    <w:autoRedefine/>
    <w:uiPriority w:val="39"/>
    <w:unhideWhenUsed/>
    <w:rsid w:val="008F09C2"/>
    <w:pPr>
      <w:spacing w:after="100"/>
      <w:ind w:left="220"/>
    </w:pPr>
  </w:style>
  <w:style w:type="paragraph" w:styleId="TOC3">
    <w:name w:val="toc 3"/>
    <w:basedOn w:val="Normal"/>
    <w:next w:val="Normal"/>
    <w:autoRedefine/>
    <w:uiPriority w:val="39"/>
    <w:unhideWhenUsed/>
    <w:rsid w:val="008F09C2"/>
    <w:pPr>
      <w:spacing w:after="100"/>
      <w:ind w:left="440"/>
    </w:pPr>
  </w:style>
  <w:style w:type="paragraph" w:styleId="Footer">
    <w:name w:val="footer"/>
    <w:basedOn w:val="Normal"/>
    <w:link w:val="FooterChar"/>
    <w:uiPriority w:val="99"/>
    <w:unhideWhenUsed/>
    <w:rsid w:val="008F09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09C2"/>
  </w:style>
  <w:style w:type="paragraph" w:styleId="TOC4">
    <w:name w:val="toc 4"/>
    <w:basedOn w:val="Normal"/>
    <w:next w:val="Normal"/>
    <w:autoRedefine/>
    <w:uiPriority w:val="39"/>
    <w:unhideWhenUsed/>
    <w:rsid w:val="008F09C2"/>
    <w:pPr>
      <w:spacing w:after="100"/>
      <w:ind w:left="660"/>
    </w:pPr>
  </w:style>
  <w:style w:type="character" w:styleId="Strong">
    <w:name w:val="Strong"/>
    <w:basedOn w:val="DefaultParagraphFont"/>
    <w:uiPriority w:val="22"/>
    <w:qFormat/>
    <w:rsid w:val="005C3872"/>
    <w:rPr>
      <w:b/>
      <w:bCs/>
    </w:rPr>
  </w:style>
  <w:style w:type="paragraph" w:styleId="NormalWeb">
    <w:name w:val="Normal (Web)"/>
    <w:basedOn w:val="Normal"/>
    <w:uiPriority w:val="99"/>
    <w:semiHidden/>
    <w:unhideWhenUsed/>
    <w:rsid w:val="005C3872"/>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4822D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26638">
      <w:bodyDiv w:val="1"/>
      <w:marLeft w:val="0"/>
      <w:marRight w:val="0"/>
      <w:marTop w:val="0"/>
      <w:marBottom w:val="0"/>
      <w:divBdr>
        <w:top w:val="none" w:sz="0" w:space="0" w:color="auto"/>
        <w:left w:val="none" w:sz="0" w:space="0" w:color="auto"/>
        <w:bottom w:val="none" w:sz="0" w:space="0" w:color="auto"/>
        <w:right w:val="none" w:sz="0" w:space="0" w:color="auto"/>
      </w:divBdr>
    </w:div>
    <w:div w:id="434904391">
      <w:bodyDiv w:val="1"/>
      <w:marLeft w:val="0"/>
      <w:marRight w:val="0"/>
      <w:marTop w:val="0"/>
      <w:marBottom w:val="0"/>
      <w:divBdr>
        <w:top w:val="none" w:sz="0" w:space="0" w:color="auto"/>
        <w:left w:val="none" w:sz="0" w:space="0" w:color="auto"/>
        <w:bottom w:val="none" w:sz="0" w:space="0" w:color="auto"/>
        <w:right w:val="none" w:sz="0" w:space="0" w:color="auto"/>
      </w:divBdr>
    </w:div>
    <w:div w:id="527764814">
      <w:bodyDiv w:val="1"/>
      <w:marLeft w:val="0"/>
      <w:marRight w:val="0"/>
      <w:marTop w:val="0"/>
      <w:marBottom w:val="0"/>
      <w:divBdr>
        <w:top w:val="none" w:sz="0" w:space="0" w:color="auto"/>
        <w:left w:val="none" w:sz="0" w:space="0" w:color="auto"/>
        <w:bottom w:val="none" w:sz="0" w:space="0" w:color="auto"/>
        <w:right w:val="none" w:sz="0" w:space="0" w:color="auto"/>
      </w:divBdr>
    </w:div>
    <w:div w:id="546841669">
      <w:bodyDiv w:val="1"/>
      <w:marLeft w:val="0"/>
      <w:marRight w:val="0"/>
      <w:marTop w:val="0"/>
      <w:marBottom w:val="0"/>
      <w:divBdr>
        <w:top w:val="none" w:sz="0" w:space="0" w:color="auto"/>
        <w:left w:val="none" w:sz="0" w:space="0" w:color="auto"/>
        <w:bottom w:val="none" w:sz="0" w:space="0" w:color="auto"/>
        <w:right w:val="none" w:sz="0" w:space="0" w:color="auto"/>
      </w:divBdr>
    </w:div>
    <w:div w:id="738744592">
      <w:bodyDiv w:val="1"/>
      <w:marLeft w:val="0"/>
      <w:marRight w:val="0"/>
      <w:marTop w:val="0"/>
      <w:marBottom w:val="0"/>
      <w:divBdr>
        <w:top w:val="none" w:sz="0" w:space="0" w:color="auto"/>
        <w:left w:val="none" w:sz="0" w:space="0" w:color="auto"/>
        <w:bottom w:val="none" w:sz="0" w:space="0" w:color="auto"/>
        <w:right w:val="none" w:sz="0" w:space="0" w:color="auto"/>
      </w:divBdr>
    </w:div>
    <w:div w:id="1097949201">
      <w:bodyDiv w:val="1"/>
      <w:marLeft w:val="0"/>
      <w:marRight w:val="0"/>
      <w:marTop w:val="0"/>
      <w:marBottom w:val="0"/>
      <w:divBdr>
        <w:top w:val="none" w:sz="0" w:space="0" w:color="auto"/>
        <w:left w:val="none" w:sz="0" w:space="0" w:color="auto"/>
        <w:bottom w:val="none" w:sz="0" w:space="0" w:color="auto"/>
        <w:right w:val="none" w:sz="0" w:space="0" w:color="auto"/>
      </w:divBdr>
    </w:div>
    <w:div w:id="1153720309">
      <w:bodyDiv w:val="1"/>
      <w:marLeft w:val="0"/>
      <w:marRight w:val="0"/>
      <w:marTop w:val="0"/>
      <w:marBottom w:val="0"/>
      <w:divBdr>
        <w:top w:val="none" w:sz="0" w:space="0" w:color="auto"/>
        <w:left w:val="none" w:sz="0" w:space="0" w:color="auto"/>
        <w:bottom w:val="none" w:sz="0" w:space="0" w:color="auto"/>
        <w:right w:val="none" w:sz="0" w:space="0" w:color="auto"/>
      </w:divBdr>
    </w:div>
    <w:div w:id="1437944688">
      <w:bodyDiv w:val="1"/>
      <w:marLeft w:val="0"/>
      <w:marRight w:val="0"/>
      <w:marTop w:val="0"/>
      <w:marBottom w:val="0"/>
      <w:divBdr>
        <w:top w:val="none" w:sz="0" w:space="0" w:color="auto"/>
        <w:left w:val="none" w:sz="0" w:space="0" w:color="auto"/>
        <w:bottom w:val="none" w:sz="0" w:space="0" w:color="auto"/>
        <w:right w:val="none" w:sz="0" w:space="0" w:color="auto"/>
      </w:divBdr>
    </w:div>
    <w:div w:id="1492286405">
      <w:bodyDiv w:val="1"/>
      <w:marLeft w:val="0"/>
      <w:marRight w:val="0"/>
      <w:marTop w:val="0"/>
      <w:marBottom w:val="0"/>
      <w:divBdr>
        <w:top w:val="none" w:sz="0" w:space="0" w:color="auto"/>
        <w:left w:val="none" w:sz="0" w:space="0" w:color="auto"/>
        <w:bottom w:val="none" w:sz="0" w:space="0" w:color="auto"/>
        <w:right w:val="none" w:sz="0" w:space="0" w:color="auto"/>
      </w:divBdr>
    </w:div>
    <w:div w:id="1495754754">
      <w:bodyDiv w:val="1"/>
      <w:marLeft w:val="0"/>
      <w:marRight w:val="0"/>
      <w:marTop w:val="0"/>
      <w:marBottom w:val="0"/>
      <w:divBdr>
        <w:top w:val="none" w:sz="0" w:space="0" w:color="auto"/>
        <w:left w:val="none" w:sz="0" w:space="0" w:color="auto"/>
        <w:bottom w:val="none" w:sz="0" w:space="0" w:color="auto"/>
        <w:right w:val="none" w:sz="0" w:space="0" w:color="auto"/>
      </w:divBdr>
    </w:div>
    <w:div w:id="1705014460">
      <w:bodyDiv w:val="1"/>
      <w:marLeft w:val="0"/>
      <w:marRight w:val="0"/>
      <w:marTop w:val="0"/>
      <w:marBottom w:val="0"/>
      <w:divBdr>
        <w:top w:val="none" w:sz="0" w:space="0" w:color="auto"/>
        <w:left w:val="none" w:sz="0" w:space="0" w:color="auto"/>
        <w:bottom w:val="none" w:sz="0" w:space="0" w:color="auto"/>
        <w:right w:val="none" w:sz="0" w:space="0" w:color="auto"/>
      </w:divBdr>
    </w:div>
    <w:div w:id="1772553557">
      <w:bodyDiv w:val="1"/>
      <w:marLeft w:val="0"/>
      <w:marRight w:val="0"/>
      <w:marTop w:val="0"/>
      <w:marBottom w:val="0"/>
      <w:divBdr>
        <w:top w:val="none" w:sz="0" w:space="0" w:color="auto"/>
        <w:left w:val="none" w:sz="0" w:space="0" w:color="auto"/>
        <w:bottom w:val="none" w:sz="0" w:space="0" w:color="auto"/>
        <w:right w:val="none" w:sz="0" w:space="0" w:color="auto"/>
      </w:divBdr>
    </w:div>
    <w:div w:id="2095734306">
      <w:bodyDiv w:val="1"/>
      <w:marLeft w:val="0"/>
      <w:marRight w:val="0"/>
      <w:marTop w:val="0"/>
      <w:marBottom w:val="0"/>
      <w:divBdr>
        <w:top w:val="none" w:sz="0" w:space="0" w:color="auto"/>
        <w:left w:val="none" w:sz="0" w:space="0" w:color="auto"/>
        <w:bottom w:val="none" w:sz="0" w:space="0" w:color="auto"/>
        <w:right w:val="none" w:sz="0" w:space="0" w:color="auto"/>
      </w:divBdr>
    </w:div>
    <w:div w:id="2117866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4F821A-CA3F-40AE-AA1E-7E6183ED2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60</Pages>
  <Words>4532</Words>
  <Characters>25834</Characters>
  <Application>Microsoft Office Word</Application>
  <DocSecurity>0</DocSecurity>
  <Lines>215</Lines>
  <Paragraphs>60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30306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THIEN</dc:creator>
  <cp:keywords/>
  <dc:description/>
  <cp:lastModifiedBy>Hendrichs Cullen</cp:lastModifiedBy>
  <cp:revision>9</cp:revision>
  <dcterms:created xsi:type="dcterms:W3CDTF">2021-05-15T11:27:00Z</dcterms:created>
  <dcterms:modified xsi:type="dcterms:W3CDTF">2021-05-22T10:35:00Z</dcterms:modified>
</cp:coreProperties>
</file>