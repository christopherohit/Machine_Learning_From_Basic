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C90F4E" w14:textId="651E50F4" w:rsidR="00136081" w:rsidRPr="004822D8" w:rsidRDefault="00C94F3C" w:rsidP="00E1611A">
      <w:pPr>
        <w:pStyle w:val="Heading1"/>
        <w:rPr>
          <w:sz w:val="28"/>
          <w:szCs w:val="28"/>
        </w:rPr>
      </w:pPr>
      <w:bookmarkStart w:id="0" w:name="_Toc71995222"/>
      <w:r w:rsidRPr="004822D8">
        <w:rPr>
          <w:b w:val="0"/>
          <w:noProof/>
          <w:color w:val="0070C0"/>
          <w:sz w:val="28"/>
          <w:szCs w:val="28"/>
        </w:rPr>
        <w:drawing>
          <wp:anchor distT="0" distB="0" distL="114300" distR="114300" simplePos="0" relativeHeight="251664384" behindDoc="1" locked="0" layoutInCell="1" allowOverlap="1" wp14:anchorId="54A1C985" wp14:editId="171812E1">
            <wp:simplePos x="0" y="0"/>
            <wp:positionH relativeFrom="margin">
              <wp:align>center</wp:align>
            </wp:positionH>
            <wp:positionV relativeFrom="paragraph">
              <wp:posOffset>-361315</wp:posOffset>
            </wp:positionV>
            <wp:extent cx="6381750" cy="8943975"/>
            <wp:effectExtent l="0" t="0" r="0" b="9525"/>
            <wp:wrapNone/>
            <wp:docPr id="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381750" cy="8943975"/>
                    </a:xfrm>
                    <a:prstGeom prst="rect">
                      <a:avLst/>
                    </a:prstGeom>
                    <a:noFill/>
                  </pic:spPr>
                </pic:pic>
              </a:graphicData>
            </a:graphic>
            <wp14:sizeRelH relativeFrom="margin">
              <wp14:pctWidth>0</wp14:pctWidth>
            </wp14:sizeRelH>
            <wp14:sizeRelV relativeFrom="margin">
              <wp14:pctHeight>0</wp14:pctHeight>
            </wp14:sizeRelV>
          </wp:anchor>
        </w:drawing>
      </w:r>
      <w:bookmarkEnd w:id="0"/>
    </w:p>
    <w:p w14:paraId="06ABC18F" w14:textId="67FE5440" w:rsidR="00136081" w:rsidRPr="004822D8" w:rsidRDefault="00136081" w:rsidP="00E1611A">
      <w:pPr>
        <w:pStyle w:val="Heading1"/>
        <w:rPr>
          <w:sz w:val="28"/>
          <w:szCs w:val="28"/>
        </w:rPr>
      </w:pPr>
    </w:p>
    <w:p w14:paraId="1133A81A" w14:textId="77777777" w:rsidR="00136081" w:rsidRPr="004822D8" w:rsidRDefault="00136081" w:rsidP="00A010F9">
      <w:pPr>
        <w:jc w:val="center"/>
        <w:rPr>
          <w:rFonts w:ascii="Times New Roman" w:hAnsi="Times New Roman" w:cs="Times New Roman"/>
          <w:sz w:val="28"/>
          <w:szCs w:val="28"/>
        </w:rPr>
      </w:pPr>
    </w:p>
    <w:p w14:paraId="63232DA3" w14:textId="5ADCD683" w:rsidR="00136081" w:rsidRPr="004822D8" w:rsidRDefault="00136081" w:rsidP="00A010F9">
      <w:pPr>
        <w:jc w:val="center"/>
        <w:rPr>
          <w:rFonts w:ascii="Times New Roman" w:hAnsi="Times New Roman" w:cs="Times New Roman"/>
          <w:b/>
          <w:color w:val="0070C0"/>
          <w:sz w:val="28"/>
          <w:szCs w:val="28"/>
          <w:lang w:val="vi-VN"/>
        </w:rPr>
      </w:pPr>
      <w:r w:rsidRPr="004822D8">
        <w:rPr>
          <w:rFonts w:ascii="Times New Roman" w:hAnsi="Times New Roman" w:cs="Times New Roman"/>
          <w:b/>
          <w:color w:val="0070C0"/>
          <w:sz w:val="28"/>
          <w:szCs w:val="28"/>
          <w:lang w:val="vi-VN"/>
        </w:rPr>
        <w:t>BỘ GIÁO DỤC VÀ ĐÀO TẠO</w:t>
      </w:r>
    </w:p>
    <w:p w14:paraId="579AC1FF" w14:textId="1198ED20" w:rsidR="00136081" w:rsidRPr="004822D8" w:rsidRDefault="00136081" w:rsidP="00A010F9">
      <w:pPr>
        <w:jc w:val="center"/>
        <w:rPr>
          <w:rFonts w:ascii="Times New Roman" w:hAnsi="Times New Roman" w:cs="Times New Roman"/>
          <w:b/>
          <w:color w:val="0070C0"/>
          <w:sz w:val="28"/>
          <w:szCs w:val="28"/>
          <w:lang w:val="vi-VN"/>
        </w:rPr>
      </w:pPr>
      <w:r w:rsidRPr="004822D8">
        <w:rPr>
          <w:rFonts w:ascii="Times New Roman" w:hAnsi="Times New Roman" w:cs="Times New Roman"/>
          <w:b/>
          <w:color w:val="0070C0"/>
          <w:sz w:val="28"/>
          <w:szCs w:val="28"/>
          <w:lang w:val="vi-VN"/>
        </w:rPr>
        <w:t>TRƯỜNG ĐẠI HỌC GIAO THÔNG VẬN TẢI</w:t>
      </w:r>
    </w:p>
    <w:p w14:paraId="6711302C" w14:textId="77777777" w:rsidR="00136081" w:rsidRPr="004822D8" w:rsidRDefault="00136081" w:rsidP="00A010F9">
      <w:pPr>
        <w:jc w:val="center"/>
        <w:rPr>
          <w:rFonts w:ascii="Times New Roman" w:hAnsi="Times New Roman" w:cs="Times New Roman"/>
          <w:b/>
          <w:color w:val="0070C0"/>
          <w:sz w:val="28"/>
          <w:szCs w:val="28"/>
          <w:lang w:val="vi-VN"/>
        </w:rPr>
      </w:pPr>
      <w:r w:rsidRPr="004822D8">
        <w:rPr>
          <w:rFonts w:ascii="Times New Roman" w:hAnsi="Times New Roman" w:cs="Times New Roman"/>
          <w:b/>
          <w:color w:val="0070C0"/>
          <w:sz w:val="28"/>
          <w:szCs w:val="28"/>
          <w:lang w:val="vi-VN"/>
        </w:rPr>
        <w:t>PHÂN HIỆU TẠI THÀNH PHỐ HỒ CHÍ MINH</w:t>
      </w:r>
    </w:p>
    <w:p w14:paraId="1971EE57" w14:textId="77777777" w:rsidR="00136081" w:rsidRPr="004822D8" w:rsidRDefault="00136081" w:rsidP="00A010F9">
      <w:pPr>
        <w:jc w:val="center"/>
        <w:rPr>
          <w:rFonts w:ascii="Times New Roman" w:hAnsi="Times New Roman" w:cs="Times New Roman"/>
          <w:b/>
          <w:color w:val="0070C0"/>
          <w:sz w:val="28"/>
          <w:szCs w:val="28"/>
          <w:lang w:val="vi-VN"/>
        </w:rPr>
      </w:pPr>
    </w:p>
    <w:p w14:paraId="42D137BA" w14:textId="77777777" w:rsidR="00136081" w:rsidRPr="004822D8" w:rsidRDefault="00136081" w:rsidP="00A010F9">
      <w:pPr>
        <w:jc w:val="center"/>
        <w:rPr>
          <w:rFonts w:ascii="Times New Roman" w:hAnsi="Times New Roman" w:cs="Times New Roman"/>
          <w:b/>
          <w:color w:val="0070C0"/>
          <w:sz w:val="28"/>
          <w:szCs w:val="28"/>
          <w:lang w:val="vi-VN"/>
        </w:rPr>
      </w:pPr>
      <w:r w:rsidRPr="004822D8">
        <w:rPr>
          <w:rFonts w:ascii="Times New Roman" w:hAnsi="Times New Roman" w:cs="Times New Roman"/>
          <w:noProof/>
          <w:sz w:val="28"/>
          <w:szCs w:val="28"/>
        </w:rPr>
        <w:drawing>
          <wp:inline distT="0" distB="0" distL="0" distR="0" wp14:anchorId="325EA371" wp14:editId="73B0F15A">
            <wp:extent cx="1507253" cy="1507253"/>
            <wp:effectExtent l="0" t="0" r="4445" b="4445"/>
            <wp:docPr id="12" name="Picture 12" descr="Description: http://ined.utc.edu.vn/sites/ined.utc.edu.vn/files/styles/medium/public/logo.png?itok=JEfoqp8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escription: http://ined.utc.edu.vn/sites/ined.utc.edu.vn/files/styles/medium/public/logo.png?itok=JEfoqp8q"/>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1519169" cy="1519169"/>
                    </a:xfrm>
                    <a:prstGeom prst="rect">
                      <a:avLst/>
                    </a:prstGeom>
                    <a:noFill/>
                    <a:ln>
                      <a:noFill/>
                    </a:ln>
                  </pic:spPr>
                </pic:pic>
              </a:graphicData>
            </a:graphic>
          </wp:inline>
        </w:drawing>
      </w:r>
    </w:p>
    <w:p w14:paraId="6F53B648" w14:textId="32CD9E9F" w:rsidR="00136081" w:rsidRPr="004822D8" w:rsidRDefault="00136081" w:rsidP="00A010F9">
      <w:pPr>
        <w:jc w:val="center"/>
        <w:rPr>
          <w:rFonts w:ascii="Times New Roman" w:hAnsi="Times New Roman" w:cs="Times New Roman"/>
          <w:b/>
          <w:color w:val="0070C0"/>
          <w:sz w:val="28"/>
          <w:szCs w:val="28"/>
          <w:lang w:val="vi-VN"/>
        </w:rPr>
      </w:pPr>
    </w:p>
    <w:p w14:paraId="7984CE94" w14:textId="2E0FC3F6" w:rsidR="00136081" w:rsidRPr="004822D8" w:rsidRDefault="00136081" w:rsidP="00A010F9">
      <w:pPr>
        <w:tabs>
          <w:tab w:val="left" w:pos="4560"/>
          <w:tab w:val="left" w:pos="6300"/>
        </w:tabs>
        <w:spacing w:before="80" w:after="80"/>
        <w:jc w:val="center"/>
        <w:rPr>
          <w:rFonts w:ascii="Times New Roman" w:hAnsi="Times New Roman" w:cs="Times New Roman"/>
          <w:b/>
          <w:color w:val="FF0000"/>
          <w:sz w:val="28"/>
          <w:szCs w:val="28"/>
        </w:rPr>
      </w:pPr>
      <w:r w:rsidRPr="004822D8">
        <w:rPr>
          <w:rFonts w:ascii="Times New Roman" w:hAnsi="Times New Roman" w:cs="Times New Roman"/>
          <w:b/>
          <w:color w:val="FF0000"/>
          <w:sz w:val="28"/>
          <w:szCs w:val="28"/>
        </w:rPr>
        <w:t>BÁO CÁO</w:t>
      </w:r>
      <w:r w:rsidR="001262ED">
        <w:rPr>
          <w:rFonts w:ascii="Times New Roman" w:hAnsi="Times New Roman" w:cs="Times New Roman"/>
          <w:b/>
          <w:color w:val="FF0000"/>
          <w:sz w:val="28"/>
          <w:szCs w:val="28"/>
        </w:rPr>
        <w:t xml:space="preserve"> BẢO VỆ</w:t>
      </w:r>
      <w:r w:rsidRPr="004822D8">
        <w:rPr>
          <w:rFonts w:ascii="Times New Roman" w:hAnsi="Times New Roman" w:cs="Times New Roman"/>
          <w:b/>
          <w:color w:val="FF0000"/>
          <w:sz w:val="28"/>
          <w:szCs w:val="28"/>
        </w:rPr>
        <w:t xml:space="preserve"> </w:t>
      </w:r>
      <w:r w:rsidR="001262ED">
        <w:rPr>
          <w:rFonts w:ascii="Times New Roman" w:hAnsi="Times New Roman" w:cs="Times New Roman"/>
          <w:b/>
          <w:color w:val="FF0000"/>
          <w:sz w:val="28"/>
          <w:szCs w:val="28"/>
        </w:rPr>
        <w:t>ĐỒ ÁN THỰC TẬP CHUYÊN MÔN</w:t>
      </w:r>
    </w:p>
    <w:p w14:paraId="76F60FA7" w14:textId="33868580" w:rsidR="00136081" w:rsidRPr="004822D8" w:rsidRDefault="00136081" w:rsidP="00A010F9">
      <w:pPr>
        <w:tabs>
          <w:tab w:val="left" w:pos="4560"/>
          <w:tab w:val="left" w:pos="6300"/>
        </w:tabs>
        <w:spacing w:before="80" w:after="80"/>
        <w:jc w:val="center"/>
        <w:rPr>
          <w:rFonts w:ascii="Times New Roman" w:hAnsi="Times New Roman" w:cs="Times New Roman"/>
          <w:b/>
          <w:sz w:val="28"/>
          <w:szCs w:val="28"/>
        </w:rPr>
      </w:pPr>
      <w:r w:rsidRPr="004822D8">
        <w:rPr>
          <w:rFonts w:ascii="Times New Roman" w:hAnsi="Times New Roman" w:cs="Times New Roman"/>
          <w:b/>
          <w:color w:val="FF0000"/>
          <w:sz w:val="28"/>
          <w:szCs w:val="28"/>
          <w:u w:val="single"/>
        </w:rPr>
        <w:t>MÔN</w:t>
      </w:r>
      <w:r w:rsidRPr="004822D8">
        <w:rPr>
          <w:rFonts w:ascii="Times New Roman" w:hAnsi="Times New Roman" w:cs="Times New Roman"/>
          <w:b/>
          <w:color w:val="FF0000"/>
          <w:sz w:val="28"/>
          <w:szCs w:val="28"/>
        </w:rPr>
        <w:t xml:space="preserve">: </w:t>
      </w:r>
      <w:r w:rsidR="001262ED">
        <w:rPr>
          <w:rFonts w:ascii="Times New Roman" w:hAnsi="Times New Roman" w:cs="Times New Roman"/>
          <w:b/>
          <w:color w:val="FF0000"/>
          <w:sz w:val="28"/>
          <w:szCs w:val="28"/>
        </w:rPr>
        <w:t>THỰC TẬP CHUYÊN MÔN</w:t>
      </w:r>
    </w:p>
    <w:p w14:paraId="58C37EAA" w14:textId="154B03DE" w:rsidR="00136081" w:rsidRPr="004822D8" w:rsidRDefault="00136081" w:rsidP="00A010F9">
      <w:pPr>
        <w:tabs>
          <w:tab w:val="left" w:pos="4560"/>
          <w:tab w:val="left" w:pos="6300"/>
        </w:tabs>
        <w:spacing w:before="80" w:after="80"/>
        <w:jc w:val="center"/>
        <w:rPr>
          <w:rFonts w:ascii="Times New Roman" w:hAnsi="Times New Roman" w:cs="Times New Roman"/>
          <w:b/>
          <w:color w:val="5B9BD5" w:themeColor="accent5"/>
          <w:sz w:val="28"/>
          <w:szCs w:val="28"/>
        </w:rPr>
      </w:pPr>
      <w:r w:rsidRPr="004822D8">
        <w:rPr>
          <w:rFonts w:ascii="Times New Roman" w:hAnsi="Times New Roman" w:cs="Times New Roman"/>
          <w:b/>
          <w:color w:val="5B9BD5" w:themeColor="accent5"/>
          <w:sz w:val="28"/>
          <w:szCs w:val="28"/>
          <w:u w:val="single"/>
        </w:rPr>
        <w:t>Đề tài</w:t>
      </w:r>
      <w:r w:rsidRPr="004822D8">
        <w:rPr>
          <w:rFonts w:ascii="Times New Roman" w:hAnsi="Times New Roman" w:cs="Times New Roman"/>
          <w:b/>
          <w:color w:val="5B9BD5" w:themeColor="accent5"/>
          <w:sz w:val="28"/>
          <w:szCs w:val="28"/>
        </w:rPr>
        <w:t>:</w:t>
      </w:r>
      <w:r w:rsidR="001262ED">
        <w:rPr>
          <w:rFonts w:ascii="Times New Roman" w:hAnsi="Times New Roman" w:cs="Times New Roman"/>
          <w:b/>
          <w:color w:val="5B9BD5" w:themeColor="accent5"/>
          <w:sz w:val="28"/>
          <w:szCs w:val="28"/>
        </w:rPr>
        <w:t xml:space="preserve"> PHÂN TÍCH</w:t>
      </w:r>
      <w:r w:rsidR="003A4EC3">
        <w:rPr>
          <w:rFonts w:ascii="Times New Roman" w:hAnsi="Times New Roman" w:cs="Times New Roman"/>
          <w:b/>
          <w:color w:val="5B9BD5" w:themeColor="accent5"/>
          <w:sz w:val="28"/>
          <w:szCs w:val="28"/>
        </w:rPr>
        <w:t xml:space="preserve"> MACHINE LEARNING CHO DỮ LIỆU BẢNG</w:t>
      </w:r>
    </w:p>
    <w:p w14:paraId="5EDF297B" w14:textId="77777777" w:rsidR="00136081" w:rsidRPr="004822D8" w:rsidRDefault="00136081" w:rsidP="00A010F9">
      <w:pPr>
        <w:tabs>
          <w:tab w:val="left" w:pos="4560"/>
          <w:tab w:val="left" w:pos="6300"/>
        </w:tabs>
        <w:spacing w:before="80" w:after="80"/>
        <w:jc w:val="center"/>
        <w:rPr>
          <w:rFonts w:ascii="Times New Roman" w:hAnsi="Times New Roman" w:cs="Times New Roman"/>
          <w:b/>
          <w:sz w:val="28"/>
          <w:szCs w:val="28"/>
          <w:u w:val="single"/>
        </w:rPr>
      </w:pPr>
    </w:p>
    <w:p w14:paraId="324738D7" w14:textId="79E027C6" w:rsidR="00136081" w:rsidRDefault="00136081" w:rsidP="00A010F9">
      <w:pPr>
        <w:tabs>
          <w:tab w:val="left" w:pos="4560"/>
          <w:tab w:val="left" w:pos="6300"/>
        </w:tabs>
        <w:spacing w:before="80" w:after="80"/>
        <w:jc w:val="center"/>
        <w:rPr>
          <w:rFonts w:ascii="Times New Roman" w:hAnsi="Times New Roman" w:cs="Times New Roman"/>
          <w:b/>
          <w:sz w:val="28"/>
          <w:szCs w:val="28"/>
        </w:rPr>
      </w:pPr>
      <w:r w:rsidRPr="004822D8">
        <w:rPr>
          <w:rFonts w:ascii="Times New Roman" w:hAnsi="Times New Roman" w:cs="Times New Roman"/>
          <w:b/>
          <w:sz w:val="28"/>
          <w:szCs w:val="28"/>
        </w:rPr>
        <w:t xml:space="preserve">GVHD: </w:t>
      </w:r>
      <w:r w:rsidR="003A4EC3">
        <w:rPr>
          <w:rFonts w:ascii="Times New Roman" w:hAnsi="Times New Roman" w:cs="Times New Roman"/>
          <w:b/>
          <w:sz w:val="28"/>
          <w:szCs w:val="28"/>
        </w:rPr>
        <w:t xml:space="preserve">    </w:t>
      </w:r>
      <w:r w:rsidRPr="004822D8">
        <w:rPr>
          <w:rFonts w:ascii="Times New Roman" w:hAnsi="Times New Roman" w:cs="Times New Roman"/>
          <w:b/>
          <w:sz w:val="28"/>
          <w:szCs w:val="28"/>
        </w:rPr>
        <w:t xml:space="preserve">Ths. </w:t>
      </w:r>
      <w:r w:rsidR="003A4EC3">
        <w:rPr>
          <w:rFonts w:ascii="Times New Roman" w:hAnsi="Times New Roman" w:cs="Times New Roman"/>
          <w:b/>
          <w:sz w:val="28"/>
          <w:szCs w:val="28"/>
        </w:rPr>
        <w:t>Phạm Thị Miên</w:t>
      </w:r>
    </w:p>
    <w:p w14:paraId="1909343E" w14:textId="434B0A41" w:rsidR="003A4EC3" w:rsidRPr="004822D8" w:rsidRDefault="00A010F9" w:rsidP="00A010F9">
      <w:pPr>
        <w:tabs>
          <w:tab w:val="left" w:pos="4560"/>
          <w:tab w:val="left" w:pos="6300"/>
        </w:tabs>
        <w:spacing w:before="80" w:after="80"/>
        <w:jc w:val="center"/>
        <w:rPr>
          <w:rFonts w:ascii="Times New Roman" w:hAnsi="Times New Roman" w:cs="Times New Roman"/>
          <w:b/>
          <w:sz w:val="28"/>
          <w:szCs w:val="28"/>
          <w:lang w:val="vi-VN"/>
        </w:rPr>
      </w:pPr>
      <w:r>
        <w:rPr>
          <w:rFonts w:ascii="Times New Roman" w:hAnsi="Times New Roman" w:cs="Times New Roman"/>
          <w:b/>
          <w:sz w:val="28"/>
          <w:szCs w:val="28"/>
        </w:rPr>
        <w:t xml:space="preserve">                       </w:t>
      </w:r>
      <w:r w:rsidR="003A4EC3">
        <w:rPr>
          <w:rFonts w:ascii="Times New Roman" w:hAnsi="Times New Roman" w:cs="Times New Roman"/>
          <w:b/>
          <w:sz w:val="28"/>
          <w:szCs w:val="28"/>
        </w:rPr>
        <w:t>Ths. Nguyễn Đình Hiển</w:t>
      </w:r>
    </w:p>
    <w:p w14:paraId="419C4096" w14:textId="77777777" w:rsidR="003A4EC3" w:rsidRDefault="003A4EC3" w:rsidP="00A010F9">
      <w:pPr>
        <w:tabs>
          <w:tab w:val="left" w:pos="540"/>
          <w:tab w:val="left" w:pos="4560"/>
          <w:tab w:val="left" w:pos="5040"/>
        </w:tabs>
        <w:spacing w:before="80" w:after="80"/>
        <w:jc w:val="center"/>
        <w:rPr>
          <w:rFonts w:ascii="Times New Roman" w:hAnsi="Times New Roman" w:cs="Times New Roman"/>
          <w:b/>
          <w:i/>
          <w:sz w:val="28"/>
          <w:szCs w:val="28"/>
        </w:rPr>
      </w:pPr>
    </w:p>
    <w:p w14:paraId="53415EF7" w14:textId="77777777" w:rsidR="003A4EC3" w:rsidRDefault="003A4EC3" w:rsidP="00A010F9">
      <w:pPr>
        <w:tabs>
          <w:tab w:val="left" w:pos="540"/>
          <w:tab w:val="left" w:pos="4560"/>
          <w:tab w:val="left" w:pos="5040"/>
        </w:tabs>
        <w:spacing w:before="80" w:after="80"/>
        <w:jc w:val="center"/>
        <w:rPr>
          <w:rFonts w:ascii="Times New Roman" w:hAnsi="Times New Roman" w:cs="Times New Roman"/>
          <w:b/>
          <w:i/>
          <w:sz w:val="28"/>
          <w:szCs w:val="28"/>
        </w:rPr>
      </w:pPr>
    </w:p>
    <w:p w14:paraId="715C4BD2" w14:textId="22668D24" w:rsidR="00136081" w:rsidRPr="004822D8" w:rsidRDefault="00136081" w:rsidP="00A010F9">
      <w:pPr>
        <w:tabs>
          <w:tab w:val="left" w:pos="540"/>
          <w:tab w:val="left" w:pos="4560"/>
          <w:tab w:val="left" w:pos="5040"/>
        </w:tabs>
        <w:spacing w:before="80" w:after="80"/>
        <w:jc w:val="center"/>
        <w:rPr>
          <w:rFonts w:ascii="Times New Roman" w:hAnsi="Times New Roman" w:cs="Times New Roman"/>
          <w:b/>
          <w:i/>
          <w:sz w:val="28"/>
          <w:szCs w:val="28"/>
        </w:rPr>
      </w:pPr>
      <w:r w:rsidRPr="004822D8">
        <w:rPr>
          <w:rFonts w:ascii="Times New Roman" w:hAnsi="Times New Roman" w:cs="Times New Roman"/>
          <w:b/>
          <w:i/>
          <w:sz w:val="28"/>
          <w:szCs w:val="28"/>
        </w:rPr>
        <w:t>Nhóm</w:t>
      </w:r>
      <w:r w:rsidRPr="004822D8">
        <w:rPr>
          <w:rFonts w:ascii="Times New Roman" w:hAnsi="Times New Roman" w:cs="Times New Roman"/>
          <w:b/>
          <w:i/>
          <w:sz w:val="28"/>
          <w:szCs w:val="28"/>
          <w:lang w:val="vi-VN"/>
        </w:rPr>
        <w:t xml:space="preserve"> sinh viên</w:t>
      </w:r>
      <w:r w:rsidRPr="004822D8">
        <w:rPr>
          <w:rFonts w:ascii="Times New Roman" w:hAnsi="Times New Roman" w:cs="Times New Roman"/>
          <w:b/>
          <w:i/>
          <w:sz w:val="28"/>
          <w:szCs w:val="28"/>
        </w:rPr>
        <w:t xml:space="preserve"> thực hiện:</w:t>
      </w:r>
    </w:p>
    <w:p w14:paraId="5A17D8CD" w14:textId="0FEDDF29" w:rsidR="00136081" w:rsidRPr="004822D8" w:rsidRDefault="00136081" w:rsidP="00A010F9">
      <w:pPr>
        <w:pStyle w:val="ListParagraph"/>
        <w:numPr>
          <w:ilvl w:val="0"/>
          <w:numId w:val="22"/>
        </w:numPr>
        <w:tabs>
          <w:tab w:val="left" w:pos="540"/>
          <w:tab w:val="left" w:pos="4560"/>
          <w:tab w:val="left" w:pos="5040"/>
        </w:tabs>
        <w:spacing w:before="80" w:after="80"/>
        <w:jc w:val="center"/>
        <w:rPr>
          <w:rFonts w:ascii="Times New Roman" w:hAnsi="Times New Roman" w:cs="Times New Roman"/>
          <w:b/>
          <w:i/>
          <w:sz w:val="28"/>
          <w:szCs w:val="28"/>
        </w:rPr>
      </w:pPr>
      <w:r w:rsidRPr="004822D8">
        <w:rPr>
          <w:rFonts w:ascii="Times New Roman" w:hAnsi="Times New Roman" w:cs="Times New Roman"/>
          <w:sz w:val="28"/>
          <w:szCs w:val="28"/>
          <w:lang w:val="vi-VN"/>
        </w:rPr>
        <w:t>Huỳnh Trọng Nhân</w:t>
      </w:r>
      <w:r w:rsidR="004822D8">
        <w:rPr>
          <w:rFonts w:ascii="Times New Roman" w:hAnsi="Times New Roman" w:cs="Times New Roman"/>
          <w:sz w:val="28"/>
          <w:szCs w:val="28"/>
          <w:lang w:val="vi-VN"/>
        </w:rPr>
        <w:tab/>
      </w:r>
      <w:r w:rsidR="004822D8">
        <w:rPr>
          <w:rFonts w:ascii="Times New Roman" w:hAnsi="Times New Roman" w:cs="Times New Roman"/>
          <w:sz w:val="28"/>
          <w:szCs w:val="28"/>
        </w:rPr>
        <w:t>MSV:  5951071066</w:t>
      </w:r>
    </w:p>
    <w:p w14:paraId="5FE51B8B" w14:textId="77777777" w:rsidR="00136081" w:rsidRPr="004822D8" w:rsidRDefault="00136081" w:rsidP="00A010F9">
      <w:pPr>
        <w:jc w:val="center"/>
        <w:rPr>
          <w:rFonts w:ascii="Times New Roman" w:hAnsi="Times New Roman" w:cs="Times New Roman"/>
          <w:sz w:val="28"/>
          <w:szCs w:val="28"/>
        </w:rPr>
      </w:pPr>
    </w:p>
    <w:p w14:paraId="735E92FD" w14:textId="77777777" w:rsidR="00136081" w:rsidRPr="004822D8" w:rsidRDefault="00136081" w:rsidP="00A010F9">
      <w:pPr>
        <w:jc w:val="center"/>
        <w:rPr>
          <w:rFonts w:ascii="Times New Roman" w:hAnsi="Times New Roman" w:cs="Times New Roman"/>
          <w:sz w:val="28"/>
          <w:szCs w:val="28"/>
        </w:rPr>
      </w:pPr>
    </w:p>
    <w:p w14:paraId="0E39D88B" w14:textId="77777777" w:rsidR="00136081" w:rsidRPr="004822D8" w:rsidRDefault="00136081" w:rsidP="00A010F9">
      <w:pPr>
        <w:jc w:val="center"/>
        <w:rPr>
          <w:rFonts w:ascii="Times New Roman" w:hAnsi="Times New Roman" w:cs="Times New Roman"/>
          <w:sz w:val="28"/>
          <w:szCs w:val="28"/>
        </w:rPr>
      </w:pPr>
    </w:p>
    <w:p w14:paraId="5C34FDDF" w14:textId="04BD85B9" w:rsidR="00136081" w:rsidRPr="004822D8" w:rsidRDefault="00136081" w:rsidP="00A010F9">
      <w:pPr>
        <w:jc w:val="center"/>
        <w:rPr>
          <w:rFonts w:ascii="Times New Roman" w:hAnsi="Times New Roman" w:cs="Times New Roman"/>
          <w:sz w:val="28"/>
          <w:szCs w:val="28"/>
          <w:lang w:val="vi-VN"/>
        </w:rPr>
      </w:pPr>
      <w:r w:rsidRPr="004822D8">
        <w:rPr>
          <w:rFonts w:ascii="Times New Roman" w:hAnsi="Times New Roman" w:cs="Times New Roman"/>
          <w:sz w:val="28"/>
          <w:szCs w:val="28"/>
        </w:rPr>
        <w:t xml:space="preserve">TPHCM, ngày </w:t>
      </w:r>
      <w:r w:rsidR="003A4EC3">
        <w:rPr>
          <w:rFonts w:ascii="Times New Roman" w:hAnsi="Times New Roman" w:cs="Times New Roman"/>
          <w:sz w:val="28"/>
          <w:szCs w:val="28"/>
        </w:rPr>
        <w:t>10</w:t>
      </w:r>
      <w:r w:rsidRPr="004822D8">
        <w:rPr>
          <w:rFonts w:ascii="Times New Roman" w:hAnsi="Times New Roman" w:cs="Times New Roman"/>
          <w:sz w:val="28"/>
          <w:szCs w:val="28"/>
        </w:rPr>
        <w:t xml:space="preserve"> tháng 0</w:t>
      </w:r>
      <w:r w:rsidR="003A4EC3">
        <w:rPr>
          <w:rFonts w:ascii="Times New Roman" w:hAnsi="Times New Roman" w:cs="Times New Roman"/>
          <w:sz w:val="28"/>
          <w:szCs w:val="28"/>
        </w:rPr>
        <w:t>6</w:t>
      </w:r>
      <w:r w:rsidRPr="004822D8">
        <w:rPr>
          <w:rFonts w:ascii="Times New Roman" w:hAnsi="Times New Roman" w:cs="Times New Roman"/>
          <w:sz w:val="28"/>
          <w:szCs w:val="28"/>
        </w:rPr>
        <w:t xml:space="preserve"> năm 20</w:t>
      </w:r>
      <w:r w:rsidRPr="004822D8">
        <w:rPr>
          <w:rFonts w:ascii="Times New Roman" w:hAnsi="Times New Roman" w:cs="Times New Roman"/>
          <w:sz w:val="28"/>
          <w:szCs w:val="28"/>
          <w:lang w:val="vi-VN"/>
        </w:rPr>
        <w:t>21</w:t>
      </w:r>
    </w:p>
    <w:p w14:paraId="4A92CB67" w14:textId="77777777" w:rsidR="00C94F3C" w:rsidRPr="004822D8" w:rsidRDefault="00C94F3C" w:rsidP="00136081">
      <w:pPr>
        <w:jc w:val="center"/>
        <w:rPr>
          <w:rFonts w:ascii="Times New Roman" w:hAnsi="Times New Roman" w:cs="Times New Roman"/>
          <w:b/>
          <w:bCs/>
          <w:sz w:val="28"/>
          <w:szCs w:val="28"/>
        </w:rPr>
      </w:pPr>
    </w:p>
    <w:p w14:paraId="345913EA" w14:textId="77777777" w:rsidR="00362936" w:rsidRPr="004822D8" w:rsidRDefault="00362936" w:rsidP="00362936">
      <w:pPr>
        <w:jc w:val="center"/>
        <w:rPr>
          <w:rFonts w:ascii="Times New Roman" w:hAnsi="Times New Roman" w:cs="Times New Roman"/>
          <w:b/>
          <w:bCs/>
          <w:sz w:val="28"/>
          <w:szCs w:val="28"/>
        </w:rPr>
      </w:pPr>
      <w:r w:rsidRPr="004822D8">
        <w:rPr>
          <w:rFonts w:ascii="Times New Roman" w:hAnsi="Times New Roman" w:cs="Times New Roman"/>
          <w:b/>
          <w:bCs/>
          <w:sz w:val="28"/>
          <w:szCs w:val="28"/>
        </w:rPr>
        <w:t>LỜI CẢM ƠN</w:t>
      </w:r>
    </w:p>
    <w:p w14:paraId="1A0B08B0" w14:textId="007188FA" w:rsidR="00362936" w:rsidRPr="004822D8" w:rsidRDefault="00A010F9" w:rsidP="00C94F3C">
      <w:pPr>
        <w:rPr>
          <w:rFonts w:ascii="Times New Roman" w:hAnsi="Times New Roman" w:cs="Times New Roman"/>
          <w:sz w:val="28"/>
          <w:szCs w:val="28"/>
        </w:rPr>
      </w:pPr>
      <w:r>
        <w:rPr>
          <w:rFonts w:ascii="Times New Roman" w:hAnsi="Times New Roman" w:cs="Times New Roman"/>
          <w:sz w:val="28"/>
          <w:szCs w:val="28"/>
        </w:rPr>
        <w:t xml:space="preserve">Lời đầu tiên cho em xin cảm ơn cô Phạm Thị Miên, thầy Nguyễn Đình Hiển và Thầy Trần Phong Nhã đã giúp em giải đáp thắc mắc góp phần làm nên </w:t>
      </w:r>
    </w:p>
    <w:p w14:paraId="21BF8F68" w14:textId="4503498D" w:rsidR="005840C0" w:rsidRPr="005840C0" w:rsidRDefault="00C94F3C" w:rsidP="005840C0">
      <w:pPr>
        <w:rPr>
          <w:rFonts w:ascii="Times New Roman" w:hAnsi="Times New Roman" w:cs="Times New Roman"/>
          <w:sz w:val="28"/>
          <w:szCs w:val="28"/>
        </w:rPr>
      </w:pPr>
      <w:r w:rsidRPr="004822D8">
        <w:rPr>
          <w:rFonts w:ascii="Times New Roman" w:hAnsi="Times New Roman" w:cs="Times New Roman"/>
          <w:sz w:val="28"/>
          <w:szCs w:val="28"/>
        </w:rPr>
        <w:br w:type="page"/>
      </w:r>
      <w:r w:rsidR="005840C0">
        <w:rPr>
          <w:rFonts w:ascii="Times New Roman" w:hAnsi="Times New Roman" w:cs="Times New Roman"/>
          <w:b/>
          <w:bCs/>
          <w:noProof/>
          <w:sz w:val="28"/>
          <w:szCs w:val="28"/>
        </w:rPr>
        <w:lastRenderedPageBreak/>
        <w:drawing>
          <wp:inline distT="0" distB="0" distL="0" distR="0" wp14:anchorId="76B660A1" wp14:editId="7A665E6F">
            <wp:extent cx="6706684" cy="5011947"/>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756732" cy="5049348"/>
                    </a:xfrm>
                    <a:prstGeom prst="rect">
                      <a:avLst/>
                    </a:prstGeom>
                    <a:noFill/>
                    <a:ln>
                      <a:noFill/>
                    </a:ln>
                  </pic:spPr>
                </pic:pic>
              </a:graphicData>
            </a:graphic>
          </wp:inline>
        </w:drawing>
      </w:r>
    </w:p>
    <w:p w14:paraId="50E890B0" w14:textId="77777777" w:rsidR="005840C0" w:rsidRDefault="005840C0" w:rsidP="005840C0">
      <w:pPr>
        <w:tabs>
          <w:tab w:val="left" w:pos="2790"/>
        </w:tabs>
        <w:jc w:val="center"/>
        <w:rPr>
          <w:rFonts w:ascii="Times New Roman" w:hAnsi="Times New Roman" w:cs="Times New Roman"/>
          <w:b/>
          <w:bCs/>
          <w:sz w:val="28"/>
          <w:szCs w:val="28"/>
        </w:rPr>
      </w:pPr>
    </w:p>
    <w:p w14:paraId="72FA7246" w14:textId="77777777" w:rsidR="005840C0" w:rsidRDefault="005840C0" w:rsidP="005840C0">
      <w:pPr>
        <w:tabs>
          <w:tab w:val="left" w:pos="2790"/>
        </w:tabs>
        <w:jc w:val="center"/>
        <w:rPr>
          <w:rFonts w:ascii="Times New Roman" w:hAnsi="Times New Roman" w:cs="Times New Roman"/>
          <w:b/>
          <w:bCs/>
          <w:sz w:val="28"/>
          <w:szCs w:val="28"/>
        </w:rPr>
      </w:pPr>
    </w:p>
    <w:p w14:paraId="2870D5F7" w14:textId="77777777" w:rsidR="005840C0" w:rsidRDefault="005840C0" w:rsidP="005840C0">
      <w:pPr>
        <w:tabs>
          <w:tab w:val="left" w:pos="2790"/>
        </w:tabs>
        <w:jc w:val="center"/>
        <w:rPr>
          <w:rFonts w:ascii="Times New Roman" w:hAnsi="Times New Roman" w:cs="Times New Roman"/>
          <w:b/>
          <w:bCs/>
          <w:sz w:val="28"/>
          <w:szCs w:val="28"/>
        </w:rPr>
      </w:pPr>
    </w:p>
    <w:p w14:paraId="58963EDC" w14:textId="77777777" w:rsidR="005840C0" w:rsidRDefault="005840C0" w:rsidP="005840C0">
      <w:pPr>
        <w:tabs>
          <w:tab w:val="left" w:pos="2790"/>
        </w:tabs>
        <w:jc w:val="center"/>
        <w:rPr>
          <w:rFonts w:ascii="Times New Roman" w:hAnsi="Times New Roman" w:cs="Times New Roman"/>
          <w:b/>
          <w:bCs/>
          <w:sz w:val="28"/>
          <w:szCs w:val="28"/>
        </w:rPr>
      </w:pPr>
    </w:p>
    <w:p w14:paraId="077718A4" w14:textId="77777777" w:rsidR="005840C0" w:rsidRDefault="005840C0" w:rsidP="005840C0">
      <w:pPr>
        <w:tabs>
          <w:tab w:val="left" w:pos="2790"/>
        </w:tabs>
        <w:jc w:val="center"/>
        <w:rPr>
          <w:rFonts w:ascii="Times New Roman" w:hAnsi="Times New Roman" w:cs="Times New Roman"/>
          <w:b/>
          <w:bCs/>
          <w:sz w:val="28"/>
          <w:szCs w:val="28"/>
        </w:rPr>
      </w:pPr>
    </w:p>
    <w:p w14:paraId="2FB700C5" w14:textId="77777777" w:rsidR="005840C0" w:rsidRDefault="005840C0" w:rsidP="005840C0">
      <w:pPr>
        <w:tabs>
          <w:tab w:val="left" w:pos="2790"/>
        </w:tabs>
        <w:jc w:val="center"/>
        <w:rPr>
          <w:rFonts w:ascii="Times New Roman" w:hAnsi="Times New Roman" w:cs="Times New Roman"/>
          <w:b/>
          <w:bCs/>
          <w:sz w:val="28"/>
          <w:szCs w:val="28"/>
        </w:rPr>
      </w:pPr>
    </w:p>
    <w:p w14:paraId="5407F8F0" w14:textId="77777777" w:rsidR="005840C0" w:rsidRDefault="005840C0" w:rsidP="005840C0">
      <w:pPr>
        <w:tabs>
          <w:tab w:val="left" w:pos="2790"/>
        </w:tabs>
        <w:jc w:val="center"/>
        <w:rPr>
          <w:rFonts w:ascii="Times New Roman" w:hAnsi="Times New Roman" w:cs="Times New Roman"/>
          <w:b/>
          <w:bCs/>
          <w:sz w:val="28"/>
          <w:szCs w:val="28"/>
        </w:rPr>
      </w:pPr>
    </w:p>
    <w:p w14:paraId="1F4641ED" w14:textId="77777777" w:rsidR="005840C0" w:rsidRDefault="005840C0" w:rsidP="005840C0">
      <w:pPr>
        <w:tabs>
          <w:tab w:val="left" w:pos="2790"/>
        </w:tabs>
        <w:jc w:val="center"/>
        <w:rPr>
          <w:rFonts w:ascii="Times New Roman" w:hAnsi="Times New Roman" w:cs="Times New Roman"/>
          <w:b/>
          <w:bCs/>
          <w:sz w:val="28"/>
          <w:szCs w:val="28"/>
        </w:rPr>
      </w:pPr>
    </w:p>
    <w:p w14:paraId="0E7862C5" w14:textId="2A298C5A" w:rsidR="005840C0" w:rsidRDefault="005840C0" w:rsidP="005840C0">
      <w:pPr>
        <w:tabs>
          <w:tab w:val="left" w:pos="2790"/>
        </w:tabs>
        <w:jc w:val="center"/>
        <w:rPr>
          <w:rFonts w:ascii="Times New Roman" w:hAnsi="Times New Roman" w:cs="Times New Roman"/>
          <w:b/>
          <w:bCs/>
          <w:sz w:val="28"/>
          <w:szCs w:val="28"/>
        </w:rPr>
      </w:pPr>
    </w:p>
    <w:p w14:paraId="16FA2247" w14:textId="77777777" w:rsidR="005840C0" w:rsidRDefault="005840C0" w:rsidP="005840C0">
      <w:pPr>
        <w:tabs>
          <w:tab w:val="left" w:pos="2790"/>
        </w:tabs>
        <w:jc w:val="center"/>
        <w:rPr>
          <w:rFonts w:ascii="Times New Roman" w:hAnsi="Times New Roman" w:cs="Times New Roman"/>
          <w:b/>
          <w:bCs/>
          <w:sz w:val="28"/>
          <w:szCs w:val="28"/>
        </w:rPr>
      </w:pPr>
    </w:p>
    <w:p w14:paraId="1716718D" w14:textId="77777777" w:rsidR="005840C0" w:rsidRDefault="005840C0" w:rsidP="005840C0">
      <w:pPr>
        <w:tabs>
          <w:tab w:val="left" w:pos="2790"/>
        </w:tabs>
        <w:jc w:val="center"/>
        <w:rPr>
          <w:rFonts w:ascii="Times New Roman" w:hAnsi="Times New Roman" w:cs="Times New Roman"/>
          <w:b/>
          <w:bCs/>
          <w:sz w:val="28"/>
          <w:szCs w:val="28"/>
        </w:rPr>
      </w:pPr>
    </w:p>
    <w:p w14:paraId="3AB874B1" w14:textId="3B71C81A" w:rsidR="0053360B" w:rsidRPr="004822D8" w:rsidRDefault="00C94F3C" w:rsidP="005840C0">
      <w:pPr>
        <w:tabs>
          <w:tab w:val="left" w:pos="2790"/>
        </w:tabs>
        <w:jc w:val="center"/>
        <w:rPr>
          <w:rFonts w:ascii="Times New Roman" w:hAnsi="Times New Roman" w:cs="Times New Roman"/>
          <w:b/>
          <w:bCs/>
          <w:sz w:val="28"/>
          <w:szCs w:val="28"/>
        </w:rPr>
      </w:pPr>
      <w:r w:rsidRPr="004822D8">
        <w:rPr>
          <w:rFonts w:ascii="Times New Roman" w:hAnsi="Times New Roman" w:cs="Times New Roman"/>
          <w:b/>
          <w:bCs/>
          <w:sz w:val="28"/>
          <w:szCs w:val="28"/>
        </w:rPr>
        <w:t>Mục lục</w:t>
      </w:r>
    </w:p>
    <w:p w14:paraId="0B5016AF" w14:textId="77777777" w:rsidR="009C1CBD" w:rsidRPr="004822D8" w:rsidRDefault="009C1CBD" w:rsidP="009C1CBD">
      <w:pPr>
        <w:pStyle w:val="TOC1"/>
        <w:tabs>
          <w:tab w:val="right" w:leader="dot" w:pos="9350"/>
        </w:tabs>
        <w:rPr>
          <w:rFonts w:ascii="Times New Roman" w:eastAsiaTheme="minorEastAsia" w:hAnsi="Times New Roman" w:cs="Times New Roman"/>
          <w:noProof/>
          <w:sz w:val="28"/>
          <w:szCs w:val="28"/>
        </w:rPr>
      </w:pPr>
      <w:r w:rsidRPr="004822D8">
        <w:rPr>
          <w:rFonts w:ascii="Times New Roman" w:hAnsi="Times New Roman" w:cs="Times New Roman"/>
          <w:sz w:val="28"/>
          <w:szCs w:val="28"/>
        </w:rPr>
        <w:fldChar w:fldCharType="begin"/>
      </w:r>
      <w:r w:rsidRPr="004822D8">
        <w:rPr>
          <w:rFonts w:ascii="Times New Roman" w:hAnsi="Times New Roman" w:cs="Times New Roman"/>
          <w:sz w:val="28"/>
          <w:szCs w:val="28"/>
        </w:rPr>
        <w:instrText xml:space="preserve"> TOC \o "1-3" \h \z \u </w:instrText>
      </w:r>
      <w:r w:rsidRPr="004822D8">
        <w:rPr>
          <w:rFonts w:ascii="Times New Roman" w:hAnsi="Times New Roman" w:cs="Times New Roman"/>
          <w:sz w:val="28"/>
          <w:szCs w:val="28"/>
        </w:rPr>
        <w:fldChar w:fldCharType="separate"/>
      </w:r>
      <w:hyperlink w:anchor="_Toc71995222" w:history="1">
        <w:r w:rsidRPr="004822D8">
          <w:rPr>
            <w:rFonts w:ascii="Times New Roman" w:hAnsi="Times New Roman" w:cs="Times New Roman"/>
            <w:noProof/>
            <w:webHidden/>
            <w:sz w:val="28"/>
            <w:szCs w:val="28"/>
          </w:rPr>
          <w:tab/>
        </w:r>
        <w:r w:rsidRPr="004822D8">
          <w:rPr>
            <w:rFonts w:ascii="Times New Roman" w:hAnsi="Times New Roman" w:cs="Times New Roman"/>
            <w:noProof/>
            <w:webHidden/>
            <w:sz w:val="28"/>
            <w:szCs w:val="28"/>
          </w:rPr>
          <w:fldChar w:fldCharType="begin"/>
        </w:r>
        <w:r w:rsidRPr="004822D8">
          <w:rPr>
            <w:rFonts w:ascii="Times New Roman" w:hAnsi="Times New Roman" w:cs="Times New Roman"/>
            <w:noProof/>
            <w:webHidden/>
            <w:sz w:val="28"/>
            <w:szCs w:val="28"/>
          </w:rPr>
          <w:instrText xml:space="preserve"> PAGEREF _Toc71995222 \h </w:instrText>
        </w:r>
        <w:r w:rsidRPr="004822D8">
          <w:rPr>
            <w:rFonts w:ascii="Times New Roman" w:hAnsi="Times New Roman" w:cs="Times New Roman"/>
            <w:noProof/>
            <w:webHidden/>
            <w:sz w:val="28"/>
            <w:szCs w:val="28"/>
          </w:rPr>
        </w:r>
        <w:r w:rsidRPr="004822D8">
          <w:rPr>
            <w:rFonts w:ascii="Times New Roman" w:hAnsi="Times New Roman" w:cs="Times New Roman"/>
            <w:noProof/>
            <w:webHidden/>
            <w:sz w:val="28"/>
            <w:szCs w:val="28"/>
          </w:rPr>
          <w:fldChar w:fldCharType="separate"/>
        </w:r>
        <w:r w:rsidRPr="004822D8">
          <w:rPr>
            <w:rFonts w:ascii="Times New Roman" w:hAnsi="Times New Roman" w:cs="Times New Roman"/>
            <w:noProof/>
            <w:webHidden/>
            <w:sz w:val="28"/>
            <w:szCs w:val="28"/>
          </w:rPr>
          <w:t>1</w:t>
        </w:r>
        <w:r w:rsidRPr="004822D8">
          <w:rPr>
            <w:rFonts w:ascii="Times New Roman" w:hAnsi="Times New Roman" w:cs="Times New Roman"/>
            <w:noProof/>
            <w:webHidden/>
            <w:sz w:val="28"/>
            <w:szCs w:val="28"/>
          </w:rPr>
          <w:fldChar w:fldCharType="end"/>
        </w:r>
      </w:hyperlink>
    </w:p>
    <w:p w14:paraId="1A82EE0D" w14:textId="265D4E5F" w:rsidR="009C1CBD" w:rsidRPr="004822D8" w:rsidRDefault="00E22953" w:rsidP="009C1CBD">
      <w:pPr>
        <w:pStyle w:val="TOC1"/>
        <w:tabs>
          <w:tab w:val="right" w:leader="dot" w:pos="9350"/>
        </w:tabs>
        <w:rPr>
          <w:rFonts w:ascii="Times New Roman" w:eastAsiaTheme="minorEastAsia" w:hAnsi="Times New Roman" w:cs="Times New Roman"/>
          <w:noProof/>
          <w:sz w:val="28"/>
          <w:szCs w:val="28"/>
        </w:rPr>
      </w:pPr>
      <w:hyperlink w:anchor="_Toc71995223" w:history="1">
        <w:r w:rsidR="009C1CBD" w:rsidRPr="004822D8">
          <w:rPr>
            <w:rStyle w:val="Hyperlink"/>
            <w:rFonts w:ascii="Times New Roman" w:hAnsi="Times New Roman" w:cs="Times New Roman"/>
            <w:noProof/>
            <w:sz w:val="28"/>
            <w:szCs w:val="28"/>
          </w:rPr>
          <w:t xml:space="preserve">CHƯƠNG I: </w:t>
        </w:r>
        <w:r w:rsidR="005840C0">
          <w:rPr>
            <w:rStyle w:val="Hyperlink"/>
            <w:rFonts w:ascii="Times New Roman" w:hAnsi="Times New Roman" w:cs="Times New Roman"/>
            <w:noProof/>
            <w:sz w:val="28"/>
            <w:szCs w:val="28"/>
          </w:rPr>
          <w:t>GIỚI THIỆU VÀ MÔ TẢ VẤN ĐỀ</w:t>
        </w:r>
        <w:r w:rsidR="009C1CBD" w:rsidRPr="004822D8">
          <w:rPr>
            <w:rFonts w:ascii="Times New Roman" w:hAnsi="Times New Roman" w:cs="Times New Roman"/>
            <w:noProof/>
            <w:webHidden/>
            <w:sz w:val="28"/>
            <w:szCs w:val="28"/>
          </w:rPr>
          <w:tab/>
        </w:r>
        <w:r w:rsidR="009C1CBD" w:rsidRPr="004822D8">
          <w:rPr>
            <w:rFonts w:ascii="Times New Roman" w:hAnsi="Times New Roman" w:cs="Times New Roman"/>
            <w:noProof/>
            <w:webHidden/>
            <w:sz w:val="28"/>
            <w:szCs w:val="28"/>
          </w:rPr>
          <w:fldChar w:fldCharType="begin"/>
        </w:r>
        <w:r w:rsidR="009C1CBD" w:rsidRPr="004822D8">
          <w:rPr>
            <w:rFonts w:ascii="Times New Roman" w:hAnsi="Times New Roman" w:cs="Times New Roman"/>
            <w:noProof/>
            <w:webHidden/>
            <w:sz w:val="28"/>
            <w:szCs w:val="28"/>
          </w:rPr>
          <w:instrText xml:space="preserve"> PAGEREF _Toc71995223 \h </w:instrText>
        </w:r>
        <w:r w:rsidR="009C1CBD" w:rsidRPr="004822D8">
          <w:rPr>
            <w:rFonts w:ascii="Times New Roman" w:hAnsi="Times New Roman" w:cs="Times New Roman"/>
            <w:noProof/>
            <w:webHidden/>
            <w:sz w:val="28"/>
            <w:szCs w:val="28"/>
          </w:rPr>
        </w:r>
        <w:r w:rsidR="009C1CBD" w:rsidRPr="004822D8">
          <w:rPr>
            <w:rFonts w:ascii="Times New Roman" w:hAnsi="Times New Roman" w:cs="Times New Roman"/>
            <w:noProof/>
            <w:webHidden/>
            <w:sz w:val="28"/>
            <w:szCs w:val="28"/>
          </w:rPr>
          <w:fldChar w:fldCharType="separate"/>
        </w:r>
        <w:r w:rsidR="009C1CBD" w:rsidRPr="004822D8">
          <w:rPr>
            <w:rFonts w:ascii="Times New Roman" w:hAnsi="Times New Roman" w:cs="Times New Roman"/>
            <w:noProof/>
            <w:webHidden/>
            <w:sz w:val="28"/>
            <w:szCs w:val="28"/>
          </w:rPr>
          <w:t>4</w:t>
        </w:r>
        <w:r w:rsidR="009C1CBD" w:rsidRPr="004822D8">
          <w:rPr>
            <w:rFonts w:ascii="Times New Roman" w:hAnsi="Times New Roman" w:cs="Times New Roman"/>
            <w:noProof/>
            <w:webHidden/>
            <w:sz w:val="28"/>
            <w:szCs w:val="28"/>
          </w:rPr>
          <w:fldChar w:fldCharType="end"/>
        </w:r>
      </w:hyperlink>
    </w:p>
    <w:p w14:paraId="2BF31E39" w14:textId="77777777" w:rsidR="009C1CBD" w:rsidRPr="004822D8" w:rsidRDefault="00E22953" w:rsidP="009C1CBD">
      <w:pPr>
        <w:pStyle w:val="TOC2"/>
        <w:tabs>
          <w:tab w:val="right" w:leader="dot" w:pos="9350"/>
        </w:tabs>
        <w:rPr>
          <w:rFonts w:ascii="Times New Roman" w:eastAsiaTheme="minorEastAsia" w:hAnsi="Times New Roman" w:cs="Times New Roman"/>
          <w:noProof/>
          <w:sz w:val="28"/>
          <w:szCs w:val="28"/>
        </w:rPr>
      </w:pPr>
      <w:hyperlink w:anchor="_Toc71995224" w:history="1">
        <w:r w:rsidR="009C1CBD" w:rsidRPr="004822D8">
          <w:rPr>
            <w:rStyle w:val="Hyperlink"/>
            <w:rFonts w:ascii="Times New Roman" w:hAnsi="Times New Roman" w:cs="Times New Roman"/>
            <w:b/>
            <w:noProof/>
            <w:sz w:val="28"/>
            <w:szCs w:val="28"/>
          </w:rPr>
          <w:t>1.1.1 Lý do chọn đề tài.</w:t>
        </w:r>
        <w:r w:rsidR="009C1CBD" w:rsidRPr="004822D8">
          <w:rPr>
            <w:rFonts w:ascii="Times New Roman" w:hAnsi="Times New Roman" w:cs="Times New Roman"/>
            <w:noProof/>
            <w:webHidden/>
            <w:sz w:val="28"/>
            <w:szCs w:val="28"/>
          </w:rPr>
          <w:tab/>
        </w:r>
        <w:r w:rsidR="009C1CBD" w:rsidRPr="004822D8">
          <w:rPr>
            <w:rFonts w:ascii="Times New Roman" w:hAnsi="Times New Roman" w:cs="Times New Roman"/>
            <w:noProof/>
            <w:webHidden/>
            <w:sz w:val="28"/>
            <w:szCs w:val="28"/>
          </w:rPr>
          <w:fldChar w:fldCharType="begin"/>
        </w:r>
        <w:r w:rsidR="009C1CBD" w:rsidRPr="004822D8">
          <w:rPr>
            <w:rFonts w:ascii="Times New Roman" w:hAnsi="Times New Roman" w:cs="Times New Roman"/>
            <w:noProof/>
            <w:webHidden/>
            <w:sz w:val="28"/>
            <w:szCs w:val="28"/>
          </w:rPr>
          <w:instrText xml:space="preserve"> PAGEREF _Toc71995224 \h </w:instrText>
        </w:r>
        <w:r w:rsidR="009C1CBD" w:rsidRPr="004822D8">
          <w:rPr>
            <w:rFonts w:ascii="Times New Roman" w:hAnsi="Times New Roman" w:cs="Times New Roman"/>
            <w:noProof/>
            <w:webHidden/>
            <w:sz w:val="28"/>
            <w:szCs w:val="28"/>
          </w:rPr>
        </w:r>
        <w:r w:rsidR="009C1CBD" w:rsidRPr="004822D8">
          <w:rPr>
            <w:rFonts w:ascii="Times New Roman" w:hAnsi="Times New Roman" w:cs="Times New Roman"/>
            <w:noProof/>
            <w:webHidden/>
            <w:sz w:val="28"/>
            <w:szCs w:val="28"/>
          </w:rPr>
          <w:fldChar w:fldCharType="separate"/>
        </w:r>
        <w:r w:rsidR="009C1CBD" w:rsidRPr="004822D8">
          <w:rPr>
            <w:rFonts w:ascii="Times New Roman" w:hAnsi="Times New Roman" w:cs="Times New Roman"/>
            <w:noProof/>
            <w:webHidden/>
            <w:sz w:val="28"/>
            <w:szCs w:val="28"/>
          </w:rPr>
          <w:t>4</w:t>
        </w:r>
        <w:r w:rsidR="009C1CBD" w:rsidRPr="004822D8">
          <w:rPr>
            <w:rFonts w:ascii="Times New Roman" w:hAnsi="Times New Roman" w:cs="Times New Roman"/>
            <w:noProof/>
            <w:webHidden/>
            <w:sz w:val="28"/>
            <w:szCs w:val="28"/>
          </w:rPr>
          <w:fldChar w:fldCharType="end"/>
        </w:r>
      </w:hyperlink>
    </w:p>
    <w:p w14:paraId="28DB3EB6" w14:textId="77777777" w:rsidR="009C1CBD" w:rsidRPr="004822D8" w:rsidRDefault="00E22953" w:rsidP="009C1CBD">
      <w:pPr>
        <w:pStyle w:val="TOC2"/>
        <w:tabs>
          <w:tab w:val="right" w:leader="dot" w:pos="9350"/>
        </w:tabs>
        <w:rPr>
          <w:rFonts w:ascii="Times New Roman" w:eastAsiaTheme="minorEastAsia" w:hAnsi="Times New Roman" w:cs="Times New Roman"/>
          <w:noProof/>
          <w:sz w:val="28"/>
          <w:szCs w:val="28"/>
        </w:rPr>
      </w:pPr>
      <w:hyperlink w:anchor="_Toc71995225" w:history="1">
        <w:r w:rsidR="009C1CBD" w:rsidRPr="004822D8">
          <w:rPr>
            <w:rStyle w:val="Hyperlink"/>
            <w:rFonts w:ascii="Times New Roman" w:hAnsi="Times New Roman" w:cs="Times New Roman"/>
            <w:b/>
            <w:noProof/>
            <w:sz w:val="28"/>
            <w:szCs w:val="28"/>
          </w:rPr>
          <w:t>1.1.2 Hướng tiếp cận đề tài</w:t>
        </w:r>
        <w:r w:rsidR="009C1CBD" w:rsidRPr="004822D8">
          <w:rPr>
            <w:rFonts w:ascii="Times New Roman" w:hAnsi="Times New Roman" w:cs="Times New Roman"/>
            <w:noProof/>
            <w:webHidden/>
            <w:sz w:val="28"/>
            <w:szCs w:val="28"/>
          </w:rPr>
          <w:tab/>
        </w:r>
        <w:r w:rsidR="009C1CBD" w:rsidRPr="004822D8">
          <w:rPr>
            <w:rFonts w:ascii="Times New Roman" w:hAnsi="Times New Roman" w:cs="Times New Roman"/>
            <w:noProof/>
            <w:webHidden/>
            <w:sz w:val="28"/>
            <w:szCs w:val="28"/>
          </w:rPr>
          <w:fldChar w:fldCharType="begin"/>
        </w:r>
        <w:r w:rsidR="009C1CBD" w:rsidRPr="004822D8">
          <w:rPr>
            <w:rFonts w:ascii="Times New Roman" w:hAnsi="Times New Roman" w:cs="Times New Roman"/>
            <w:noProof/>
            <w:webHidden/>
            <w:sz w:val="28"/>
            <w:szCs w:val="28"/>
          </w:rPr>
          <w:instrText xml:space="preserve"> PAGEREF _Toc71995225 \h </w:instrText>
        </w:r>
        <w:r w:rsidR="009C1CBD" w:rsidRPr="004822D8">
          <w:rPr>
            <w:rFonts w:ascii="Times New Roman" w:hAnsi="Times New Roman" w:cs="Times New Roman"/>
            <w:noProof/>
            <w:webHidden/>
            <w:sz w:val="28"/>
            <w:szCs w:val="28"/>
          </w:rPr>
        </w:r>
        <w:r w:rsidR="009C1CBD" w:rsidRPr="004822D8">
          <w:rPr>
            <w:rFonts w:ascii="Times New Roman" w:hAnsi="Times New Roman" w:cs="Times New Roman"/>
            <w:noProof/>
            <w:webHidden/>
            <w:sz w:val="28"/>
            <w:szCs w:val="28"/>
          </w:rPr>
          <w:fldChar w:fldCharType="separate"/>
        </w:r>
        <w:r w:rsidR="009C1CBD" w:rsidRPr="004822D8">
          <w:rPr>
            <w:rFonts w:ascii="Times New Roman" w:hAnsi="Times New Roman" w:cs="Times New Roman"/>
            <w:noProof/>
            <w:webHidden/>
            <w:sz w:val="28"/>
            <w:szCs w:val="28"/>
          </w:rPr>
          <w:t>4</w:t>
        </w:r>
        <w:r w:rsidR="009C1CBD" w:rsidRPr="004822D8">
          <w:rPr>
            <w:rFonts w:ascii="Times New Roman" w:hAnsi="Times New Roman" w:cs="Times New Roman"/>
            <w:noProof/>
            <w:webHidden/>
            <w:sz w:val="28"/>
            <w:szCs w:val="28"/>
          </w:rPr>
          <w:fldChar w:fldCharType="end"/>
        </w:r>
      </w:hyperlink>
    </w:p>
    <w:p w14:paraId="7E0182F6" w14:textId="77777777" w:rsidR="009C1CBD" w:rsidRPr="004822D8" w:rsidRDefault="00E22953" w:rsidP="009C1CBD">
      <w:pPr>
        <w:pStyle w:val="TOC2"/>
        <w:tabs>
          <w:tab w:val="right" w:leader="dot" w:pos="9350"/>
        </w:tabs>
        <w:rPr>
          <w:rFonts w:ascii="Times New Roman" w:eastAsiaTheme="minorEastAsia" w:hAnsi="Times New Roman" w:cs="Times New Roman"/>
          <w:noProof/>
          <w:sz w:val="28"/>
          <w:szCs w:val="28"/>
        </w:rPr>
      </w:pPr>
      <w:hyperlink w:anchor="_Toc71995226" w:history="1">
        <w:r w:rsidR="009C1CBD" w:rsidRPr="004822D8">
          <w:rPr>
            <w:rStyle w:val="Hyperlink"/>
            <w:rFonts w:ascii="Times New Roman" w:hAnsi="Times New Roman" w:cs="Times New Roman"/>
            <w:b/>
            <w:noProof/>
            <w:sz w:val="28"/>
            <w:szCs w:val="28"/>
          </w:rPr>
          <w:t>1.1.3 Mục tiêu nghiên cứu.</w:t>
        </w:r>
        <w:r w:rsidR="009C1CBD" w:rsidRPr="004822D8">
          <w:rPr>
            <w:rFonts w:ascii="Times New Roman" w:hAnsi="Times New Roman" w:cs="Times New Roman"/>
            <w:noProof/>
            <w:webHidden/>
            <w:sz w:val="28"/>
            <w:szCs w:val="28"/>
          </w:rPr>
          <w:tab/>
        </w:r>
        <w:r w:rsidR="009C1CBD" w:rsidRPr="004822D8">
          <w:rPr>
            <w:rFonts w:ascii="Times New Roman" w:hAnsi="Times New Roman" w:cs="Times New Roman"/>
            <w:noProof/>
            <w:webHidden/>
            <w:sz w:val="28"/>
            <w:szCs w:val="28"/>
          </w:rPr>
          <w:fldChar w:fldCharType="begin"/>
        </w:r>
        <w:r w:rsidR="009C1CBD" w:rsidRPr="004822D8">
          <w:rPr>
            <w:rFonts w:ascii="Times New Roman" w:hAnsi="Times New Roman" w:cs="Times New Roman"/>
            <w:noProof/>
            <w:webHidden/>
            <w:sz w:val="28"/>
            <w:szCs w:val="28"/>
          </w:rPr>
          <w:instrText xml:space="preserve"> PAGEREF _Toc71995226 \h </w:instrText>
        </w:r>
        <w:r w:rsidR="009C1CBD" w:rsidRPr="004822D8">
          <w:rPr>
            <w:rFonts w:ascii="Times New Roman" w:hAnsi="Times New Roman" w:cs="Times New Roman"/>
            <w:noProof/>
            <w:webHidden/>
            <w:sz w:val="28"/>
            <w:szCs w:val="28"/>
          </w:rPr>
        </w:r>
        <w:r w:rsidR="009C1CBD" w:rsidRPr="004822D8">
          <w:rPr>
            <w:rFonts w:ascii="Times New Roman" w:hAnsi="Times New Roman" w:cs="Times New Roman"/>
            <w:noProof/>
            <w:webHidden/>
            <w:sz w:val="28"/>
            <w:szCs w:val="28"/>
          </w:rPr>
          <w:fldChar w:fldCharType="separate"/>
        </w:r>
        <w:r w:rsidR="009C1CBD" w:rsidRPr="004822D8">
          <w:rPr>
            <w:rFonts w:ascii="Times New Roman" w:hAnsi="Times New Roman" w:cs="Times New Roman"/>
            <w:noProof/>
            <w:webHidden/>
            <w:sz w:val="28"/>
            <w:szCs w:val="28"/>
          </w:rPr>
          <w:t>4</w:t>
        </w:r>
        <w:r w:rsidR="009C1CBD" w:rsidRPr="004822D8">
          <w:rPr>
            <w:rFonts w:ascii="Times New Roman" w:hAnsi="Times New Roman" w:cs="Times New Roman"/>
            <w:noProof/>
            <w:webHidden/>
            <w:sz w:val="28"/>
            <w:szCs w:val="28"/>
          </w:rPr>
          <w:fldChar w:fldCharType="end"/>
        </w:r>
      </w:hyperlink>
    </w:p>
    <w:p w14:paraId="1B0A1613" w14:textId="77777777" w:rsidR="009C1CBD" w:rsidRPr="004822D8" w:rsidRDefault="00E22953" w:rsidP="009C1CBD">
      <w:pPr>
        <w:pStyle w:val="TOC2"/>
        <w:tabs>
          <w:tab w:val="right" w:leader="dot" w:pos="9350"/>
        </w:tabs>
        <w:rPr>
          <w:rFonts w:ascii="Times New Roman" w:eastAsiaTheme="minorEastAsia" w:hAnsi="Times New Roman" w:cs="Times New Roman"/>
          <w:noProof/>
          <w:sz w:val="28"/>
          <w:szCs w:val="28"/>
        </w:rPr>
      </w:pPr>
      <w:hyperlink w:anchor="_Toc71995227" w:history="1">
        <w:r w:rsidR="009C1CBD" w:rsidRPr="004822D8">
          <w:rPr>
            <w:rStyle w:val="Hyperlink"/>
            <w:rFonts w:ascii="Times New Roman" w:hAnsi="Times New Roman" w:cs="Times New Roman"/>
            <w:b/>
            <w:noProof/>
            <w:sz w:val="28"/>
            <w:szCs w:val="28"/>
          </w:rPr>
          <w:t>1.1.4 Đối tượng và phạm vi nghiên cứu.</w:t>
        </w:r>
        <w:r w:rsidR="009C1CBD" w:rsidRPr="004822D8">
          <w:rPr>
            <w:rFonts w:ascii="Times New Roman" w:hAnsi="Times New Roman" w:cs="Times New Roman"/>
            <w:noProof/>
            <w:webHidden/>
            <w:sz w:val="28"/>
            <w:szCs w:val="28"/>
          </w:rPr>
          <w:tab/>
        </w:r>
        <w:r w:rsidR="009C1CBD" w:rsidRPr="004822D8">
          <w:rPr>
            <w:rFonts w:ascii="Times New Roman" w:hAnsi="Times New Roman" w:cs="Times New Roman"/>
            <w:noProof/>
            <w:webHidden/>
            <w:sz w:val="28"/>
            <w:szCs w:val="28"/>
          </w:rPr>
          <w:fldChar w:fldCharType="begin"/>
        </w:r>
        <w:r w:rsidR="009C1CBD" w:rsidRPr="004822D8">
          <w:rPr>
            <w:rFonts w:ascii="Times New Roman" w:hAnsi="Times New Roman" w:cs="Times New Roman"/>
            <w:noProof/>
            <w:webHidden/>
            <w:sz w:val="28"/>
            <w:szCs w:val="28"/>
          </w:rPr>
          <w:instrText xml:space="preserve"> PAGEREF _Toc71995227 \h </w:instrText>
        </w:r>
        <w:r w:rsidR="009C1CBD" w:rsidRPr="004822D8">
          <w:rPr>
            <w:rFonts w:ascii="Times New Roman" w:hAnsi="Times New Roman" w:cs="Times New Roman"/>
            <w:noProof/>
            <w:webHidden/>
            <w:sz w:val="28"/>
            <w:szCs w:val="28"/>
          </w:rPr>
        </w:r>
        <w:r w:rsidR="009C1CBD" w:rsidRPr="004822D8">
          <w:rPr>
            <w:rFonts w:ascii="Times New Roman" w:hAnsi="Times New Roman" w:cs="Times New Roman"/>
            <w:noProof/>
            <w:webHidden/>
            <w:sz w:val="28"/>
            <w:szCs w:val="28"/>
          </w:rPr>
          <w:fldChar w:fldCharType="separate"/>
        </w:r>
        <w:r w:rsidR="009C1CBD" w:rsidRPr="004822D8">
          <w:rPr>
            <w:rFonts w:ascii="Times New Roman" w:hAnsi="Times New Roman" w:cs="Times New Roman"/>
            <w:noProof/>
            <w:webHidden/>
            <w:sz w:val="28"/>
            <w:szCs w:val="28"/>
          </w:rPr>
          <w:t>4</w:t>
        </w:r>
        <w:r w:rsidR="009C1CBD" w:rsidRPr="004822D8">
          <w:rPr>
            <w:rFonts w:ascii="Times New Roman" w:hAnsi="Times New Roman" w:cs="Times New Roman"/>
            <w:noProof/>
            <w:webHidden/>
            <w:sz w:val="28"/>
            <w:szCs w:val="28"/>
          </w:rPr>
          <w:fldChar w:fldCharType="end"/>
        </w:r>
      </w:hyperlink>
    </w:p>
    <w:p w14:paraId="6CFD905F" w14:textId="77777777" w:rsidR="009C1CBD" w:rsidRPr="004822D8" w:rsidRDefault="00E22953" w:rsidP="009C1CBD">
      <w:pPr>
        <w:pStyle w:val="TOC2"/>
        <w:tabs>
          <w:tab w:val="left" w:pos="880"/>
          <w:tab w:val="right" w:leader="dot" w:pos="9350"/>
        </w:tabs>
        <w:rPr>
          <w:rFonts w:ascii="Times New Roman" w:eastAsiaTheme="minorEastAsia" w:hAnsi="Times New Roman" w:cs="Times New Roman"/>
          <w:noProof/>
          <w:sz w:val="28"/>
          <w:szCs w:val="28"/>
        </w:rPr>
      </w:pPr>
      <w:hyperlink w:anchor="_Toc71995228" w:history="1">
        <w:r w:rsidR="009C1CBD" w:rsidRPr="004822D8">
          <w:rPr>
            <w:rStyle w:val="Hyperlink"/>
            <w:rFonts w:ascii="Times New Roman" w:hAnsi="Times New Roman" w:cs="Times New Roman"/>
            <w:b/>
            <w:noProof/>
            <w:sz w:val="28"/>
            <w:szCs w:val="28"/>
          </w:rPr>
          <w:t>1.2</w:t>
        </w:r>
        <w:r w:rsidR="009C1CBD" w:rsidRPr="004822D8">
          <w:rPr>
            <w:rFonts w:ascii="Times New Roman" w:eastAsiaTheme="minorEastAsia" w:hAnsi="Times New Roman" w:cs="Times New Roman"/>
            <w:noProof/>
            <w:sz w:val="28"/>
            <w:szCs w:val="28"/>
          </w:rPr>
          <w:tab/>
        </w:r>
        <w:r w:rsidR="009C1CBD" w:rsidRPr="004822D8">
          <w:rPr>
            <w:rStyle w:val="Hyperlink"/>
            <w:rFonts w:ascii="Times New Roman" w:hAnsi="Times New Roman" w:cs="Times New Roman"/>
            <w:b/>
            <w:noProof/>
            <w:sz w:val="28"/>
            <w:szCs w:val="28"/>
          </w:rPr>
          <w:t>Giải pháp</w:t>
        </w:r>
        <w:r w:rsidR="009C1CBD" w:rsidRPr="004822D8">
          <w:rPr>
            <w:rFonts w:ascii="Times New Roman" w:hAnsi="Times New Roman" w:cs="Times New Roman"/>
            <w:noProof/>
            <w:webHidden/>
            <w:sz w:val="28"/>
            <w:szCs w:val="28"/>
          </w:rPr>
          <w:tab/>
        </w:r>
        <w:r w:rsidR="009C1CBD" w:rsidRPr="004822D8">
          <w:rPr>
            <w:rFonts w:ascii="Times New Roman" w:hAnsi="Times New Roman" w:cs="Times New Roman"/>
            <w:noProof/>
            <w:webHidden/>
            <w:sz w:val="28"/>
            <w:szCs w:val="28"/>
          </w:rPr>
          <w:fldChar w:fldCharType="begin"/>
        </w:r>
        <w:r w:rsidR="009C1CBD" w:rsidRPr="004822D8">
          <w:rPr>
            <w:rFonts w:ascii="Times New Roman" w:hAnsi="Times New Roman" w:cs="Times New Roman"/>
            <w:noProof/>
            <w:webHidden/>
            <w:sz w:val="28"/>
            <w:szCs w:val="28"/>
          </w:rPr>
          <w:instrText xml:space="preserve"> PAGEREF _Toc71995228 \h </w:instrText>
        </w:r>
        <w:r w:rsidR="009C1CBD" w:rsidRPr="004822D8">
          <w:rPr>
            <w:rFonts w:ascii="Times New Roman" w:hAnsi="Times New Roman" w:cs="Times New Roman"/>
            <w:noProof/>
            <w:webHidden/>
            <w:sz w:val="28"/>
            <w:szCs w:val="28"/>
          </w:rPr>
        </w:r>
        <w:r w:rsidR="009C1CBD" w:rsidRPr="004822D8">
          <w:rPr>
            <w:rFonts w:ascii="Times New Roman" w:hAnsi="Times New Roman" w:cs="Times New Roman"/>
            <w:noProof/>
            <w:webHidden/>
            <w:sz w:val="28"/>
            <w:szCs w:val="28"/>
          </w:rPr>
          <w:fldChar w:fldCharType="separate"/>
        </w:r>
        <w:r w:rsidR="009C1CBD" w:rsidRPr="004822D8">
          <w:rPr>
            <w:rFonts w:ascii="Times New Roman" w:hAnsi="Times New Roman" w:cs="Times New Roman"/>
            <w:noProof/>
            <w:webHidden/>
            <w:sz w:val="28"/>
            <w:szCs w:val="28"/>
          </w:rPr>
          <w:t>4</w:t>
        </w:r>
        <w:r w:rsidR="009C1CBD" w:rsidRPr="004822D8">
          <w:rPr>
            <w:rFonts w:ascii="Times New Roman" w:hAnsi="Times New Roman" w:cs="Times New Roman"/>
            <w:noProof/>
            <w:webHidden/>
            <w:sz w:val="28"/>
            <w:szCs w:val="28"/>
          </w:rPr>
          <w:fldChar w:fldCharType="end"/>
        </w:r>
      </w:hyperlink>
    </w:p>
    <w:p w14:paraId="56987290" w14:textId="77777777" w:rsidR="009C1CBD" w:rsidRPr="004822D8" w:rsidRDefault="00E22953" w:rsidP="009C1CBD">
      <w:pPr>
        <w:pStyle w:val="TOC1"/>
        <w:tabs>
          <w:tab w:val="right" w:leader="dot" w:pos="9350"/>
        </w:tabs>
        <w:rPr>
          <w:rFonts w:ascii="Times New Roman" w:eastAsiaTheme="minorEastAsia" w:hAnsi="Times New Roman" w:cs="Times New Roman"/>
          <w:noProof/>
          <w:sz w:val="28"/>
          <w:szCs w:val="28"/>
        </w:rPr>
      </w:pPr>
      <w:hyperlink w:anchor="_Toc71995229" w:history="1">
        <w:r w:rsidR="009C1CBD" w:rsidRPr="004822D8">
          <w:rPr>
            <w:rStyle w:val="Hyperlink"/>
            <w:rFonts w:ascii="Times New Roman" w:hAnsi="Times New Roman" w:cs="Times New Roman"/>
            <w:noProof/>
            <w:sz w:val="28"/>
            <w:szCs w:val="28"/>
          </w:rPr>
          <w:t>CHƯƠNG II: PHÂN TÍCH VÀ THIẾT KẾ HỆ THỐNG</w:t>
        </w:r>
        <w:r w:rsidR="009C1CBD" w:rsidRPr="004822D8">
          <w:rPr>
            <w:rFonts w:ascii="Times New Roman" w:hAnsi="Times New Roman" w:cs="Times New Roman"/>
            <w:noProof/>
            <w:webHidden/>
            <w:sz w:val="28"/>
            <w:szCs w:val="28"/>
          </w:rPr>
          <w:tab/>
        </w:r>
        <w:r w:rsidR="009C1CBD" w:rsidRPr="004822D8">
          <w:rPr>
            <w:rFonts w:ascii="Times New Roman" w:hAnsi="Times New Roman" w:cs="Times New Roman"/>
            <w:noProof/>
            <w:webHidden/>
            <w:sz w:val="28"/>
            <w:szCs w:val="28"/>
          </w:rPr>
          <w:fldChar w:fldCharType="begin"/>
        </w:r>
        <w:r w:rsidR="009C1CBD" w:rsidRPr="004822D8">
          <w:rPr>
            <w:rFonts w:ascii="Times New Roman" w:hAnsi="Times New Roman" w:cs="Times New Roman"/>
            <w:noProof/>
            <w:webHidden/>
            <w:sz w:val="28"/>
            <w:szCs w:val="28"/>
          </w:rPr>
          <w:instrText xml:space="preserve"> PAGEREF _Toc71995229 \h </w:instrText>
        </w:r>
        <w:r w:rsidR="009C1CBD" w:rsidRPr="004822D8">
          <w:rPr>
            <w:rFonts w:ascii="Times New Roman" w:hAnsi="Times New Roman" w:cs="Times New Roman"/>
            <w:noProof/>
            <w:webHidden/>
            <w:sz w:val="28"/>
            <w:szCs w:val="28"/>
          </w:rPr>
        </w:r>
        <w:r w:rsidR="009C1CBD" w:rsidRPr="004822D8">
          <w:rPr>
            <w:rFonts w:ascii="Times New Roman" w:hAnsi="Times New Roman" w:cs="Times New Roman"/>
            <w:noProof/>
            <w:webHidden/>
            <w:sz w:val="28"/>
            <w:szCs w:val="28"/>
          </w:rPr>
          <w:fldChar w:fldCharType="separate"/>
        </w:r>
        <w:r w:rsidR="009C1CBD" w:rsidRPr="004822D8">
          <w:rPr>
            <w:rFonts w:ascii="Times New Roman" w:hAnsi="Times New Roman" w:cs="Times New Roman"/>
            <w:noProof/>
            <w:webHidden/>
            <w:sz w:val="28"/>
            <w:szCs w:val="28"/>
          </w:rPr>
          <w:t>5</w:t>
        </w:r>
        <w:r w:rsidR="009C1CBD" w:rsidRPr="004822D8">
          <w:rPr>
            <w:rFonts w:ascii="Times New Roman" w:hAnsi="Times New Roman" w:cs="Times New Roman"/>
            <w:noProof/>
            <w:webHidden/>
            <w:sz w:val="28"/>
            <w:szCs w:val="28"/>
          </w:rPr>
          <w:fldChar w:fldCharType="end"/>
        </w:r>
      </w:hyperlink>
    </w:p>
    <w:p w14:paraId="316FE770" w14:textId="77777777" w:rsidR="009C1CBD" w:rsidRPr="004822D8" w:rsidRDefault="00E22953" w:rsidP="009C1CBD">
      <w:pPr>
        <w:pStyle w:val="TOC2"/>
        <w:tabs>
          <w:tab w:val="left" w:pos="880"/>
          <w:tab w:val="right" w:leader="dot" w:pos="9350"/>
        </w:tabs>
        <w:rPr>
          <w:rFonts w:ascii="Times New Roman" w:eastAsiaTheme="minorEastAsia" w:hAnsi="Times New Roman" w:cs="Times New Roman"/>
          <w:noProof/>
          <w:sz w:val="28"/>
          <w:szCs w:val="28"/>
        </w:rPr>
      </w:pPr>
      <w:hyperlink w:anchor="_Toc71995230" w:history="1">
        <w:r w:rsidR="009C1CBD" w:rsidRPr="004822D8">
          <w:rPr>
            <w:rStyle w:val="Hyperlink"/>
            <w:rFonts w:ascii="Times New Roman" w:hAnsi="Times New Roman" w:cs="Times New Roman"/>
            <w:b/>
            <w:noProof/>
            <w:sz w:val="28"/>
            <w:szCs w:val="28"/>
            <w:lang w:eastAsia="vi-VN"/>
          </w:rPr>
          <w:t>2.1.</w:t>
        </w:r>
        <w:r w:rsidR="009C1CBD" w:rsidRPr="004822D8">
          <w:rPr>
            <w:rFonts w:ascii="Times New Roman" w:eastAsiaTheme="minorEastAsia" w:hAnsi="Times New Roman" w:cs="Times New Roman"/>
            <w:noProof/>
            <w:sz w:val="28"/>
            <w:szCs w:val="28"/>
          </w:rPr>
          <w:tab/>
        </w:r>
        <w:r w:rsidR="009C1CBD" w:rsidRPr="004822D8">
          <w:rPr>
            <w:rStyle w:val="Hyperlink"/>
            <w:rFonts w:ascii="Times New Roman" w:hAnsi="Times New Roman" w:cs="Times New Roman"/>
            <w:b/>
            <w:noProof/>
            <w:sz w:val="28"/>
            <w:szCs w:val="28"/>
            <w:lang w:eastAsia="vi-VN"/>
          </w:rPr>
          <w:t>Danh sách nghiệp vụ:</w:t>
        </w:r>
        <w:r w:rsidR="009C1CBD" w:rsidRPr="004822D8">
          <w:rPr>
            <w:rFonts w:ascii="Times New Roman" w:hAnsi="Times New Roman" w:cs="Times New Roman"/>
            <w:noProof/>
            <w:webHidden/>
            <w:sz w:val="28"/>
            <w:szCs w:val="28"/>
          </w:rPr>
          <w:tab/>
        </w:r>
        <w:r w:rsidR="009C1CBD" w:rsidRPr="004822D8">
          <w:rPr>
            <w:rFonts w:ascii="Times New Roman" w:hAnsi="Times New Roman" w:cs="Times New Roman"/>
            <w:noProof/>
            <w:webHidden/>
            <w:sz w:val="28"/>
            <w:szCs w:val="28"/>
          </w:rPr>
          <w:fldChar w:fldCharType="begin"/>
        </w:r>
        <w:r w:rsidR="009C1CBD" w:rsidRPr="004822D8">
          <w:rPr>
            <w:rFonts w:ascii="Times New Roman" w:hAnsi="Times New Roman" w:cs="Times New Roman"/>
            <w:noProof/>
            <w:webHidden/>
            <w:sz w:val="28"/>
            <w:szCs w:val="28"/>
          </w:rPr>
          <w:instrText xml:space="preserve"> PAGEREF _Toc71995230 \h </w:instrText>
        </w:r>
        <w:r w:rsidR="009C1CBD" w:rsidRPr="004822D8">
          <w:rPr>
            <w:rFonts w:ascii="Times New Roman" w:hAnsi="Times New Roman" w:cs="Times New Roman"/>
            <w:noProof/>
            <w:webHidden/>
            <w:sz w:val="28"/>
            <w:szCs w:val="28"/>
          </w:rPr>
        </w:r>
        <w:r w:rsidR="009C1CBD" w:rsidRPr="004822D8">
          <w:rPr>
            <w:rFonts w:ascii="Times New Roman" w:hAnsi="Times New Roman" w:cs="Times New Roman"/>
            <w:noProof/>
            <w:webHidden/>
            <w:sz w:val="28"/>
            <w:szCs w:val="28"/>
          </w:rPr>
          <w:fldChar w:fldCharType="separate"/>
        </w:r>
        <w:r w:rsidR="009C1CBD" w:rsidRPr="004822D8">
          <w:rPr>
            <w:rFonts w:ascii="Times New Roman" w:hAnsi="Times New Roman" w:cs="Times New Roman"/>
            <w:noProof/>
            <w:webHidden/>
            <w:sz w:val="28"/>
            <w:szCs w:val="28"/>
          </w:rPr>
          <w:t>5</w:t>
        </w:r>
        <w:r w:rsidR="009C1CBD" w:rsidRPr="004822D8">
          <w:rPr>
            <w:rFonts w:ascii="Times New Roman" w:hAnsi="Times New Roman" w:cs="Times New Roman"/>
            <w:noProof/>
            <w:webHidden/>
            <w:sz w:val="28"/>
            <w:szCs w:val="28"/>
          </w:rPr>
          <w:fldChar w:fldCharType="end"/>
        </w:r>
      </w:hyperlink>
    </w:p>
    <w:p w14:paraId="2D0E8775" w14:textId="77777777" w:rsidR="009C1CBD" w:rsidRPr="004822D8" w:rsidRDefault="00E22953" w:rsidP="009C1CBD">
      <w:pPr>
        <w:pStyle w:val="TOC2"/>
        <w:tabs>
          <w:tab w:val="left" w:pos="880"/>
          <w:tab w:val="right" w:leader="dot" w:pos="9350"/>
        </w:tabs>
        <w:rPr>
          <w:rFonts w:ascii="Times New Roman" w:eastAsiaTheme="minorEastAsia" w:hAnsi="Times New Roman" w:cs="Times New Roman"/>
          <w:noProof/>
          <w:sz w:val="28"/>
          <w:szCs w:val="28"/>
        </w:rPr>
      </w:pPr>
      <w:hyperlink w:anchor="_Toc71995231" w:history="1">
        <w:r w:rsidR="009C1CBD" w:rsidRPr="004822D8">
          <w:rPr>
            <w:rStyle w:val="Hyperlink"/>
            <w:rFonts w:ascii="Times New Roman" w:hAnsi="Times New Roman" w:cs="Times New Roman"/>
            <w:b/>
            <w:noProof/>
            <w:sz w:val="28"/>
            <w:szCs w:val="28"/>
          </w:rPr>
          <w:t>2.3.</w:t>
        </w:r>
        <w:r w:rsidR="009C1CBD" w:rsidRPr="004822D8">
          <w:rPr>
            <w:rFonts w:ascii="Times New Roman" w:eastAsiaTheme="minorEastAsia" w:hAnsi="Times New Roman" w:cs="Times New Roman"/>
            <w:noProof/>
            <w:sz w:val="28"/>
            <w:szCs w:val="28"/>
          </w:rPr>
          <w:tab/>
        </w:r>
        <w:r w:rsidR="009C1CBD" w:rsidRPr="004822D8">
          <w:rPr>
            <w:rStyle w:val="Hyperlink"/>
            <w:rFonts w:ascii="Times New Roman" w:hAnsi="Times New Roman" w:cs="Times New Roman"/>
            <w:b/>
            <w:noProof/>
            <w:sz w:val="28"/>
            <w:szCs w:val="28"/>
          </w:rPr>
          <w:t>Phần mềm</w:t>
        </w:r>
        <w:r w:rsidR="009C1CBD" w:rsidRPr="004822D8">
          <w:rPr>
            <w:rFonts w:ascii="Times New Roman" w:hAnsi="Times New Roman" w:cs="Times New Roman"/>
            <w:noProof/>
            <w:webHidden/>
            <w:sz w:val="28"/>
            <w:szCs w:val="28"/>
          </w:rPr>
          <w:tab/>
        </w:r>
        <w:r w:rsidR="009C1CBD" w:rsidRPr="004822D8">
          <w:rPr>
            <w:rFonts w:ascii="Times New Roman" w:hAnsi="Times New Roman" w:cs="Times New Roman"/>
            <w:noProof/>
            <w:webHidden/>
            <w:sz w:val="28"/>
            <w:szCs w:val="28"/>
          </w:rPr>
          <w:fldChar w:fldCharType="begin"/>
        </w:r>
        <w:r w:rsidR="009C1CBD" w:rsidRPr="004822D8">
          <w:rPr>
            <w:rFonts w:ascii="Times New Roman" w:hAnsi="Times New Roman" w:cs="Times New Roman"/>
            <w:noProof/>
            <w:webHidden/>
            <w:sz w:val="28"/>
            <w:szCs w:val="28"/>
          </w:rPr>
          <w:instrText xml:space="preserve"> PAGEREF _Toc71995231 \h </w:instrText>
        </w:r>
        <w:r w:rsidR="009C1CBD" w:rsidRPr="004822D8">
          <w:rPr>
            <w:rFonts w:ascii="Times New Roman" w:hAnsi="Times New Roman" w:cs="Times New Roman"/>
            <w:noProof/>
            <w:webHidden/>
            <w:sz w:val="28"/>
            <w:szCs w:val="28"/>
          </w:rPr>
        </w:r>
        <w:r w:rsidR="009C1CBD" w:rsidRPr="004822D8">
          <w:rPr>
            <w:rFonts w:ascii="Times New Roman" w:hAnsi="Times New Roman" w:cs="Times New Roman"/>
            <w:noProof/>
            <w:webHidden/>
            <w:sz w:val="28"/>
            <w:szCs w:val="28"/>
          </w:rPr>
          <w:fldChar w:fldCharType="separate"/>
        </w:r>
        <w:r w:rsidR="009C1CBD" w:rsidRPr="004822D8">
          <w:rPr>
            <w:rFonts w:ascii="Times New Roman" w:hAnsi="Times New Roman" w:cs="Times New Roman"/>
            <w:noProof/>
            <w:webHidden/>
            <w:sz w:val="28"/>
            <w:szCs w:val="28"/>
          </w:rPr>
          <w:t>5</w:t>
        </w:r>
        <w:r w:rsidR="009C1CBD" w:rsidRPr="004822D8">
          <w:rPr>
            <w:rFonts w:ascii="Times New Roman" w:hAnsi="Times New Roman" w:cs="Times New Roman"/>
            <w:noProof/>
            <w:webHidden/>
            <w:sz w:val="28"/>
            <w:szCs w:val="28"/>
          </w:rPr>
          <w:fldChar w:fldCharType="end"/>
        </w:r>
      </w:hyperlink>
    </w:p>
    <w:p w14:paraId="216F7031" w14:textId="77777777" w:rsidR="009C1CBD" w:rsidRPr="004822D8" w:rsidRDefault="00E22953" w:rsidP="009C1CBD">
      <w:pPr>
        <w:pStyle w:val="TOC2"/>
        <w:tabs>
          <w:tab w:val="left" w:pos="880"/>
          <w:tab w:val="right" w:leader="dot" w:pos="9350"/>
        </w:tabs>
        <w:rPr>
          <w:rFonts w:ascii="Times New Roman" w:eastAsiaTheme="minorEastAsia" w:hAnsi="Times New Roman" w:cs="Times New Roman"/>
          <w:noProof/>
          <w:sz w:val="28"/>
          <w:szCs w:val="28"/>
        </w:rPr>
      </w:pPr>
      <w:hyperlink w:anchor="_Toc71995232" w:history="1">
        <w:r w:rsidR="009C1CBD" w:rsidRPr="004822D8">
          <w:rPr>
            <w:rStyle w:val="Hyperlink"/>
            <w:rFonts w:ascii="Times New Roman" w:hAnsi="Times New Roman" w:cs="Times New Roman"/>
            <w:b/>
            <w:noProof/>
            <w:sz w:val="28"/>
            <w:szCs w:val="28"/>
          </w:rPr>
          <w:t>2.4.</w:t>
        </w:r>
        <w:r w:rsidR="009C1CBD" w:rsidRPr="004822D8">
          <w:rPr>
            <w:rFonts w:ascii="Times New Roman" w:eastAsiaTheme="minorEastAsia" w:hAnsi="Times New Roman" w:cs="Times New Roman"/>
            <w:noProof/>
            <w:sz w:val="28"/>
            <w:szCs w:val="28"/>
          </w:rPr>
          <w:tab/>
        </w:r>
        <w:r w:rsidR="009C1CBD" w:rsidRPr="004822D8">
          <w:rPr>
            <w:rStyle w:val="Hyperlink"/>
            <w:rFonts w:ascii="Times New Roman" w:hAnsi="Times New Roman" w:cs="Times New Roman"/>
            <w:b/>
            <w:noProof/>
            <w:sz w:val="28"/>
            <w:szCs w:val="28"/>
          </w:rPr>
          <w:t>Con người</w:t>
        </w:r>
        <w:r w:rsidR="009C1CBD" w:rsidRPr="004822D8">
          <w:rPr>
            <w:rFonts w:ascii="Times New Roman" w:hAnsi="Times New Roman" w:cs="Times New Roman"/>
            <w:noProof/>
            <w:webHidden/>
            <w:sz w:val="28"/>
            <w:szCs w:val="28"/>
          </w:rPr>
          <w:tab/>
        </w:r>
        <w:r w:rsidR="009C1CBD" w:rsidRPr="004822D8">
          <w:rPr>
            <w:rFonts w:ascii="Times New Roman" w:hAnsi="Times New Roman" w:cs="Times New Roman"/>
            <w:noProof/>
            <w:webHidden/>
            <w:sz w:val="28"/>
            <w:szCs w:val="28"/>
          </w:rPr>
          <w:fldChar w:fldCharType="begin"/>
        </w:r>
        <w:r w:rsidR="009C1CBD" w:rsidRPr="004822D8">
          <w:rPr>
            <w:rFonts w:ascii="Times New Roman" w:hAnsi="Times New Roman" w:cs="Times New Roman"/>
            <w:noProof/>
            <w:webHidden/>
            <w:sz w:val="28"/>
            <w:szCs w:val="28"/>
          </w:rPr>
          <w:instrText xml:space="preserve"> PAGEREF _Toc71995232 \h </w:instrText>
        </w:r>
        <w:r w:rsidR="009C1CBD" w:rsidRPr="004822D8">
          <w:rPr>
            <w:rFonts w:ascii="Times New Roman" w:hAnsi="Times New Roman" w:cs="Times New Roman"/>
            <w:noProof/>
            <w:webHidden/>
            <w:sz w:val="28"/>
            <w:szCs w:val="28"/>
          </w:rPr>
        </w:r>
        <w:r w:rsidR="009C1CBD" w:rsidRPr="004822D8">
          <w:rPr>
            <w:rFonts w:ascii="Times New Roman" w:hAnsi="Times New Roman" w:cs="Times New Roman"/>
            <w:noProof/>
            <w:webHidden/>
            <w:sz w:val="28"/>
            <w:szCs w:val="28"/>
          </w:rPr>
          <w:fldChar w:fldCharType="separate"/>
        </w:r>
        <w:r w:rsidR="009C1CBD" w:rsidRPr="004822D8">
          <w:rPr>
            <w:rFonts w:ascii="Times New Roman" w:hAnsi="Times New Roman" w:cs="Times New Roman"/>
            <w:noProof/>
            <w:webHidden/>
            <w:sz w:val="28"/>
            <w:szCs w:val="28"/>
          </w:rPr>
          <w:t>6</w:t>
        </w:r>
        <w:r w:rsidR="009C1CBD" w:rsidRPr="004822D8">
          <w:rPr>
            <w:rFonts w:ascii="Times New Roman" w:hAnsi="Times New Roman" w:cs="Times New Roman"/>
            <w:noProof/>
            <w:webHidden/>
            <w:sz w:val="28"/>
            <w:szCs w:val="28"/>
          </w:rPr>
          <w:fldChar w:fldCharType="end"/>
        </w:r>
      </w:hyperlink>
    </w:p>
    <w:p w14:paraId="4B2FD5BA" w14:textId="77777777" w:rsidR="009C1CBD" w:rsidRPr="004822D8" w:rsidRDefault="00E22953" w:rsidP="009C1CBD">
      <w:pPr>
        <w:pStyle w:val="TOC2"/>
        <w:tabs>
          <w:tab w:val="left" w:pos="880"/>
          <w:tab w:val="right" w:leader="dot" w:pos="9350"/>
        </w:tabs>
        <w:rPr>
          <w:rFonts w:ascii="Times New Roman" w:eastAsiaTheme="minorEastAsia" w:hAnsi="Times New Roman" w:cs="Times New Roman"/>
          <w:noProof/>
          <w:sz w:val="28"/>
          <w:szCs w:val="28"/>
        </w:rPr>
      </w:pPr>
      <w:hyperlink w:anchor="_Toc71995233" w:history="1">
        <w:r w:rsidR="009C1CBD" w:rsidRPr="004822D8">
          <w:rPr>
            <w:rStyle w:val="Hyperlink"/>
            <w:rFonts w:ascii="Times New Roman" w:hAnsi="Times New Roman" w:cs="Times New Roman"/>
            <w:b/>
            <w:bCs/>
            <w:noProof/>
            <w:sz w:val="28"/>
            <w:szCs w:val="28"/>
            <w:lang w:val="vi-VN" w:eastAsia="vi-VN"/>
          </w:rPr>
          <w:t>2.5</w:t>
        </w:r>
        <w:r w:rsidR="009C1CBD" w:rsidRPr="004822D8">
          <w:rPr>
            <w:rFonts w:ascii="Times New Roman" w:eastAsiaTheme="minorEastAsia" w:hAnsi="Times New Roman" w:cs="Times New Roman"/>
            <w:noProof/>
            <w:sz w:val="28"/>
            <w:szCs w:val="28"/>
          </w:rPr>
          <w:tab/>
        </w:r>
        <w:r w:rsidR="009C1CBD" w:rsidRPr="004822D8">
          <w:rPr>
            <w:rStyle w:val="Hyperlink"/>
            <w:rFonts w:ascii="Times New Roman" w:hAnsi="Times New Roman" w:cs="Times New Roman"/>
            <w:b/>
            <w:bCs/>
            <w:noProof/>
            <w:sz w:val="28"/>
            <w:szCs w:val="28"/>
            <w:lang w:val="vi-VN" w:eastAsia="vi-VN"/>
          </w:rPr>
          <w:t>Kiến trúc chức năng hệ thống</w:t>
        </w:r>
        <w:r w:rsidR="009C1CBD" w:rsidRPr="004822D8">
          <w:rPr>
            <w:rFonts w:ascii="Times New Roman" w:hAnsi="Times New Roman" w:cs="Times New Roman"/>
            <w:noProof/>
            <w:webHidden/>
            <w:sz w:val="28"/>
            <w:szCs w:val="28"/>
          </w:rPr>
          <w:tab/>
        </w:r>
        <w:r w:rsidR="009C1CBD" w:rsidRPr="004822D8">
          <w:rPr>
            <w:rFonts w:ascii="Times New Roman" w:hAnsi="Times New Roman" w:cs="Times New Roman"/>
            <w:noProof/>
            <w:webHidden/>
            <w:sz w:val="28"/>
            <w:szCs w:val="28"/>
          </w:rPr>
          <w:fldChar w:fldCharType="begin"/>
        </w:r>
        <w:r w:rsidR="009C1CBD" w:rsidRPr="004822D8">
          <w:rPr>
            <w:rFonts w:ascii="Times New Roman" w:hAnsi="Times New Roman" w:cs="Times New Roman"/>
            <w:noProof/>
            <w:webHidden/>
            <w:sz w:val="28"/>
            <w:szCs w:val="28"/>
          </w:rPr>
          <w:instrText xml:space="preserve"> PAGEREF _Toc71995233 \h </w:instrText>
        </w:r>
        <w:r w:rsidR="009C1CBD" w:rsidRPr="004822D8">
          <w:rPr>
            <w:rFonts w:ascii="Times New Roman" w:hAnsi="Times New Roman" w:cs="Times New Roman"/>
            <w:noProof/>
            <w:webHidden/>
            <w:sz w:val="28"/>
            <w:szCs w:val="28"/>
          </w:rPr>
        </w:r>
        <w:r w:rsidR="009C1CBD" w:rsidRPr="004822D8">
          <w:rPr>
            <w:rFonts w:ascii="Times New Roman" w:hAnsi="Times New Roman" w:cs="Times New Roman"/>
            <w:noProof/>
            <w:webHidden/>
            <w:sz w:val="28"/>
            <w:szCs w:val="28"/>
          </w:rPr>
          <w:fldChar w:fldCharType="separate"/>
        </w:r>
        <w:r w:rsidR="009C1CBD" w:rsidRPr="004822D8">
          <w:rPr>
            <w:rFonts w:ascii="Times New Roman" w:hAnsi="Times New Roman" w:cs="Times New Roman"/>
            <w:noProof/>
            <w:webHidden/>
            <w:sz w:val="28"/>
            <w:szCs w:val="28"/>
          </w:rPr>
          <w:t>9</w:t>
        </w:r>
        <w:r w:rsidR="009C1CBD" w:rsidRPr="004822D8">
          <w:rPr>
            <w:rFonts w:ascii="Times New Roman" w:hAnsi="Times New Roman" w:cs="Times New Roman"/>
            <w:noProof/>
            <w:webHidden/>
            <w:sz w:val="28"/>
            <w:szCs w:val="28"/>
          </w:rPr>
          <w:fldChar w:fldCharType="end"/>
        </w:r>
      </w:hyperlink>
    </w:p>
    <w:p w14:paraId="052716D1" w14:textId="77777777" w:rsidR="009C1CBD" w:rsidRPr="004822D8" w:rsidRDefault="00E22953" w:rsidP="009C1CBD">
      <w:pPr>
        <w:pStyle w:val="TOC2"/>
        <w:tabs>
          <w:tab w:val="left" w:pos="1100"/>
          <w:tab w:val="right" w:leader="dot" w:pos="9350"/>
        </w:tabs>
        <w:rPr>
          <w:rFonts w:ascii="Times New Roman" w:eastAsiaTheme="minorEastAsia" w:hAnsi="Times New Roman" w:cs="Times New Roman"/>
          <w:noProof/>
          <w:sz w:val="28"/>
          <w:szCs w:val="28"/>
        </w:rPr>
      </w:pPr>
      <w:hyperlink w:anchor="_Toc71995234" w:history="1">
        <w:r w:rsidR="009C1CBD" w:rsidRPr="004822D8">
          <w:rPr>
            <w:rStyle w:val="Hyperlink"/>
            <w:rFonts w:ascii="Times New Roman" w:hAnsi="Times New Roman" w:cs="Times New Roman"/>
            <w:b/>
            <w:noProof/>
            <w:sz w:val="28"/>
            <w:szCs w:val="28"/>
          </w:rPr>
          <w:t>2.5.1</w:t>
        </w:r>
        <w:r w:rsidR="009C1CBD" w:rsidRPr="004822D8">
          <w:rPr>
            <w:rFonts w:ascii="Times New Roman" w:eastAsiaTheme="minorEastAsia" w:hAnsi="Times New Roman" w:cs="Times New Roman"/>
            <w:noProof/>
            <w:sz w:val="28"/>
            <w:szCs w:val="28"/>
          </w:rPr>
          <w:tab/>
        </w:r>
        <w:r w:rsidR="009C1CBD" w:rsidRPr="004822D8">
          <w:rPr>
            <w:rStyle w:val="Hyperlink"/>
            <w:rFonts w:ascii="Times New Roman" w:hAnsi="Times New Roman" w:cs="Times New Roman"/>
            <w:b/>
            <w:noProof/>
            <w:sz w:val="28"/>
            <w:szCs w:val="28"/>
          </w:rPr>
          <w:t xml:space="preserve">Lược đồ </w:t>
        </w:r>
        <w:r w:rsidR="009C1CBD" w:rsidRPr="004822D8">
          <w:rPr>
            <w:rStyle w:val="Hyperlink"/>
            <w:rFonts w:ascii="Times New Roman" w:hAnsi="Times New Roman" w:cs="Times New Roman"/>
            <w:b/>
            <w:noProof/>
            <w:sz w:val="28"/>
            <w:szCs w:val="28"/>
            <w:lang w:val="vi-VN"/>
          </w:rPr>
          <w:t>B</w:t>
        </w:r>
        <w:r w:rsidR="009C1CBD" w:rsidRPr="004822D8">
          <w:rPr>
            <w:rStyle w:val="Hyperlink"/>
            <w:rFonts w:ascii="Times New Roman" w:hAnsi="Times New Roman" w:cs="Times New Roman"/>
            <w:b/>
            <w:noProof/>
            <w:sz w:val="28"/>
            <w:szCs w:val="28"/>
          </w:rPr>
          <w:t>FD</w:t>
        </w:r>
        <w:r w:rsidR="009C1CBD" w:rsidRPr="004822D8">
          <w:rPr>
            <w:rFonts w:ascii="Times New Roman" w:hAnsi="Times New Roman" w:cs="Times New Roman"/>
            <w:noProof/>
            <w:webHidden/>
            <w:sz w:val="28"/>
            <w:szCs w:val="28"/>
          </w:rPr>
          <w:tab/>
        </w:r>
        <w:r w:rsidR="009C1CBD" w:rsidRPr="004822D8">
          <w:rPr>
            <w:rFonts w:ascii="Times New Roman" w:hAnsi="Times New Roman" w:cs="Times New Roman"/>
            <w:noProof/>
            <w:webHidden/>
            <w:sz w:val="28"/>
            <w:szCs w:val="28"/>
          </w:rPr>
          <w:fldChar w:fldCharType="begin"/>
        </w:r>
        <w:r w:rsidR="009C1CBD" w:rsidRPr="004822D8">
          <w:rPr>
            <w:rFonts w:ascii="Times New Roman" w:hAnsi="Times New Roman" w:cs="Times New Roman"/>
            <w:noProof/>
            <w:webHidden/>
            <w:sz w:val="28"/>
            <w:szCs w:val="28"/>
          </w:rPr>
          <w:instrText xml:space="preserve"> PAGEREF _Toc71995234 \h </w:instrText>
        </w:r>
        <w:r w:rsidR="009C1CBD" w:rsidRPr="004822D8">
          <w:rPr>
            <w:rFonts w:ascii="Times New Roman" w:hAnsi="Times New Roman" w:cs="Times New Roman"/>
            <w:noProof/>
            <w:webHidden/>
            <w:sz w:val="28"/>
            <w:szCs w:val="28"/>
          </w:rPr>
        </w:r>
        <w:r w:rsidR="009C1CBD" w:rsidRPr="004822D8">
          <w:rPr>
            <w:rFonts w:ascii="Times New Roman" w:hAnsi="Times New Roman" w:cs="Times New Roman"/>
            <w:noProof/>
            <w:webHidden/>
            <w:sz w:val="28"/>
            <w:szCs w:val="28"/>
          </w:rPr>
          <w:fldChar w:fldCharType="separate"/>
        </w:r>
        <w:r w:rsidR="009C1CBD" w:rsidRPr="004822D8">
          <w:rPr>
            <w:rFonts w:ascii="Times New Roman" w:hAnsi="Times New Roman" w:cs="Times New Roman"/>
            <w:noProof/>
            <w:webHidden/>
            <w:sz w:val="28"/>
            <w:szCs w:val="28"/>
          </w:rPr>
          <w:t>9</w:t>
        </w:r>
        <w:r w:rsidR="009C1CBD" w:rsidRPr="004822D8">
          <w:rPr>
            <w:rFonts w:ascii="Times New Roman" w:hAnsi="Times New Roman" w:cs="Times New Roman"/>
            <w:noProof/>
            <w:webHidden/>
            <w:sz w:val="28"/>
            <w:szCs w:val="28"/>
          </w:rPr>
          <w:fldChar w:fldCharType="end"/>
        </w:r>
      </w:hyperlink>
    </w:p>
    <w:p w14:paraId="47A30606" w14:textId="77777777" w:rsidR="009C1CBD" w:rsidRPr="004822D8" w:rsidRDefault="00E22953" w:rsidP="009C1CBD">
      <w:pPr>
        <w:pStyle w:val="TOC2"/>
        <w:tabs>
          <w:tab w:val="left" w:pos="1100"/>
          <w:tab w:val="right" w:leader="dot" w:pos="9350"/>
        </w:tabs>
        <w:rPr>
          <w:rFonts w:ascii="Times New Roman" w:eastAsiaTheme="minorEastAsia" w:hAnsi="Times New Roman" w:cs="Times New Roman"/>
          <w:noProof/>
          <w:sz w:val="28"/>
          <w:szCs w:val="28"/>
        </w:rPr>
      </w:pPr>
      <w:hyperlink w:anchor="_Toc71995235" w:history="1">
        <w:r w:rsidR="009C1CBD" w:rsidRPr="004822D8">
          <w:rPr>
            <w:rStyle w:val="Hyperlink"/>
            <w:rFonts w:ascii="Times New Roman" w:hAnsi="Times New Roman" w:cs="Times New Roman"/>
            <w:b/>
            <w:noProof/>
            <w:sz w:val="28"/>
            <w:szCs w:val="28"/>
          </w:rPr>
          <w:t>2.5.2</w:t>
        </w:r>
        <w:r w:rsidR="009C1CBD" w:rsidRPr="004822D8">
          <w:rPr>
            <w:rFonts w:ascii="Times New Roman" w:eastAsiaTheme="minorEastAsia" w:hAnsi="Times New Roman" w:cs="Times New Roman"/>
            <w:noProof/>
            <w:sz w:val="28"/>
            <w:szCs w:val="28"/>
          </w:rPr>
          <w:tab/>
        </w:r>
        <w:r w:rsidR="009C1CBD" w:rsidRPr="004822D8">
          <w:rPr>
            <w:rStyle w:val="Hyperlink"/>
            <w:rFonts w:ascii="Times New Roman" w:hAnsi="Times New Roman" w:cs="Times New Roman"/>
            <w:b/>
            <w:noProof/>
            <w:sz w:val="28"/>
            <w:szCs w:val="28"/>
          </w:rPr>
          <w:t>Bảng giải thích/Mô tả chức năng</w:t>
        </w:r>
        <w:r w:rsidR="009C1CBD" w:rsidRPr="004822D8">
          <w:rPr>
            <w:rFonts w:ascii="Times New Roman" w:hAnsi="Times New Roman" w:cs="Times New Roman"/>
            <w:noProof/>
            <w:webHidden/>
            <w:sz w:val="28"/>
            <w:szCs w:val="28"/>
          </w:rPr>
          <w:tab/>
        </w:r>
        <w:r w:rsidR="009C1CBD" w:rsidRPr="004822D8">
          <w:rPr>
            <w:rFonts w:ascii="Times New Roman" w:hAnsi="Times New Roman" w:cs="Times New Roman"/>
            <w:noProof/>
            <w:webHidden/>
            <w:sz w:val="28"/>
            <w:szCs w:val="28"/>
          </w:rPr>
          <w:fldChar w:fldCharType="begin"/>
        </w:r>
        <w:r w:rsidR="009C1CBD" w:rsidRPr="004822D8">
          <w:rPr>
            <w:rFonts w:ascii="Times New Roman" w:hAnsi="Times New Roman" w:cs="Times New Roman"/>
            <w:noProof/>
            <w:webHidden/>
            <w:sz w:val="28"/>
            <w:szCs w:val="28"/>
          </w:rPr>
          <w:instrText xml:space="preserve"> PAGEREF _Toc71995235 \h </w:instrText>
        </w:r>
        <w:r w:rsidR="009C1CBD" w:rsidRPr="004822D8">
          <w:rPr>
            <w:rFonts w:ascii="Times New Roman" w:hAnsi="Times New Roman" w:cs="Times New Roman"/>
            <w:noProof/>
            <w:webHidden/>
            <w:sz w:val="28"/>
            <w:szCs w:val="28"/>
          </w:rPr>
        </w:r>
        <w:r w:rsidR="009C1CBD" w:rsidRPr="004822D8">
          <w:rPr>
            <w:rFonts w:ascii="Times New Roman" w:hAnsi="Times New Roman" w:cs="Times New Roman"/>
            <w:noProof/>
            <w:webHidden/>
            <w:sz w:val="28"/>
            <w:szCs w:val="28"/>
          </w:rPr>
          <w:fldChar w:fldCharType="separate"/>
        </w:r>
        <w:r w:rsidR="009C1CBD" w:rsidRPr="004822D8">
          <w:rPr>
            <w:rFonts w:ascii="Times New Roman" w:hAnsi="Times New Roman" w:cs="Times New Roman"/>
            <w:noProof/>
            <w:webHidden/>
            <w:sz w:val="28"/>
            <w:szCs w:val="28"/>
          </w:rPr>
          <w:t>9</w:t>
        </w:r>
        <w:r w:rsidR="009C1CBD" w:rsidRPr="004822D8">
          <w:rPr>
            <w:rFonts w:ascii="Times New Roman" w:hAnsi="Times New Roman" w:cs="Times New Roman"/>
            <w:noProof/>
            <w:webHidden/>
            <w:sz w:val="28"/>
            <w:szCs w:val="28"/>
          </w:rPr>
          <w:fldChar w:fldCharType="end"/>
        </w:r>
      </w:hyperlink>
    </w:p>
    <w:p w14:paraId="542AF390" w14:textId="77777777" w:rsidR="009C1CBD" w:rsidRPr="004822D8" w:rsidRDefault="00E22953" w:rsidP="009C1CBD">
      <w:pPr>
        <w:pStyle w:val="TOC2"/>
        <w:tabs>
          <w:tab w:val="left" w:pos="1100"/>
          <w:tab w:val="right" w:leader="dot" w:pos="9350"/>
        </w:tabs>
        <w:rPr>
          <w:rFonts w:ascii="Times New Roman" w:eastAsiaTheme="minorEastAsia" w:hAnsi="Times New Roman" w:cs="Times New Roman"/>
          <w:noProof/>
          <w:sz w:val="28"/>
          <w:szCs w:val="28"/>
        </w:rPr>
      </w:pPr>
      <w:hyperlink w:anchor="_Toc71995236" w:history="1">
        <w:r w:rsidR="009C1CBD" w:rsidRPr="004822D8">
          <w:rPr>
            <w:rStyle w:val="Hyperlink"/>
            <w:rFonts w:ascii="Times New Roman" w:hAnsi="Times New Roman" w:cs="Times New Roman"/>
            <w:b/>
            <w:noProof/>
            <w:sz w:val="28"/>
            <w:szCs w:val="28"/>
          </w:rPr>
          <w:t>2.5.3</w:t>
        </w:r>
        <w:r w:rsidR="009C1CBD" w:rsidRPr="004822D8">
          <w:rPr>
            <w:rFonts w:ascii="Times New Roman" w:eastAsiaTheme="minorEastAsia" w:hAnsi="Times New Roman" w:cs="Times New Roman"/>
            <w:noProof/>
            <w:sz w:val="28"/>
            <w:szCs w:val="28"/>
          </w:rPr>
          <w:tab/>
        </w:r>
        <w:r w:rsidR="009C1CBD" w:rsidRPr="004822D8">
          <w:rPr>
            <w:rStyle w:val="Hyperlink"/>
            <w:rFonts w:ascii="Times New Roman" w:hAnsi="Times New Roman" w:cs="Times New Roman"/>
            <w:b/>
            <w:noProof/>
            <w:sz w:val="28"/>
            <w:szCs w:val="28"/>
          </w:rPr>
          <w:t>Đặc tả và mô hình hoá chức năng</w:t>
        </w:r>
        <w:r w:rsidR="009C1CBD" w:rsidRPr="004822D8">
          <w:rPr>
            <w:rFonts w:ascii="Times New Roman" w:hAnsi="Times New Roman" w:cs="Times New Roman"/>
            <w:noProof/>
            <w:webHidden/>
            <w:sz w:val="28"/>
            <w:szCs w:val="28"/>
          </w:rPr>
          <w:tab/>
        </w:r>
        <w:r w:rsidR="009C1CBD" w:rsidRPr="004822D8">
          <w:rPr>
            <w:rFonts w:ascii="Times New Roman" w:hAnsi="Times New Roman" w:cs="Times New Roman"/>
            <w:noProof/>
            <w:webHidden/>
            <w:sz w:val="28"/>
            <w:szCs w:val="28"/>
          </w:rPr>
          <w:fldChar w:fldCharType="begin"/>
        </w:r>
        <w:r w:rsidR="009C1CBD" w:rsidRPr="004822D8">
          <w:rPr>
            <w:rFonts w:ascii="Times New Roman" w:hAnsi="Times New Roman" w:cs="Times New Roman"/>
            <w:noProof/>
            <w:webHidden/>
            <w:sz w:val="28"/>
            <w:szCs w:val="28"/>
          </w:rPr>
          <w:instrText xml:space="preserve"> PAGEREF _Toc71995236 \h </w:instrText>
        </w:r>
        <w:r w:rsidR="009C1CBD" w:rsidRPr="004822D8">
          <w:rPr>
            <w:rFonts w:ascii="Times New Roman" w:hAnsi="Times New Roman" w:cs="Times New Roman"/>
            <w:noProof/>
            <w:webHidden/>
            <w:sz w:val="28"/>
            <w:szCs w:val="28"/>
          </w:rPr>
        </w:r>
        <w:r w:rsidR="009C1CBD" w:rsidRPr="004822D8">
          <w:rPr>
            <w:rFonts w:ascii="Times New Roman" w:hAnsi="Times New Roman" w:cs="Times New Roman"/>
            <w:noProof/>
            <w:webHidden/>
            <w:sz w:val="28"/>
            <w:szCs w:val="28"/>
          </w:rPr>
          <w:fldChar w:fldCharType="separate"/>
        </w:r>
        <w:r w:rsidR="009C1CBD" w:rsidRPr="004822D8">
          <w:rPr>
            <w:rFonts w:ascii="Times New Roman" w:hAnsi="Times New Roman" w:cs="Times New Roman"/>
            <w:noProof/>
            <w:webHidden/>
            <w:sz w:val="28"/>
            <w:szCs w:val="28"/>
          </w:rPr>
          <w:t>10</w:t>
        </w:r>
        <w:r w:rsidR="009C1CBD" w:rsidRPr="004822D8">
          <w:rPr>
            <w:rFonts w:ascii="Times New Roman" w:hAnsi="Times New Roman" w:cs="Times New Roman"/>
            <w:noProof/>
            <w:webHidden/>
            <w:sz w:val="28"/>
            <w:szCs w:val="28"/>
          </w:rPr>
          <w:fldChar w:fldCharType="end"/>
        </w:r>
      </w:hyperlink>
    </w:p>
    <w:p w14:paraId="0ECEBDEC" w14:textId="77777777" w:rsidR="009C1CBD" w:rsidRPr="004822D8" w:rsidRDefault="00E22953" w:rsidP="009C1CBD">
      <w:pPr>
        <w:pStyle w:val="TOC2"/>
        <w:tabs>
          <w:tab w:val="left" w:pos="1100"/>
          <w:tab w:val="right" w:leader="dot" w:pos="9350"/>
        </w:tabs>
        <w:rPr>
          <w:rFonts w:ascii="Times New Roman" w:eastAsiaTheme="minorEastAsia" w:hAnsi="Times New Roman" w:cs="Times New Roman"/>
          <w:noProof/>
          <w:sz w:val="28"/>
          <w:szCs w:val="28"/>
        </w:rPr>
      </w:pPr>
      <w:hyperlink w:anchor="_Toc71995237" w:history="1">
        <w:r w:rsidR="009C1CBD" w:rsidRPr="004822D8">
          <w:rPr>
            <w:rStyle w:val="Hyperlink"/>
            <w:rFonts w:ascii="Times New Roman" w:hAnsi="Times New Roman" w:cs="Times New Roman"/>
            <w:b/>
            <w:noProof/>
            <w:sz w:val="28"/>
            <w:szCs w:val="28"/>
          </w:rPr>
          <w:t>2.5.4</w:t>
        </w:r>
        <w:r w:rsidR="009C1CBD" w:rsidRPr="004822D8">
          <w:rPr>
            <w:rFonts w:ascii="Times New Roman" w:eastAsiaTheme="minorEastAsia" w:hAnsi="Times New Roman" w:cs="Times New Roman"/>
            <w:noProof/>
            <w:sz w:val="28"/>
            <w:szCs w:val="28"/>
          </w:rPr>
          <w:tab/>
        </w:r>
        <w:r w:rsidR="009C1CBD" w:rsidRPr="004822D8">
          <w:rPr>
            <w:rStyle w:val="Hyperlink"/>
            <w:rFonts w:ascii="Times New Roman" w:hAnsi="Times New Roman" w:cs="Times New Roman"/>
            <w:b/>
            <w:noProof/>
            <w:sz w:val="28"/>
            <w:szCs w:val="28"/>
          </w:rPr>
          <w:t>Sơ đồ luồng dữ liệu chức năng quản lý sảnh</w:t>
        </w:r>
        <w:r w:rsidR="009C1CBD" w:rsidRPr="004822D8">
          <w:rPr>
            <w:rFonts w:ascii="Times New Roman" w:hAnsi="Times New Roman" w:cs="Times New Roman"/>
            <w:noProof/>
            <w:webHidden/>
            <w:sz w:val="28"/>
            <w:szCs w:val="28"/>
          </w:rPr>
          <w:tab/>
        </w:r>
        <w:r w:rsidR="009C1CBD" w:rsidRPr="004822D8">
          <w:rPr>
            <w:rFonts w:ascii="Times New Roman" w:hAnsi="Times New Roman" w:cs="Times New Roman"/>
            <w:noProof/>
            <w:webHidden/>
            <w:sz w:val="28"/>
            <w:szCs w:val="28"/>
          </w:rPr>
          <w:fldChar w:fldCharType="begin"/>
        </w:r>
        <w:r w:rsidR="009C1CBD" w:rsidRPr="004822D8">
          <w:rPr>
            <w:rFonts w:ascii="Times New Roman" w:hAnsi="Times New Roman" w:cs="Times New Roman"/>
            <w:noProof/>
            <w:webHidden/>
            <w:sz w:val="28"/>
            <w:szCs w:val="28"/>
          </w:rPr>
          <w:instrText xml:space="preserve"> PAGEREF _Toc71995237 \h </w:instrText>
        </w:r>
        <w:r w:rsidR="009C1CBD" w:rsidRPr="004822D8">
          <w:rPr>
            <w:rFonts w:ascii="Times New Roman" w:hAnsi="Times New Roman" w:cs="Times New Roman"/>
            <w:noProof/>
            <w:webHidden/>
            <w:sz w:val="28"/>
            <w:szCs w:val="28"/>
          </w:rPr>
        </w:r>
        <w:r w:rsidR="009C1CBD" w:rsidRPr="004822D8">
          <w:rPr>
            <w:rFonts w:ascii="Times New Roman" w:hAnsi="Times New Roman" w:cs="Times New Roman"/>
            <w:noProof/>
            <w:webHidden/>
            <w:sz w:val="28"/>
            <w:szCs w:val="28"/>
          </w:rPr>
          <w:fldChar w:fldCharType="separate"/>
        </w:r>
        <w:r w:rsidR="009C1CBD" w:rsidRPr="004822D8">
          <w:rPr>
            <w:rFonts w:ascii="Times New Roman" w:hAnsi="Times New Roman" w:cs="Times New Roman"/>
            <w:noProof/>
            <w:webHidden/>
            <w:sz w:val="28"/>
            <w:szCs w:val="28"/>
          </w:rPr>
          <w:t>11</w:t>
        </w:r>
        <w:r w:rsidR="009C1CBD" w:rsidRPr="004822D8">
          <w:rPr>
            <w:rFonts w:ascii="Times New Roman" w:hAnsi="Times New Roman" w:cs="Times New Roman"/>
            <w:noProof/>
            <w:webHidden/>
            <w:sz w:val="28"/>
            <w:szCs w:val="28"/>
          </w:rPr>
          <w:fldChar w:fldCharType="end"/>
        </w:r>
      </w:hyperlink>
    </w:p>
    <w:p w14:paraId="2C58BBB6" w14:textId="77777777" w:rsidR="009C1CBD" w:rsidRPr="004822D8" w:rsidRDefault="00E22953" w:rsidP="009C1CBD">
      <w:pPr>
        <w:pStyle w:val="TOC2"/>
        <w:tabs>
          <w:tab w:val="left" w:pos="1100"/>
          <w:tab w:val="right" w:leader="dot" w:pos="9350"/>
        </w:tabs>
        <w:rPr>
          <w:rFonts w:ascii="Times New Roman" w:eastAsiaTheme="minorEastAsia" w:hAnsi="Times New Roman" w:cs="Times New Roman"/>
          <w:noProof/>
          <w:sz w:val="28"/>
          <w:szCs w:val="28"/>
        </w:rPr>
      </w:pPr>
      <w:hyperlink w:anchor="_Toc71995238" w:history="1">
        <w:r w:rsidR="009C1CBD" w:rsidRPr="004822D8">
          <w:rPr>
            <w:rStyle w:val="Hyperlink"/>
            <w:rFonts w:ascii="Times New Roman" w:hAnsi="Times New Roman" w:cs="Times New Roman"/>
            <w:b/>
            <w:noProof/>
            <w:sz w:val="28"/>
            <w:szCs w:val="28"/>
            <w:lang w:eastAsia="vi-VN"/>
          </w:rPr>
          <w:t>2.5.5</w:t>
        </w:r>
        <w:r w:rsidR="009C1CBD" w:rsidRPr="004822D8">
          <w:rPr>
            <w:rFonts w:ascii="Times New Roman" w:eastAsiaTheme="minorEastAsia" w:hAnsi="Times New Roman" w:cs="Times New Roman"/>
            <w:noProof/>
            <w:sz w:val="28"/>
            <w:szCs w:val="28"/>
          </w:rPr>
          <w:tab/>
        </w:r>
        <w:r w:rsidR="009C1CBD" w:rsidRPr="004822D8">
          <w:rPr>
            <w:rStyle w:val="Hyperlink"/>
            <w:rFonts w:ascii="Times New Roman" w:hAnsi="Times New Roman" w:cs="Times New Roman"/>
            <w:b/>
            <w:noProof/>
            <w:sz w:val="28"/>
            <w:szCs w:val="28"/>
            <w:lang w:eastAsia="vi-VN"/>
          </w:rPr>
          <w:t>Sơ đồ luồng dữ liệu chức năng “Lập hợp đồng”</w:t>
        </w:r>
        <w:r w:rsidR="009C1CBD" w:rsidRPr="004822D8">
          <w:rPr>
            <w:rFonts w:ascii="Times New Roman" w:hAnsi="Times New Roman" w:cs="Times New Roman"/>
            <w:noProof/>
            <w:webHidden/>
            <w:sz w:val="28"/>
            <w:szCs w:val="28"/>
          </w:rPr>
          <w:tab/>
        </w:r>
        <w:r w:rsidR="009C1CBD" w:rsidRPr="004822D8">
          <w:rPr>
            <w:rFonts w:ascii="Times New Roman" w:hAnsi="Times New Roman" w:cs="Times New Roman"/>
            <w:noProof/>
            <w:webHidden/>
            <w:sz w:val="28"/>
            <w:szCs w:val="28"/>
          </w:rPr>
          <w:fldChar w:fldCharType="begin"/>
        </w:r>
        <w:r w:rsidR="009C1CBD" w:rsidRPr="004822D8">
          <w:rPr>
            <w:rFonts w:ascii="Times New Roman" w:hAnsi="Times New Roman" w:cs="Times New Roman"/>
            <w:noProof/>
            <w:webHidden/>
            <w:sz w:val="28"/>
            <w:szCs w:val="28"/>
          </w:rPr>
          <w:instrText xml:space="preserve"> PAGEREF _Toc71995238 \h </w:instrText>
        </w:r>
        <w:r w:rsidR="009C1CBD" w:rsidRPr="004822D8">
          <w:rPr>
            <w:rFonts w:ascii="Times New Roman" w:hAnsi="Times New Roman" w:cs="Times New Roman"/>
            <w:noProof/>
            <w:webHidden/>
            <w:sz w:val="28"/>
            <w:szCs w:val="28"/>
          </w:rPr>
        </w:r>
        <w:r w:rsidR="009C1CBD" w:rsidRPr="004822D8">
          <w:rPr>
            <w:rFonts w:ascii="Times New Roman" w:hAnsi="Times New Roman" w:cs="Times New Roman"/>
            <w:noProof/>
            <w:webHidden/>
            <w:sz w:val="28"/>
            <w:szCs w:val="28"/>
          </w:rPr>
          <w:fldChar w:fldCharType="separate"/>
        </w:r>
        <w:r w:rsidR="009C1CBD" w:rsidRPr="004822D8">
          <w:rPr>
            <w:rFonts w:ascii="Times New Roman" w:hAnsi="Times New Roman" w:cs="Times New Roman"/>
            <w:noProof/>
            <w:webHidden/>
            <w:sz w:val="28"/>
            <w:szCs w:val="28"/>
          </w:rPr>
          <w:t>12</w:t>
        </w:r>
        <w:r w:rsidR="009C1CBD" w:rsidRPr="004822D8">
          <w:rPr>
            <w:rFonts w:ascii="Times New Roman" w:hAnsi="Times New Roman" w:cs="Times New Roman"/>
            <w:noProof/>
            <w:webHidden/>
            <w:sz w:val="28"/>
            <w:szCs w:val="28"/>
          </w:rPr>
          <w:fldChar w:fldCharType="end"/>
        </w:r>
      </w:hyperlink>
    </w:p>
    <w:p w14:paraId="6325F8B3" w14:textId="77777777" w:rsidR="009C1CBD" w:rsidRPr="004822D8" w:rsidRDefault="00E22953" w:rsidP="009C1CBD">
      <w:pPr>
        <w:pStyle w:val="TOC2"/>
        <w:tabs>
          <w:tab w:val="left" w:pos="1100"/>
          <w:tab w:val="right" w:leader="dot" w:pos="9350"/>
        </w:tabs>
        <w:rPr>
          <w:rFonts w:ascii="Times New Roman" w:eastAsiaTheme="minorEastAsia" w:hAnsi="Times New Roman" w:cs="Times New Roman"/>
          <w:noProof/>
          <w:sz w:val="28"/>
          <w:szCs w:val="28"/>
        </w:rPr>
      </w:pPr>
      <w:hyperlink w:anchor="_Toc71995239" w:history="1">
        <w:r w:rsidR="009C1CBD" w:rsidRPr="004822D8">
          <w:rPr>
            <w:rStyle w:val="Hyperlink"/>
            <w:rFonts w:ascii="Times New Roman" w:hAnsi="Times New Roman" w:cs="Times New Roman"/>
            <w:b/>
            <w:noProof/>
            <w:sz w:val="28"/>
            <w:szCs w:val="28"/>
          </w:rPr>
          <w:t>2.5.6</w:t>
        </w:r>
        <w:r w:rsidR="009C1CBD" w:rsidRPr="004822D8">
          <w:rPr>
            <w:rFonts w:ascii="Times New Roman" w:eastAsiaTheme="minorEastAsia" w:hAnsi="Times New Roman" w:cs="Times New Roman"/>
            <w:noProof/>
            <w:sz w:val="28"/>
            <w:szCs w:val="28"/>
          </w:rPr>
          <w:tab/>
        </w:r>
        <w:r w:rsidR="009C1CBD" w:rsidRPr="004822D8">
          <w:rPr>
            <w:rStyle w:val="Hyperlink"/>
            <w:rFonts w:ascii="Times New Roman" w:hAnsi="Times New Roman" w:cs="Times New Roman"/>
            <w:b/>
            <w:noProof/>
            <w:sz w:val="28"/>
            <w:szCs w:val="28"/>
          </w:rPr>
          <w:t>Sơ đồ luồng dữ liệu chức năng “Tra cứu”</w:t>
        </w:r>
        <w:r w:rsidR="009C1CBD" w:rsidRPr="004822D8">
          <w:rPr>
            <w:rFonts w:ascii="Times New Roman" w:hAnsi="Times New Roman" w:cs="Times New Roman"/>
            <w:noProof/>
            <w:webHidden/>
            <w:sz w:val="28"/>
            <w:szCs w:val="28"/>
          </w:rPr>
          <w:tab/>
        </w:r>
        <w:r w:rsidR="009C1CBD" w:rsidRPr="004822D8">
          <w:rPr>
            <w:rFonts w:ascii="Times New Roman" w:hAnsi="Times New Roman" w:cs="Times New Roman"/>
            <w:noProof/>
            <w:webHidden/>
            <w:sz w:val="28"/>
            <w:szCs w:val="28"/>
          </w:rPr>
          <w:fldChar w:fldCharType="begin"/>
        </w:r>
        <w:r w:rsidR="009C1CBD" w:rsidRPr="004822D8">
          <w:rPr>
            <w:rFonts w:ascii="Times New Roman" w:hAnsi="Times New Roman" w:cs="Times New Roman"/>
            <w:noProof/>
            <w:webHidden/>
            <w:sz w:val="28"/>
            <w:szCs w:val="28"/>
          </w:rPr>
          <w:instrText xml:space="preserve"> PAGEREF _Toc71995239 \h </w:instrText>
        </w:r>
        <w:r w:rsidR="009C1CBD" w:rsidRPr="004822D8">
          <w:rPr>
            <w:rFonts w:ascii="Times New Roman" w:hAnsi="Times New Roman" w:cs="Times New Roman"/>
            <w:noProof/>
            <w:webHidden/>
            <w:sz w:val="28"/>
            <w:szCs w:val="28"/>
          </w:rPr>
        </w:r>
        <w:r w:rsidR="009C1CBD" w:rsidRPr="004822D8">
          <w:rPr>
            <w:rFonts w:ascii="Times New Roman" w:hAnsi="Times New Roman" w:cs="Times New Roman"/>
            <w:noProof/>
            <w:webHidden/>
            <w:sz w:val="28"/>
            <w:szCs w:val="28"/>
          </w:rPr>
          <w:fldChar w:fldCharType="separate"/>
        </w:r>
        <w:r w:rsidR="009C1CBD" w:rsidRPr="004822D8">
          <w:rPr>
            <w:rFonts w:ascii="Times New Roman" w:hAnsi="Times New Roman" w:cs="Times New Roman"/>
            <w:noProof/>
            <w:webHidden/>
            <w:sz w:val="28"/>
            <w:szCs w:val="28"/>
          </w:rPr>
          <w:t>14</w:t>
        </w:r>
        <w:r w:rsidR="009C1CBD" w:rsidRPr="004822D8">
          <w:rPr>
            <w:rFonts w:ascii="Times New Roman" w:hAnsi="Times New Roman" w:cs="Times New Roman"/>
            <w:noProof/>
            <w:webHidden/>
            <w:sz w:val="28"/>
            <w:szCs w:val="28"/>
          </w:rPr>
          <w:fldChar w:fldCharType="end"/>
        </w:r>
      </w:hyperlink>
    </w:p>
    <w:p w14:paraId="42C2E516" w14:textId="77777777" w:rsidR="009C1CBD" w:rsidRPr="004822D8" w:rsidRDefault="00E22953" w:rsidP="009C1CBD">
      <w:pPr>
        <w:pStyle w:val="TOC2"/>
        <w:tabs>
          <w:tab w:val="left" w:pos="1100"/>
          <w:tab w:val="right" w:leader="dot" w:pos="9350"/>
        </w:tabs>
        <w:rPr>
          <w:rFonts w:ascii="Times New Roman" w:eastAsiaTheme="minorEastAsia" w:hAnsi="Times New Roman" w:cs="Times New Roman"/>
          <w:noProof/>
          <w:sz w:val="28"/>
          <w:szCs w:val="28"/>
        </w:rPr>
      </w:pPr>
      <w:hyperlink w:anchor="_Toc71995240" w:history="1">
        <w:r w:rsidR="009C1CBD" w:rsidRPr="004822D8">
          <w:rPr>
            <w:rStyle w:val="Hyperlink"/>
            <w:rFonts w:ascii="Times New Roman" w:hAnsi="Times New Roman" w:cs="Times New Roman"/>
            <w:b/>
            <w:noProof/>
            <w:sz w:val="28"/>
            <w:szCs w:val="28"/>
            <w:lang w:eastAsia="vi-VN"/>
          </w:rPr>
          <w:t>2.5.7</w:t>
        </w:r>
        <w:r w:rsidR="009C1CBD" w:rsidRPr="004822D8">
          <w:rPr>
            <w:rFonts w:ascii="Times New Roman" w:eastAsiaTheme="minorEastAsia" w:hAnsi="Times New Roman" w:cs="Times New Roman"/>
            <w:noProof/>
            <w:sz w:val="28"/>
            <w:szCs w:val="28"/>
          </w:rPr>
          <w:tab/>
        </w:r>
        <w:r w:rsidR="009C1CBD" w:rsidRPr="004822D8">
          <w:rPr>
            <w:rStyle w:val="Hyperlink"/>
            <w:rFonts w:ascii="Times New Roman" w:hAnsi="Times New Roman" w:cs="Times New Roman"/>
            <w:b/>
            <w:noProof/>
            <w:sz w:val="28"/>
            <w:szCs w:val="28"/>
            <w:lang w:eastAsia="vi-VN"/>
          </w:rPr>
          <w:t>Sơ đồ luồng dữ liệu chức năng “Lập hoá đơn”</w:t>
        </w:r>
        <w:r w:rsidR="009C1CBD" w:rsidRPr="004822D8">
          <w:rPr>
            <w:rFonts w:ascii="Times New Roman" w:hAnsi="Times New Roman" w:cs="Times New Roman"/>
            <w:noProof/>
            <w:webHidden/>
            <w:sz w:val="28"/>
            <w:szCs w:val="28"/>
          </w:rPr>
          <w:tab/>
        </w:r>
        <w:r w:rsidR="009C1CBD" w:rsidRPr="004822D8">
          <w:rPr>
            <w:rFonts w:ascii="Times New Roman" w:hAnsi="Times New Roman" w:cs="Times New Roman"/>
            <w:noProof/>
            <w:webHidden/>
            <w:sz w:val="28"/>
            <w:szCs w:val="28"/>
          </w:rPr>
          <w:fldChar w:fldCharType="begin"/>
        </w:r>
        <w:r w:rsidR="009C1CBD" w:rsidRPr="004822D8">
          <w:rPr>
            <w:rFonts w:ascii="Times New Roman" w:hAnsi="Times New Roman" w:cs="Times New Roman"/>
            <w:noProof/>
            <w:webHidden/>
            <w:sz w:val="28"/>
            <w:szCs w:val="28"/>
          </w:rPr>
          <w:instrText xml:space="preserve"> PAGEREF _Toc71995240 \h </w:instrText>
        </w:r>
        <w:r w:rsidR="009C1CBD" w:rsidRPr="004822D8">
          <w:rPr>
            <w:rFonts w:ascii="Times New Roman" w:hAnsi="Times New Roman" w:cs="Times New Roman"/>
            <w:noProof/>
            <w:webHidden/>
            <w:sz w:val="28"/>
            <w:szCs w:val="28"/>
          </w:rPr>
        </w:r>
        <w:r w:rsidR="009C1CBD" w:rsidRPr="004822D8">
          <w:rPr>
            <w:rFonts w:ascii="Times New Roman" w:hAnsi="Times New Roman" w:cs="Times New Roman"/>
            <w:noProof/>
            <w:webHidden/>
            <w:sz w:val="28"/>
            <w:szCs w:val="28"/>
          </w:rPr>
          <w:fldChar w:fldCharType="separate"/>
        </w:r>
        <w:r w:rsidR="009C1CBD" w:rsidRPr="004822D8">
          <w:rPr>
            <w:rFonts w:ascii="Times New Roman" w:hAnsi="Times New Roman" w:cs="Times New Roman"/>
            <w:noProof/>
            <w:webHidden/>
            <w:sz w:val="28"/>
            <w:szCs w:val="28"/>
          </w:rPr>
          <w:t>15</w:t>
        </w:r>
        <w:r w:rsidR="009C1CBD" w:rsidRPr="004822D8">
          <w:rPr>
            <w:rFonts w:ascii="Times New Roman" w:hAnsi="Times New Roman" w:cs="Times New Roman"/>
            <w:noProof/>
            <w:webHidden/>
            <w:sz w:val="28"/>
            <w:szCs w:val="28"/>
          </w:rPr>
          <w:fldChar w:fldCharType="end"/>
        </w:r>
      </w:hyperlink>
    </w:p>
    <w:p w14:paraId="49DB52B6" w14:textId="77777777" w:rsidR="009C1CBD" w:rsidRPr="004822D8" w:rsidRDefault="00E22953" w:rsidP="009C1CBD">
      <w:pPr>
        <w:pStyle w:val="TOC2"/>
        <w:tabs>
          <w:tab w:val="left" w:pos="1100"/>
          <w:tab w:val="right" w:leader="dot" w:pos="9350"/>
        </w:tabs>
        <w:rPr>
          <w:rFonts w:ascii="Times New Roman" w:eastAsiaTheme="minorEastAsia" w:hAnsi="Times New Roman" w:cs="Times New Roman"/>
          <w:noProof/>
          <w:sz w:val="28"/>
          <w:szCs w:val="28"/>
        </w:rPr>
      </w:pPr>
      <w:hyperlink w:anchor="_Toc71995241" w:history="1">
        <w:r w:rsidR="009C1CBD" w:rsidRPr="004822D8">
          <w:rPr>
            <w:rStyle w:val="Hyperlink"/>
            <w:rFonts w:ascii="Times New Roman" w:hAnsi="Times New Roman" w:cs="Times New Roman"/>
            <w:b/>
            <w:noProof/>
            <w:sz w:val="28"/>
            <w:szCs w:val="28"/>
            <w:lang w:eastAsia="vi-VN"/>
          </w:rPr>
          <w:t>2.5.8</w:t>
        </w:r>
        <w:r w:rsidR="009C1CBD" w:rsidRPr="004822D8">
          <w:rPr>
            <w:rFonts w:ascii="Times New Roman" w:eastAsiaTheme="minorEastAsia" w:hAnsi="Times New Roman" w:cs="Times New Roman"/>
            <w:noProof/>
            <w:sz w:val="28"/>
            <w:szCs w:val="28"/>
          </w:rPr>
          <w:tab/>
        </w:r>
        <w:r w:rsidR="009C1CBD" w:rsidRPr="004822D8">
          <w:rPr>
            <w:rStyle w:val="Hyperlink"/>
            <w:rFonts w:ascii="Times New Roman" w:hAnsi="Times New Roman" w:cs="Times New Roman"/>
            <w:b/>
            <w:noProof/>
            <w:sz w:val="28"/>
            <w:szCs w:val="28"/>
            <w:lang w:eastAsia="vi-VN"/>
          </w:rPr>
          <w:t>Sơ đồ luồng dữ liệu chức năng “Quản lý nhân viên”</w:t>
        </w:r>
        <w:r w:rsidR="009C1CBD" w:rsidRPr="004822D8">
          <w:rPr>
            <w:rFonts w:ascii="Times New Roman" w:hAnsi="Times New Roman" w:cs="Times New Roman"/>
            <w:noProof/>
            <w:webHidden/>
            <w:sz w:val="28"/>
            <w:szCs w:val="28"/>
          </w:rPr>
          <w:tab/>
        </w:r>
        <w:r w:rsidR="009C1CBD" w:rsidRPr="004822D8">
          <w:rPr>
            <w:rFonts w:ascii="Times New Roman" w:hAnsi="Times New Roman" w:cs="Times New Roman"/>
            <w:noProof/>
            <w:webHidden/>
            <w:sz w:val="28"/>
            <w:szCs w:val="28"/>
          </w:rPr>
          <w:fldChar w:fldCharType="begin"/>
        </w:r>
        <w:r w:rsidR="009C1CBD" w:rsidRPr="004822D8">
          <w:rPr>
            <w:rFonts w:ascii="Times New Roman" w:hAnsi="Times New Roman" w:cs="Times New Roman"/>
            <w:noProof/>
            <w:webHidden/>
            <w:sz w:val="28"/>
            <w:szCs w:val="28"/>
          </w:rPr>
          <w:instrText xml:space="preserve"> PAGEREF _Toc71995241 \h </w:instrText>
        </w:r>
        <w:r w:rsidR="009C1CBD" w:rsidRPr="004822D8">
          <w:rPr>
            <w:rFonts w:ascii="Times New Roman" w:hAnsi="Times New Roman" w:cs="Times New Roman"/>
            <w:noProof/>
            <w:webHidden/>
            <w:sz w:val="28"/>
            <w:szCs w:val="28"/>
          </w:rPr>
        </w:r>
        <w:r w:rsidR="009C1CBD" w:rsidRPr="004822D8">
          <w:rPr>
            <w:rFonts w:ascii="Times New Roman" w:hAnsi="Times New Roman" w:cs="Times New Roman"/>
            <w:noProof/>
            <w:webHidden/>
            <w:sz w:val="28"/>
            <w:szCs w:val="28"/>
          </w:rPr>
          <w:fldChar w:fldCharType="separate"/>
        </w:r>
        <w:r w:rsidR="009C1CBD" w:rsidRPr="004822D8">
          <w:rPr>
            <w:rFonts w:ascii="Times New Roman" w:hAnsi="Times New Roman" w:cs="Times New Roman"/>
            <w:noProof/>
            <w:webHidden/>
            <w:sz w:val="28"/>
            <w:szCs w:val="28"/>
          </w:rPr>
          <w:t>17</w:t>
        </w:r>
        <w:r w:rsidR="009C1CBD" w:rsidRPr="004822D8">
          <w:rPr>
            <w:rFonts w:ascii="Times New Roman" w:hAnsi="Times New Roman" w:cs="Times New Roman"/>
            <w:noProof/>
            <w:webHidden/>
            <w:sz w:val="28"/>
            <w:szCs w:val="28"/>
          </w:rPr>
          <w:fldChar w:fldCharType="end"/>
        </w:r>
      </w:hyperlink>
    </w:p>
    <w:p w14:paraId="7E00E229" w14:textId="77777777" w:rsidR="009C1CBD" w:rsidRPr="004822D8" w:rsidRDefault="00E22953" w:rsidP="009C1CBD">
      <w:pPr>
        <w:pStyle w:val="TOC2"/>
        <w:tabs>
          <w:tab w:val="left" w:pos="1100"/>
          <w:tab w:val="right" w:leader="dot" w:pos="9350"/>
        </w:tabs>
        <w:rPr>
          <w:rFonts w:ascii="Times New Roman" w:eastAsiaTheme="minorEastAsia" w:hAnsi="Times New Roman" w:cs="Times New Roman"/>
          <w:noProof/>
          <w:sz w:val="28"/>
          <w:szCs w:val="28"/>
        </w:rPr>
      </w:pPr>
      <w:hyperlink w:anchor="_Toc71995242" w:history="1">
        <w:r w:rsidR="009C1CBD" w:rsidRPr="004822D8">
          <w:rPr>
            <w:rStyle w:val="Hyperlink"/>
            <w:rFonts w:ascii="Times New Roman" w:hAnsi="Times New Roman" w:cs="Times New Roman"/>
            <w:b/>
            <w:noProof/>
            <w:sz w:val="28"/>
            <w:szCs w:val="28"/>
          </w:rPr>
          <w:t>2.5.9</w:t>
        </w:r>
        <w:r w:rsidR="009C1CBD" w:rsidRPr="004822D8">
          <w:rPr>
            <w:rFonts w:ascii="Times New Roman" w:eastAsiaTheme="minorEastAsia" w:hAnsi="Times New Roman" w:cs="Times New Roman"/>
            <w:noProof/>
            <w:sz w:val="28"/>
            <w:szCs w:val="28"/>
          </w:rPr>
          <w:tab/>
        </w:r>
        <w:r w:rsidR="009C1CBD" w:rsidRPr="004822D8">
          <w:rPr>
            <w:rStyle w:val="Hyperlink"/>
            <w:rFonts w:ascii="Times New Roman" w:hAnsi="Times New Roman" w:cs="Times New Roman"/>
            <w:b/>
            <w:noProof/>
            <w:sz w:val="28"/>
            <w:szCs w:val="28"/>
          </w:rPr>
          <w:t>Sơ đồ luồng dữ liệu chức năng “Báo cáo”</w:t>
        </w:r>
        <w:r w:rsidR="009C1CBD" w:rsidRPr="004822D8">
          <w:rPr>
            <w:rFonts w:ascii="Times New Roman" w:hAnsi="Times New Roman" w:cs="Times New Roman"/>
            <w:noProof/>
            <w:webHidden/>
            <w:sz w:val="28"/>
            <w:szCs w:val="28"/>
          </w:rPr>
          <w:tab/>
        </w:r>
        <w:r w:rsidR="009C1CBD" w:rsidRPr="004822D8">
          <w:rPr>
            <w:rFonts w:ascii="Times New Roman" w:hAnsi="Times New Roman" w:cs="Times New Roman"/>
            <w:noProof/>
            <w:webHidden/>
            <w:sz w:val="28"/>
            <w:szCs w:val="28"/>
          </w:rPr>
          <w:fldChar w:fldCharType="begin"/>
        </w:r>
        <w:r w:rsidR="009C1CBD" w:rsidRPr="004822D8">
          <w:rPr>
            <w:rFonts w:ascii="Times New Roman" w:hAnsi="Times New Roman" w:cs="Times New Roman"/>
            <w:noProof/>
            <w:webHidden/>
            <w:sz w:val="28"/>
            <w:szCs w:val="28"/>
          </w:rPr>
          <w:instrText xml:space="preserve"> PAGEREF _Toc71995242 \h </w:instrText>
        </w:r>
        <w:r w:rsidR="009C1CBD" w:rsidRPr="004822D8">
          <w:rPr>
            <w:rFonts w:ascii="Times New Roman" w:hAnsi="Times New Roman" w:cs="Times New Roman"/>
            <w:noProof/>
            <w:webHidden/>
            <w:sz w:val="28"/>
            <w:szCs w:val="28"/>
          </w:rPr>
        </w:r>
        <w:r w:rsidR="009C1CBD" w:rsidRPr="004822D8">
          <w:rPr>
            <w:rFonts w:ascii="Times New Roman" w:hAnsi="Times New Roman" w:cs="Times New Roman"/>
            <w:noProof/>
            <w:webHidden/>
            <w:sz w:val="28"/>
            <w:szCs w:val="28"/>
          </w:rPr>
          <w:fldChar w:fldCharType="separate"/>
        </w:r>
        <w:r w:rsidR="009C1CBD" w:rsidRPr="004822D8">
          <w:rPr>
            <w:rFonts w:ascii="Times New Roman" w:hAnsi="Times New Roman" w:cs="Times New Roman"/>
            <w:noProof/>
            <w:webHidden/>
            <w:sz w:val="28"/>
            <w:szCs w:val="28"/>
          </w:rPr>
          <w:t>18</w:t>
        </w:r>
        <w:r w:rsidR="009C1CBD" w:rsidRPr="004822D8">
          <w:rPr>
            <w:rFonts w:ascii="Times New Roman" w:hAnsi="Times New Roman" w:cs="Times New Roman"/>
            <w:noProof/>
            <w:webHidden/>
            <w:sz w:val="28"/>
            <w:szCs w:val="28"/>
          </w:rPr>
          <w:fldChar w:fldCharType="end"/>
        </w:r>
      </w:hyperlink>
    </w:p>
    <w:p w14:paraId="02F13B21" w14:textId="77777777" w:rsidR="009C1CBD" w:rsidRPr="004822D8" w:rsidRDefault="00E22953" w:rsidP="009C1CBD">
      <w:pPr>
        <w:pStyle w:val="TOC2"/>
        <w:tabs>
          <w:tab w:val="right" w:leader="dot" w:pos="9350"/>
        </w:tabs>
        <w:rPr>
          <w:rFonts w:ascii="Times New Roman" w:eastAsiaTheme="minorEastAsia" w:hAnsi="Times New Roman" w:cs="Times New Roman"/>
          <w:noProof/>
          <w:sz w:val="28"/>
          <w:szCs w:val="28"/>
        </w:rPr>
      </w:pPr>
      <w:hyperlink w:anchor="_Toc71995243" w:history="1">
        <w:r w:rsidR="009C1CBD" w:rsidRPr="004822D8">
          <w:rPr>
            <w:rStyle w:val="Hyperlink"/>
            <w:rFonts w:ascii="Times New Roman" w:hAnsi="Times New Roman" w:cs="Times New Roman"/>
            <w:b/>
            <w:bCs/>
            <w:noProof/>
            <w:sz w:val="28"/>
            <w:szCs w:val="28"/>
            <w:lang w:eastAsia="vi-VN"/>
          </w:rPr>
          <w:t>2.6. Mô hình use cases</w:t>
        </w:r>
        <w:r w:rsidR="009C1CBD" w:rsidRPr="004822D8">
          <w:rPr>
            <w:rFonts w:ascii="Times New Roman" w:hAnsi="Times New Roman" w:cs="Times New Roman"/>
            <w:noProof/>
            <w:webHidden/>
            <w:sz w:val="28"/>
            <w:szCs w:val="28"/>
          </w:rPr>
          <w:tab/>
        </w:r>
        <w:r w:rsidR="009C1CBD" w:rsidRPr="004822D8">
          <w:rPr>
            <w:rFonts w:ascii="Times New Roman" w:hAnsi="Times New Roman" w:cs="Times New Roman"/>
            <w:noProof/>
            <w:webHidden/>
            <w:sz w:val="28"/>
            <w:szCs w:val="28"/>
          </w:rPr>
          <w:fldChar w:fldCharType="begin"/>
        </w:r>
        <w:r w:rsidR="009C1CBD" w:rsidRPr="004822D8">
          <w:rPr>
            <w:rFonts w:ascii="Times New Roman" w:hAnsi="Times New Roman" w:cs="Times New Roman"/>
            <w:noProof/>
            <w:webHidden/>
            <w:sz w:val="28"/>
            <w:szCs w:val="28"/>
          </w:rPr>
          <w:instrText xml:space="preserve"> PAGEREF _Toc71995243 \h </w:instrText>
        </w:r>
        <w:r w:rsidR="009C1CBD" w:rsidRPr="004822D8">
          <w:rPr>
            <w:rFonts w:ascii="Times New Roman" w:hAnsi="Times New Roman" w:cs="Times New Roman"/>
            <w:noProof/>
            <w:webHidden/>
            <w:sz w:val="28"/>
            <w:szCs w:val="28"/>
          </w:rPr>
        </w:r>
        <w:r w:rsidR="009C1CBD" w:rsidRPr="004822D8">
          <w:rPr>
            <w:rFonts w:ascii="Times New Roman" w:hAnsi="Times New Roman" w:cs="Times New Roman"/>
            <w:noProof/>
            <w:webHidden/>
            <w:sz w:val="28"/>
            <w:szCs w:val="28"/>
          </w:rPr>
          <w:fldChar w:fldCharType="separate"/>
        </w:r>
        <w:r w:rsidR="009C1CBD" w:rsidRPr="004822D8">
          <w:rPr>
            <w:rFonts w:ascii="Times New Roman" w:hAnsi="Times New Roman" w:cs="Times New Roman"/>
            <w:noProof/>
            <w:webHidden/>
            <w:sz w:val="28"/>
            <w:szCs w:val="28"/>
          </w:rPr>
          <w:t>19</w:t>
        </w:r>
        <w:r w:rsidR="009C1CBD" w:rsidRPr="004822D8">
          <w:rPr>
            <w:rFonts w:ascii="Times New Roman" w:hAnsi="Times New Roman" w:cs="Times New Roman"/>
            <w:noProof/>
            <w:webHidden/>
            <w:sz w:val="28"/>
            <w:szCs w:val="28"/>
          </w:rPr>
          <w:fldChar w:fldCharType="end"/>
        </w:r>
      </w:hyperlink>
    </w:p>
    <w:p w14:paraId="7B761AC1" w14:textId="77777777" w:rsidR="009C1CBD" w:rsidRPr="004822D8" w:rsidRDefault="00E22953" w:rsidP="009C1CBD">
      <w:pPr>
        <w:pStyle w:val="TOC2"/>
        <w:tabs>
          <w:tab w:val="right" w:leader="dot" w:pos="9350"/>
        </w:tabs>
        <w:rPr>
          <w:rFonts w:ascii="Times New Roman" w:eastAsiaTheme="minorEastAsia" w:hAnsi="Times New Roman" w:cs="Times New Roman"/>
          <w:noProof/>
          <w:sz w:val="28"/>
          <w:szCs w:val="28"/>
        </w:rPr>
      </w:pPr>
      <w:hyperlink w:anchor="_Toc71995244" w:history="1">
        <w:r w:rsidR="009C1CBD" w:rsidRPr="004822D8">
          <w:rPr>
            <w:rStyle w:val="Hyperlink"/>
            <w:rFonts w:ascii="Times New Roman" w:hAnsi="Times New Roman" w:cs="Times New Roman"/>
            <w:b/>
            <w:noProof/>
            <w:sz w:val="28"/>
            <w:szCs w:val="28"/>
          </w:rPr>
          <w:t>2.7 Thiết kế cơ sở dữ liệu</w:t>
        </w:r>
        <w:r w:rsidR="009C1CBD" w:rsidRPr="004822D8">
          <w:rPr>
            <w:rFonts w:ascii="Times New Roman" w:hAnsi="Times New Roman" w:cs="Times New Roman"/>
            <w:noProof/>
            <w:webHidden/>
            <w:sz w:val="28"/>
            <w:szCs w:val="28"/>
          </w:rPr>
          <w:tab/>
        </w:r>
        <w:r w:rsidR="009C1CBD" w:rsidRPr="004822D8">
          <w:rPr>
            <w:rFonts w:ascii="Times New Roman" w:hAnsi="Times New Roman" w:cs="Times New Roman"/>
            <w:noProof/>
            <w:webHidden/>
            <w:sz w:val="28"/>
            <w:szCs w:val="28"/>
          </w:rPr>
          <w:fldChar w:fldCharType="begin"/>
        </w:r>
        <w:r w:rsidR="009C1CBD" w:rsidRPr="004822D8">
          <w:rPr>
            <w:rFonts w:ascii="Times New Roman" w:hAnsi="Times New Roman" w:cs="Times New Roman"/>
            <w:noProof/>
            <w:webHidden/>
            <w:sz w:val="28"/>
            <w:szCs w:val="28"/>
          </w:rPr>
          <w:instrText xml:space="preserve"> PAGEREF _Toc71995244 \h </w:instrText>
        </w:r>
        <w:r w:rsidR="009C1CBD" w:rsidRPr="004822D8">
          <w:rPr>
            <w:rFonts w:ascii="Times New Roman" w:hAnsi="Times New Roman" w:cs="Times New Roman"/>
            <w:noProof/>
            <w:webHidden/>
            <w:sz w:val="28"/>
            <w:szCs w:val="28"/>
          </w:rPr>
        </w:r>
        <w:r w:rsidR="009C1CBD" w:rsidRPr="004822D8">
          <w:rPr>
            <w:rFonts w:ascii="Times New Roman" w:hAnsi="Times New Roman" w:cs="Times New Roman"/>
            <w:noProof/>
            <w:webHidden/>
            <w:sz w:val="28"/>
            <w:szCs w:val="28"/>
          </w:rPr>
          <w:fldChar w:fldCharType="separate"/>
        </w:r>
        <w:r w:rsidR="009C1CBD" w:rsidRPr="004822D8">
          <w:rPr>
            <w:rFonts w:ascii="Times New Roman" w:hAnsi="Times New Roman" w:cs="Times New Roman"/>
            <w:noProof/>
            <w:webHidden/>
            <w:sz w:val="28"/>
            <w:szCs w:val="28"/>
          </w:rPr>
          <w:t>24</w:t>
        </w:r>
        <w:r w:rsidR="009C1CBD" w:rsidRPr="004822D8">
          <w:rPr>
            <w:rFonts w:ascii="Times New Roman" w:hAnsi="Times New Roman" w:cs="Times New Roman"/>
            <w:noProof/>
            <w:webHidden/>
            <w:sz w:val="28"/>
            <w:szCs w:val="28"/>
          </w:rPr>
          <w:fldChar w:fldCharType="end"/>
        </w:r>
      </w:hyperlink>
    </w:p>
    <w:p w14:paraId="7CED600A" w14:textId="77777777" w:rsidR="009C1CBD" w:rsidRPr="004822D8" w:rsidRDefault="00E22953" w:rsidP="009C1CBD">
      <w:pPr>
        <w:pStyle w:val="TOC2"/>
        <w:tabs>
          <w:tab w:val="right" w:leader="dot" w:pos="9350"/>
        </w:tabs>
        <w:rPr>
          <w:rFonts w:ascii="Times New Roman" w:eastAsiaTheme="minorEastAsia" w:hAnsi="Times New Roman" w:cs="Times New Roman"/>
          <w:noProof/>
          <w:sz w:val="28"/>
          <w:szCs w:val="28"/>
        </w:rPr>
      </w:pPr>
      <w:hyperlink w:anchor="_Toc71995245" w:history="1">
        <w:r w:rsidR="009C1CBD" w:rsidRPr="004822D8">
          <w:rPr>
            <w:rStyle w:val="Hyperlink"/>
            <w:rFonts w:ascii="Times New Roman" w:hAnsi="Times New Roman" w:cs="Times New Roman"/>
            <w:b/>
            <w:noProof/>
            <w:sz w:val="28"/>
            <w:szCs w:val="28"/>
          </w:rPr>
          <w:t>2.7.1 Mô hình hoá chức năng (ERD)</w:t>
        </w:r>
        <w:r w:rsidR="009C1CBD" w:rsidRPr="004822D8">
          <w:rPr>
            <w:rFonts w:ascii="Times New Roman" w:hAnsi="Times New Roman" w:cs="Times New Roman"/>
            <w:noProof/>
            <w:webHidden/>
            <w:sz w:val="28"/>
            <w:szCs w:val="28"/>
          </w:rPr>
          <w:tab/>
        </w:r>
        <w:r w:rsidR="009C1CBD" w:rsidRPr="004822D8">
          <w:rPr>
            <w:rFonts w:ascii="Times New Roman" w:hAnsi="Times New Roman" w:cs="Times New Roman"/>
            <w:noProof/>
            <w:webHidden/>
            <w:sz w:val="28"/>
            <w:szCs w:val="28"/>
          </w:rPr>
          <w:fldChar w:fldCharType="begin"/>
        </w:r>
        <w:r w:rsidR="009C1CBD" w:rsidRPr="004822D8">
          <w:rPr>
            <w:rFonts w:ascii="Times New Roman" w:hAnsi="Times New Roman" w:cs="Times New Roman"/>
            <w:noProof/>
            <w:webHidden/>
            <w:sz w:val="28"/>
            <w:szCs w:val="28"/>
          </w:rPr>
          <w:instrText xml:space="preserve"> PAGEREF _Toc71995245 \h </w:instrText>
        </w:r>
        <w:r w:rsidR="009C1CBD" w:rsidRPr="004822D8">
          <w:rPr>
            <w:rFonts w:ascii="Times New Roman" w:hAnsi="Times New Roman" w:cs="Times New Roman"/>
            <w:noProof/>
            <w:webHidden/>
            <w:sz w:val="28"/>
            <w:szCs w:val="28"/>
          </w:rPr>
        </w:r>
        <w:r w:rsidR="009C1CBD" w:rsidRPr="004822D8">
          <w:rPr>
            <w:rFonts w:ascii="Times New Roman" w:hAnsi="Times New Roman" w:cs="Times New Roman"/>
            <w:noProof/>
            <w:webHidden/>
            <w:sz w:val="28"/>
            <w:szCs w:val="28"/>
          </w:rPr>
          <w:fldChar w:fldCharType="separate"/>
        </w:r>
        <w:r w:rsidR="009C1CBD" w:rsidRPr="004822D8">
          <w:rPr>
            <w:rFonts w:ascii="Times New Roman" w:hAnsi="Times New Roman" w:cs="Times New Roman"/>
            <w:noProof/>
            <w:webHidden/>
            <w:sz w:val="28"/>
            <w:szCs w:val="28"/>
          </w:rPr>
          <w:t>24</w:t>
        </w:r>
        <w:r w:rsidR="009C1CBD" w:rsidRPr="004822D8">
          <w:rPr>
            <w:rFonts w:ascii="Times New Roman" w:hAnsi="Times New Roman" w:cs="Times New Roman"/>
            <w:noProof/>
            <w:webHidden/>
            <w:sz w:val="28"/>
            <w:szCs w:val="28"/>
          </w:rPr>
          <w:fldChar w:fldCharType="end"/>
        </w:r>
      </w:hyperlink>
    </w:p>
    <w:p w14:paraId="398A4F34" w14:textId="77777777" w:rsidR="009C1CBD" w:rsidRPr="004822D8" w:rsidRDefault="00E22953" w:rsidP="009C1CBD">
      <w:pPr>
        <w:pStyle w:val="TOC2"/>
        <w:tabs>
          <w:tab w:val="left" w:pos="1100"/>
          <w:tab w:val="right" w:leader="dot" w:pos="9350"/>
        </w:tabs>
        <w:rPr>
          <w:rFonts w:ascii="Times New Roman" w:eastAsiaTheme="minorEastAsia" w:hAnsi="Times New Roman" w:cs="Times New Roman"/>
          <w:noProof/>
          <w:sz w:val="28"/>
          <w:szCs w:val="28"/>
        </w:rPr>
      </w:pPr>
      <w:hyperlink w:anchor="_Toc71995246" w:history="1">
        <w:r w:rsidR="009C1CBD" w:rsidRPr="004822D8">
          <w:rPr>
            <w:rStyle w:val="Hyperlink"/>
            <w:rFonts w:ascii="Times New Roman" w:hAnsi="Times New Roman" w:cs="Times New Roman"/>
            <w:b/>
            <w:noProof/>
            <w:sz w:val="28"/>
            <w:szCs w:val="28"/>
          </w:rPr>
          <w:t>2.7.2</w:t>
        </w:r>
        <w:r w:rsidR="009C1CBD" w:rsidRPr="004822D8">
          <w:rPr>
            <w:rFonts w:ascii="Times New Roman" w:eastAsiaTheme="minorEastAsia" w:hAnsi="Times New Roman" w:cs="Times New Roman"/>
            <w:noProof/>
            <w:sz w:val="28"/>
            <w:szCs w:val="28"/>
          </w:rPr>
          <w:tab/>
        </w:r>
        <w:r w:rsidR="009C1CBD" w:rsidRPr="004822D8">
          <w:rPr>
            <w:rStyle w:val="Hyperlink"/>
            <w:rFonts w:ascii="Times New Roman" w:hAnsi="Times New Roman" w:cs="Times New Roman"/>
            <w:b/>
            <w:noProof/>
            <w:sz w:val="28"/>
            <w:szCs w:val="28"/>
          </w:rPr>
          <w:t xml:space="preserve">Sơ đồ </w:t>
        </w:r>
        <w:r w:rsidR="009C1CBD" w:rsidRPr="004822D8">
          <w:rPr>
            <w:rStyle w:val="Hyperlink"/>
            <w:rFonts w:ascii="Times New Roman" w:hAnsi="Times New Roman" w:cs="Times New Roman"/>
            <w:b/>
            <w:noProof/>
            <w:sz w:val="28"/>
            <w:szCs w:val="28"/>
            <w:lang w:val="vi-VN"/>
          </w:rPr>
          <w:t>E</w:t>
        </w:r>
        <w:r w:rsidR="009C1CBD" w:rsidRPr="004822D8">
          <w:rPr>
            <w:rStyle w:val="Hyperlink"/>
            <w:rFonts w:ascii="Times New Roman" w:hAnsi="Times New Roman" w:cs="Times New Roman"/>
            <w:b/>
            <w:noProof/>
            <w:sz w:val="28"/>
            <w:szCs w:val="28"/>
          </w:rPr>
          <w:t>RD cả hệ thống</w:t>
        </w:r>
        <w:r w:rsidR="009C1CBD" w:rsidRPr="004822D8">
          <w:rPr>
            <w:rFonts w:ascii="Times New Roman" w:hAnsi="Times New Roman" w:cs="Times New Roman"/>
            <w:noProof/>
            <w:webHidden/>
            <w:sz w:val="28"/>
            <w:szCs w:val="28"/>
          </w:rPr>
          <w:tab/>
        </w:r>
        <w:r w:rsidR="009C1CBD" w:rsidRPr="004822D8">
          <w:rPr>
            <w:rFonts w:ascii="Times New Roman" w:hAnsi="Times New Roman" w:cs="Times New Roman"/>
            <w:noProof/>
            <w:webHidden/>
            <w:sz w:val="28"/>
            <w:szCs w:val="28"/>
          </w:rPr>
          <w:fldChar w:fldCharType="begin"/>
        </w:r>
        <w:r w:rsidR="009C1CBD" w:rsidRPr="004822D8">
          <w:rPr>
            <w:rFonts w:ascii="Times New Roman" w:hAnsi="Times New Roman" w:cs="Times New Roman"/>
            <w:noProof/>
            <w:webHidden/>
            <w:sz w:val="28"/>
            <w:szCs w:val="28"/>
          </w:rPr>
          <w:instrText xml:space="preserve"> PAGEREF _Toc71995246 \h </w:instrText>
        </w:r>
        <w:r w:rsidR="009C1CBD" w:rsidRPr="004822D8">
          <w:rPr>
            <w:rFonts w:ascii="Times New Roman" w:hAnsi="Times New Roman" w:cs="Times New Roman"/>
            <w:noProof/>
            <w:webHidden/>
            <w:sz w:val="28"/>
            <w:szCs w:val="28"/>
          </w:rPr>
        </w:r>
        <w:r w:rsidR="009C1CBD" w:rsidRPr="004822D8">
          <w:rPr>
            <w:rFonts w:ascii="Times New Roman" w:hAnsi="Times New Roman" w:cs="Times New Roman"/>
            <w:noProof/>
            <w:webHidden/>
            <w:sz w:val="28"/>
            <w:szCs w:val="28"/>
          </w:rPr>
          <w:fldChar w:fldCharType="separate"/>
        </w:r>
        <w:r w:rsidR="009C1CBD" w:rsidRPr="004822D8">
          <w:rPr>
            <w:rFonts w:ascii="Times New Roman" w:hAnsi="Times New Roman" w:cs="Times New Roman"/>
            <w:noProof/>
            <w:webHidden/>
            <w:sz w:val="28"/>
            <w:szCs w:val="28"/>
          </w:rPr>
          <w:t>25</w:t>
        </w:r>
        <w:r w:rsidR="009C1CBD" w:rsidRPr="004822D8">
          <w:rPr>
            <w:rFonts w:ascii="Times New Roman" w:hAnsi="Times New Roman" w:cs="Times New Roman"/>
            <w:noProof/>
            <w:webHidden/>
            <w:sz w:val="28"/>
            <w:szCs w:val="28"/>
          </w:rPr>
          <w:fldChar w:fldCharType="end"/>
        </w:r>
      </w:hyperlink>
    </w:p>
    <w:p w14:paraId="0A0D4334" w14:textId="77777777" w:rsidR="009C1CBD" w:rsidRPr="004822D8" w:rsidRDefault="00E22953" w:rsidP="009C1CBD">
      <w:pPr>
        <w:pStyle w:val="TOC2"/>
        <w:tabs>
          <w:tab w:val="left" w:pos="1100"/>
          <w:tab w:val="right" w:leader="dot" w:pos="9350"/>
        </w:tabs>
        <w:rPr>
          <w:rFonts w:ascii="Times New Roman" w:eastAsiaTheme="minorEastAsia" w:hAnsi="Times New Roman" w:cs="Times New Roman"/>
          <w:noProof/>
          <w:sz w:val="28"/>
          <w:szCs w:val="28"/>
        </w:rPr>
      </w:pPr>
      <w:hyperlink w:anchor="_Toc71995247" w:history="1">
        <w:r w:rsidR="009C1CBD" w:rsidRPr="004822D8">
          <w:rPr>
            <w:rStyle w:val="Hyperlink"/>
            <w:rFonts w:ascii="Times New Roman" w:hAnsi="Times New Roman" w:cs="Times New Roman"/>
            <w:b/>
            <w:noProof/>
            <w:sz w:val="28"/>
            <w:szCs w:val="28"/>
          </w:rPr>
          <w:t>2.7.3</w:t>
        </w:r>
        <w:r w:rsidR="009C1CBD" w:rsidRPr="004822D8">
          <w:rPr>
            <w:rFonts w:ascii="Times New Roman" w:eastAsiaTheme="minorEastAsia" w:hAnsi="Times New Roman" w:cs="Times New Roman"/>
            <w:noProof/>
            <w:sz w:val="28"/>
            <w:szCs w:val="28"/>
          </w:rPr>
          <w:tab/>
        </w:r>
        <w:r w:rsidR="009C1CBD" w:rsidRPr="004822D8">
          <w:rPr>
            <w:rStyle w:val="Hyperlink"/>
            <w:rFonts w:ascii="Times New Roman" w:hAnsi="Times New Roman" w:cs="Times New Roman"/>
            <w:b/>
            <w:noProof/>
            <w:sz w:val="28"/>
            <w:szCs w:val="28"/>
          </w:rPr>
          <w:t>Thiết kế giao diện</w:t>
        </w:r>
        <w:r w:rsidR="009C1CBD" w:rsidRPr="004822D8">
          <w:rPr>
            <w:rFonts w:ascii="Times New Roman" w:hAnsi="Times New Roman" w:cs="Times New Roman"/>
            <w:noProof/>
            <w:webHidden/>
            <w:sz w:val="28"/>
            <w:szCs w:val="28"/>
          </w:rPr>
          <w:tab/>
        </w:r>
        <w:r w:rsidR="009C1CBD" w:rsidRPr="004822D8">
          <w:rPr>
            <w:rFonts w:ascii="Times New Roman" w:hAnsi="Times New Roman" w:cs="Times New Roman"/>
            <w:noProof/>
            <w:webHidden/>
            <w:sz w:val="28"/>
            <w:szCs w:val="28"/>
          </w:rPr>
          <w:fldChar w:fldCharType="begin"/>
        </w:r>
        <w:r w:rsidR="009C1CBD" w:rsidRPr="004822D8">
          <w:rPr>
            <w:rFonts w:ascii="Times New Roman" w:hAnsi="Times New Roman" w:cs="Times New Roman"/>
            <w:noProof/>
            <w:webHidden/>
            <w:sz w:val="28"/>
            <w:szCs w:val="28"/>
          </w:rPr>
          <w:instrText xml:space="preserve"> PAGEREF _Toc71995247 \h </w:instrText>
        </w:r>
        <w:r w:rsidR="009C1CBD" w:rsidRPr="004822D8">
          <w:rPr>
            <w:rFonts w:ascii="Times New Roman" w:hAnsi="Times New Roman" w:cs="Times New Roman"/>
            <w:noProof/>
            <w:webHidden/>
            <w:sz w:val="28"/>
            <w:szCs w:val="28"/>
          </w:rPr>
        </w:r>
        <w:r w:rsidR="009C1CBD" w:rsidRPr="004822D8">
          <w:rPr>
            <w:rFonts w:ascii="Times New Roman" w:hAnsi="Times New Roman" w:cs="Times New Roman"/>
            <w:noProof/>
            <w:webHidden/>
            <w:sz w:val="28"/>
            <w:szCs w:val="28"/>
          </w:rPr>
          <w:fldChar w:fldCharType="separate"/>
        </w:r>
        <w:r w:rsidR="009C1CBD" w:rsidRPr="004822D8">
          <w:rPr>
            <w:rFonts w:ascii="Times New Roman" w:hAnsi="Times New Roman" w:cs="Times New Roman"/>
            <w:noProof/>
            <w:webHidden/>
            <w:sz w:val="28"/>
            <w:szCs w:val="28"/>
          </w:rPr>
          <w:t>43</w:t>
        </w:r>
        <w:r w:rsidR="009C1CBD" w:rsidRPr="004822D8">
          <w:rPr>
            <w:rFonts w:ascii="Times New Roman" w:hAnsi="Times New Roman" w:cs="Times New Roman"/>
            <w:noProof/>
            <w:webHidden/>
            <w:sz w:val="28"/>
            <w:szCs w:val="28"/>
          </w:rPr>
          <w:fldChar w:fldCharType="end"/>
        </w:r>
      </w:hyperlink>
    </w:p>
    <w:p w14:paraId="39D7D60B" w14:textId="77777777" w:rsidR="009C1CBD" w:rsidRPr="004822D8" w:rsidRDefault="00E22953" w:rsidP="009C1CBD">
      <w:pPr>
        <w:pStyle w:val="TOC2"/>
        <w:tabs>
          <w:tab w:val="left" w:pos="1100"/>
          <w:tab w:val="right" w:leader="dot" w:pos="9350"/>
        </w:tabs>
        <w:rPr>
          <w:rFonts w:ascii="Times New Roman" w:eastAsiaTheme="minorEastAsia" w:hAnsi="Times New Roman" w:cs="Times New Roman"/>
          <w:noProof/>
          <w:sz w:val="28"/>
          <w:szCs w:val="28"/>
        </w:rPr>
      </w:pPr>
      <w:hyperlink w:anchor="_Toc71995248" w:history="1">
        <w:r w:rsidR="009C1CBD" w:rsidRPr="004822D8">
          <w:rPr>
            <w:rStyle w:val="Hyperlink"/>
            <w:rFonts w:ascii="Times New Roman" w:hAnsi="Times New Roman" w:cs="Times New Roman"/>
            <w:b/>
            <w:noProof/>
            <w:sz w:val="28"/>
            <w:szCs w:val="28"/>
          </w:rPr>
          <w:t>2.7.4</w:t>
        </w:r>
        <w:r w:rsidR="009C1CBD" w:rsidRPr="004822D8">
          <w:rPr>
            <w:rFonts w:ascii="Times New Roman" w:eastAsiaTheme="minorEastAsia" w:hAnsi="Times New Roman" w:cs="Times New Roman"/>
            <w:noProof/>
            <w:sz w:val="28"/>
            <w:szCs w:val="28"/>
          </w:rPr>
          <w:tab/>
        </w:r>
        <w:r w:rsidR="009C1CBD" w:rsidRPr="004822D8">
          <w:rPr>
            <w:rStyle w:val="Hyperlink"/>
            <w:rFonts w:ascii="Times New Roman" w:hAnsi="Times New Roman" w:cs="Times New Roman"/>
            <w:b/>
            <w:noProof/>
            <w:sz w:val="28"/>
            <w:szCs w:val="28"/>
          </w:rPr>
          <w:t>Sơ đồ liên kết màn hình</w:t>
        </w:r>
        <w:r w:rsidR="009C1CBD" w:rsidRPr="004822D8">
          <w:rPr>
            <w:rFonts w:ascii="Times New Roman" w:hAnsi="Times New Roman" w:cs="Times New Roman"/>
            <w:noProof/>
            <w:webHidden/>
            <w:sz w:val="28"/>
            <w:szCs w:val="28"/>
          </w:rPr>
          <w:tab/>
        </w:r>
        <w:r w:rsidR="009C1CBD" w:rsidRPr="004822D8">
          <w:rPr>
            <w:rFonts w:ascii="Times New Roman" w:hAnsi="Times New Roman" w:cs="Times New Roman"/>
            <w:noProof/>
            <w:webHidden/>
            <w:sz w:val="28"/>
            <w:szCs w:val="28"/>
          </w:rPr>
          <w:fldChar w:fldCharType="begin"/>
        </w:r>
        <w:r w:rsidR="009C1CBD" w:rsidRPr="004822D8">
          <w:rPr>
            <w:rFonts w:ascii="Times New Roman" w:hAnsi="Times New Roman" w:cs="Times New Roman"/>
            <w:noProof/>
            <w:webHidden/>
            <w:sz w:val="28"/>
            <w:szCs w:val="28"/>
          </w:rPr>
          <w:instrText xml:space="preserve"> PAGEREF _Toc71995248 \h </w:instrText>
        </w:r>
        <w:r w:rsidR="009C1CBD" w:rsidRPr="004822D8">
          <w:rPr>
            <w:rFonts w:ascii="Times New Roman" w:hAnsi="Times New Roman" w:cs="Times New Roman"/>
            <w:noProof/>
            <w:webHidden/>
            <w:sz w:val="28"/>
            <w:szCs w:val="28"/>
          </w:rPr>
        </w:r>
        <w:r w:rsidR="009C1CBD" w:rsidRPr="004822D8">
          <w:rPr>
            <w:rFonts w:ascii="Times New Roman" w:hAnsi="Times New Roman" w:cs="Times New Roman"/>
            <w:noProof/>
            <w:webHidden/>
            <w:sz w:val="28"/>
            <w:szCs w:val="28"/>
          </w:rPr>
          <w:fldChar w:fldCharType="separate"/>
        </w:r>
        <w:r w:rsidR="009C1CBD" w:rsidRPr="004822D8">
          <w:rPr>
            <w:rFonts w:ascii="Times New Roman" w:hAnsi="Times New Roman" w:cs="Times New Roman"/>
            <w:noProof/>
            <w:webHidden/>
            <w:sz w:val="28"/>
            <w:szCs w:val="28"/>
          </w:rPr>
          <w:t>43</w:t>
        </w:r>
        <w:r w:rsidR="009C1CBD" w:rsidRPr="004822D8">
          <w:rPr>
            <w:rFonts w:ascii="Times New Roman" w:hAnsi="Times New Roman" w:cs="Times New Roman"/>
            <w:noProof/>
            <w:webHidden/>
            <w:sz w:val="28"/>
            <w:szCs w:val="28"/>
          </w:rPr>
          <w:fldChar w:fldCharType="end"/>
        </w:r>
      </w:hyperlink>
    </w:p>
    <w:p w14:paraId="283B27A8" w14:textId="77777777" w:rsidR="009C1CBD" w:rsidRPr="004822D8" w:rsidRDefault="00E22953" w:rsidP="009C1CBD">
      <w:pPr>
        <w:pStyle w:val="TOC2"/>
        <w:tabs>
          <w:tab w:val="left" w:pos="1100"/>
          <w:tab w:val="right" w:leader="dot" w:pos="9350"/>
        </w:tabs>
        <w:rPr>
          <w:rFonts w:ascii="Times New Roman" w:eastAsiaTheme="minorEastAsia" w:hAnsi="Times New Roman" w:cs="Times New Roman"/>
          <w:noProof/>
          <w:sz w:val="28"/>
          <w:szCs w:val="28"/>
        </w:rPr>
      </w:pPr>
      <w:hyperlink w:anchor="_Toc71995249" w:history="1">
        <w:r w:rsidR="009C1CBD" w:rsidRPr="004822D8">
          <w:rPr>
            <w:rStyle w:val="Hyperlink"/>
            <w:rFonts w:ascii="Times New Roman" w:hAnsi="Times New Roman" w:cs="Times New Roman"/>
            <w:b/>
            <w:noProof/>
            <w:sz w:val="28"/>
            <w:szCs w:val="28"/>
          </w:rPr>
          <w:t>2.7.5</w:t>
        </w:r>
        <w:r w:rsidR="009C1CBD" w:rsidRPr="004822D8">
          <w:rPr>
            <w:rFonts w:ascii="Times New Roman" w:eastAsiaTheme="minorEastAsia" w:hAnsi="Times New Roman" w:cs="Times New Roman"/>
            <w:noProof/>
            <w:sz w:val="28"/>
            <w:szCs w:val="28"/>
          </w:rPr>
          <w:tab/>
        </w:r>
        <w:r w:rsidR="009C1CBD" w:rsidRPr="004822D8">
          <w:rPr>
            <w:rStyle w:val="Hyperlink"/>
            <w:rFonts w:ascii="Times New Roman" w:hAnsi="Times New Roman" w:cs="Times New Roman"/>
            <w:b/>
            <w:noProof/>
            <w:sz w:val="28"/>
            <w:szCs w:val="28"/>
          </w:rPr>
          <w:t>Thiết kế xử lý</w:t>
        </w:r>
        <w:r w:rsidR="009C1CBD" w:rsidRPr="004822D8">
          <w:rPr>
            <w:rFonts w:ascii="Times New Roman" w:hAnsi="Times New Roman" w:cs="Times New Roman"/>
            <w:noProof/>
            <w:webHidden/>
            <w:sz w:val="28"/>
            <w:szCs w:val="28"/>
          </w:rPr>
          <w:tab/>
        </w:r>
        <w:r w:rsidR="009C1CBD" w:rsidRPr="004822D8">
          <w:rPr>
            <w:rFonts w:ascii="Times New Roman" w:hAnsi="Times New Roman" w:cs="Times New Roman"/>
            <w:noProof/>
            <w:webHidden/>
            <w:sz w:val="28"/>
            <w:szCs w:val="28"/>
          </w:rPr>
          <w:fldChar w:fldCharType="begin"/>
        </w:r>
        <w:r w:rsidR="009C1CBD" w:rsidRPr="004822D8">
          <w:rPr>
            <w:rFonts w:ascii="Times New Roman" w:hAnsi="Times New Roman" w:cs="Times New Roman"/>
            <w:noProof/>
            <w:webHidden/>
            <w:sz w:val="28"/>
            <w:szCs w:val="28"/>
          </w:rPr>
          <w:instrText xml:space="preserve"> PAGEREF _Toc71995249 \h </w:instrText>
        </w:r>
        <w:r w:rsidR="009C1CBD" w:rsidRPr="004822D8">
          <w:rPr>
            <w:rFonts w:ascii="Times New Roman" w:hAnsi="Times New Roman" w:cs="Times New Roman"/>
            <w:noProof/>
            <w:webHidden/>
            <w:sz w:val="28"/>
            <w:szCs w:val="28"/>
          </w:rPr>
        </w:r>
        <w:r w:rsidR="009C1CBD" w:rsidRPr="004822D8">
          <w:rPr>
            <w:rFonts w:ascii="Times New Roman" w:hAnsi="Times New Roman" w:cs="Times New Roman"/>
            <w:noProof/>
            <w:webHidden/>
            <w:sz w:val="28"/>
            <w:szCs w:val="28"/>
          </w:rPr>
          <w:fldChar w:fldCharType="separate"/>
        </w:r>
        <w:r w:rsidR="009C1CBD" w:rsidRPr="004822D8">
          <w:rPr>
            <w:rFonts w:ascii="Times New Roman" w:hAnsi="Times New Roman" w:cs="Times New Roman"/>
            <w:noProof/>
            <w:webHidden/>
            <w:sz w:val="28"/>
            <w:szCs w:val="28"/>
          </w:rPr>
          <w:t>45</w:t>
        </w:r>
        <w:r w:rsidR="009C1CBD" w:rsidRPr="004822D8">
          <w:rPr>
            <w:rFonts w:ascii="Times New Roman" w:hAnsi="Times New Roman" w:cs="Times New Roman"/>
            <w:noProof/>
            <w:webHidden/>
            <w:sz w:val="28"/>
            <w:szCs w:val="28"/>
          </w:rPr>
          <w:fldChar w:fldCharType="end"/>
        </w:r>
      </w:hyperlink>
    </w:p>
    <w:p w14:paraId="006D32B3" w14:textId="77777777" w:rsidR="009C1CBD" w:rsidRPr="004822D8" w:rsidRDefault="00E22953" w:rsidP="009C1CBD">
      <w:pPr>
        <w:pStyle w:val="TOC1"/>
        <w:tabs>
          <w:tab w:val="right" w:leader="dot" w:pos="9350"/>
        </w:tabs>
        <w:rPr>
          <w:rFonts w:ascii="Times New Roman" w:eastAsiaTheme="minorEastAsia" w:hAnsi="Times New Roman" w:cs="Times New Roman"/>
          <w:noProof/>
          <w:sz w:val="28"/>
          <w:szCs w:val="28"/>
        </w:rPr>
      </w:pPr>
      <w:hyperlink w:anchor="_Toc71995250" w:history="1">
        <w:r w:rsidR="009C1CBD" w:rsidRPr="004822D8">
          <w:rPr>
            <w:rStyle w:val="Hyperlink"/>
            <w:rFonts w:ascii="Times New Roman" w:hAnsi="Times New Roman" w:cs="Times New Roman"/>
            <w:noProof/>
            <w:sz w:val="28"/>
            <w:szCs w:val="28"/>
          </w:rPr>
          <w:t>Chương 3: Chương trình DEMO</w:t>
        </w:r>
        <w:r w:rsidR="009C1CBD" w:rsidRPr="004822D8">
          <w:rPr>
            <w:rFonts w:ascii="Times New Roman" w:hAnsi="Times New Roman" w:cs="Times New Roman"/>
            <w:noProof/>
            <w:webHidden/>
            <w:sz w:val="28"/>
            <w:szCs w:val="28"/>
          </w:rPr>
          <w:tab/>
        </w:r>
        <w:r w:rsidR="009C1CBD" w:rsidRPr="004822D8">
          <w:rPr>
            <w:rFonts w:ascii="Times New Roman" w:hAnsi="Times New Roman" w:cs="Times New Roman"/>
            <w:noProof/>
            <w:webHidden/>
            <w:sz w:val="28"/>
            <w:szCs w:val="28"/>
          </w:rPr>
          <w:fldChar w:fldCharType="begin"/>
        </w:r>
        <w:r w:rsidR="009C1CBD" w:rsidRPr="004822D8">
          <w:rPr>
            <w:rFonts w:ascii="Times New Roman" w:hAnsi="Times New Roman" w:cs="Times New Roman"/>
            <w:noProof/>
            <w:webHidden/>
            <w:sz w:val="28"/>
            <w:szCs w:val="28"/>
          </w:rPr>
          <w:instrText xml:space="preserve"> PAGEREF _Toc71995250 \h </w:instrText>
        </w:r>
        <w:r w:rsidR="009C1CBD" w:rsidRPr="004822D8">
          <w:rPr>
            <w:rFonts w:ascii="Times New Roman" w:hAnsi="Times New Roman" w:cs="Times New Roman"/>
            <w:noProof/>
            <w:webHidden/>
            <w:sz w:val="28"/>
            <w:szCs w:val="28"/>
          </w:rPr>
        </w:r>
        <w:r w:rsidR="009C1CBD" w:rsidRPr="004822D8">
          <w:rPr>
            <w:rFonts w:ascii="Times New Roman" w:hAnsi="Times New Roman" w:cs="Times New Roman"/>
            <w:noProof/>
            <w:webHidden/>
            <w:sz w:val="28"/>
            <w:szCs w:val="28"/>
          </w:rPr>
          <w:fldChar w:fldCharType="separate"/>
        </w:r>
        <w:r w:rsidR="009C1CBD" w:rsidRPr="004822D8">
          <w:rPr>
            <w:rFonts w:ascii="Times New Roman" w:hAnsi="Times New Roman" w:cs="Times New Roman"/>
            <w:noProof/>
            <w:webHidden/>
            <w:sz w:val="28"/>
            <w:szCs w:val="28"/>
          </w:rPr>
          <w:t>52</w:t>
        </w:r>
        <w:r w:rsidR="009C1CBD" w:rsidRPr="004822D8">
          <w:rPr>
            <w:rFonts w:ascii="Times New Roman" w:hAnsi="Times New Roman" w:cs="Times New Roman"/>
            <w:noProof/>
            <w:webHidden/>
            <w:sz w:val="28"/>
            <w:szCs w:val="28"/>
          </w:rPr>
          <w:fldChar w:fldCharType="end"/>
        </w:r>
      </w:hyperlink>
    </w:p>
    <w:p w14:paraId="783EA842" w14:textId="77777777" w:rsidR="009C1CBD" w:rsidRPr="004822D8" w:rsidRDefault="00E22953" w:rsidP="009C1CBD">
      <w:pPr>
        <w:pStyle w:val="TOC1"/>
        <w:tabs>
          <w:tab w:val="right" w:leader="dot" w:pos="9350"/>
        </w:tabs>
        <w:rPr>
          <w:rFonts w:ascii="Times New Roman" w:eastAsiaTheme="minorEastAsia" w:hAnsi="Times New Roman" w:cs="Times New Roman"/>
          <w:noProof/>
          <w:sz w:val="28"/>
          <w:szCs w:val="28"/>
        </w:rPr>
      </w:pPr>
      <w:hyperlink w:anchor="_Toc71995251" w:history="1">
        <w:r w:rsidR="009C1CBD" w:rsidRPr="004822D8">
          <w:rPr>
            <w:rStyle w:val="Hyperlink"/>
            <w:rFonts w:ascii="Times New Roman" w:hAnsi="Times New Roman" w:cs="Times New Roman"/>
            <w:noProof/>
            <w:sz w:val="28"/>
            <w:szCs w:val="28"/>
          </w:rPr>
          <w:t>Chương 4:  Kết luận</w:t>
        </w:r>
        <w:r w:rsidR="009C1CBD" w:rsidRPr="004822D8">
          <w:rPr>
            <w:rFonts w:ascii="Times New Roman" w:hAnsi="Times New Roman" w:cs="Times New Roman"/>
            <w:noProof/>
            <w:webHidden/>
            <w:sz w:val="28"/>
            <w:szCs w:val="28"/>
          </w:rPr>
          <w:tab/>
        </w:r>
        <w:r w:rsidR="009C1CBD" w:rsidRPr="004822D8">
          <w:rPr>
            <w:rFonts w:ascii="Times New Roman" w:hAnsi="Times New Roman" w:cs="Times New Roman"/>
            <w:noProof/>
            <w:webHidden/>
            <w:sz w:val="28"/>
            <w:szCs w:val="28"/>
          </w:rPr>
          <w:fldChar w:fldCharType="begin"/>
        </w:r>
        <w:r w:rsidR="009C1CBD" w:rsidRPr="004822D8">
          <w:rPr>
            <w:rFonts w:ascii="Times New Roman" w:hAnsi="Times New Roman" w:cs="Times New Roman"/>
            <w:noProof/>
            <w:webHidden/>
            <w:sz w:val="28"/>
            <w:szCs w:val="28"/>
          </w:rPr>
          <w:instrText xml:space="preserve"> PAGEREF _Toc71995251 \h </w:instrText>
        </w:r>
        <w:r w:rsidR="009C1CBD" w:rsidRPr="004822D8">
          <w:rPr>
            <w:rFonts w:ascii="Times New Roman" w:hAnsi="Times New Roman" w:cs="Times New Roman"/>
            <w:noProof/>
            <w:webHidden/>
            <w:sz w:val="28"/>
            <w:szCs w:val="28"/>
          </w:rPr>
        </w:r>
        <w:r w:rsidR="009C1CBD" w:rsidRPr="004822D8">
          <w:rPr>
            <w:rFonts w:ascii="Times New Roman" w:hAnsi="Times New Roman" w:cs="Times New Roman"/>
            <w:noProof/>
            <w:webHidden/>
            <w:sz w:val="28"/>
            <w:szCs w:val="28"/>
          </w:rPr>
          <w:fldChar w:fldCharType="separate"/>
        </w:r>
        <w:r w:rsidR="009C1CBD" w:rsidRPr="004822D8">
          <w:rPr>
            <w:rFonts w:ascii="Times New Roman" w:hAnsi="Times New Roman" w:cs="Times New Roman"/>
            <w:noProof/>
            <w:webHidden/>
            <w:sz w:val="28"/>
            <w:szCs w:val="28"/>
          </w:rPr>
          <w:t>52</w:t>
        </w:r>
        <w:r w:rsidR="009C1CBD" w:rsidRPr="004822D8">
          <w:rPr>
            <w:rFonts w:ascii="Times New Roman" w:hAnsi="Times New Roman" w:cs="Times New Roman"/>
            <w:noProof/>
            <w:webHidden/>
            <w:sz w:val="28"/>
            <w:szCs w:val="28"/>
          </w:rPr>
          <w:fldChar w:fldCharType="end"/>
        </w:r>
      </w:hyperlink>
    </w:p>
    <w:p w14:paraId="16C9E4C4" w14:textId="77777777" w:rsidR="009C1CBD" w:rsidRPr="004822D8" w:rsidRDefault="00E22953" w:rsidP="009C1CBD">
      <w:pPr>
        <w:pStyle w:val="TOC2"/>
        <w:tabs>
          <w:tab w:val="left" w:pos="660"/>
          <w:tab w:val="right" w:leader="dot" w:pos="9350"/>
        </w:tabs>
        <w:rPr>
          <w:rFonts w:ascii="Times New Roman" w:eastAsiaTheme="minorEastAsia" w:hAnsi="Times New Roman" w:cs="Times New Roman"/>
          <w:noProof/>
          <w:sz w:val="28"/>
          <w:szCs w:val="28"/>
        </w:rPr>
      </w:pPr>
      <w:hyperlink w:anchor="_Toc71995252" w:history="1">
        <w:r w:rsidR="009C1CBD" w:rsidRPr="004822D8">
          <w:rPr>
            <w:rStyle w:val="Hyperlink"/>
            <w:rFonts w:ascii="Times New Roman" w:hAnsi="Times New Roman" w:cs="Times New Roman"/>
            <w:b/>
            <w:noProof/>
            <w:sz w:val="28"/>
            <w:szCs w:val="28"/>
          </w:rPr>
          <w:t>1.</w:t>
        </w:r>
        <w:r w:rsidR="009C1CBD" w:rsidRPr="004822D8">
          <w:rPr>
            <w:rFonts w:ascii="Times New Roman" w:eastAsiaTheme="minorEastAsia" w:hAnsi="Times New Roman" w:cs="Times New Roman"/>
            <w:noProof/>
            <w:sz w:val="28"/>
            <w:szCs w:val="28"/>
          </w:rPr>
          <w:tab/>
        </w:r>
        <w:r w:rsidR="009C1CBD" w:rsidRPr="004822D8">
          <w:rPr>
            <w:rStyle w:val="Hyperlink"/>
            <w:rFonts w:ascii="Times New Roman" w:hAnsi="Times New Roman" w:cs="Times New Roman"/>
            <w:b/>
            <w:noProof/>
            <w:sz w:val="28"/>
            <w:szCs w:val="28"/>
          </w:rPr>
          <w:t>Đánh giá tổng quan.</w:t>
        </w:r>
        <w:r w:rsidR="009C1CBD" w:rsidRPr="004822D8">
          <w:rPr>
            <w:rFonts w:ascii="Times New Roman" w:hAnsi="Times New Roman" w:cs="Times New Roman"/>
            <w:noProof/>
            <w:webHidden/>
            <w:sz w:val="28"/>
            <w:szCs w:val="28"/>
          </w:rPr>
          <w:tab/>
        </w:r>
        <w:r w:rsidR="009C1CBD" w:rsidRPr="004822D8">
          <w:rPr>
            <w:rFonts w:ascii="Times New Roman" w:hAnsi="Times New Roman" w:cs="Times New Roman"/>
            <w:noProof/>
            <w:webHidden/>
            <w:sz w:val="28"/>
            <w:szCs w:val="28"/>
          </w:rPr>
          <w:fldChar w:fldCharType="begin"/>
        </w:r>
        <w:r w:rsidR="009C1CBD" w:rsidRPr="004822D8">
          <w:rPr>
            <w:rFonts w:ascii="Times New Roman" w:hAnsi="Times New Roman" w:cs="Times New Roman"/>
            <w:noProof/>
            <w:webHidden/>
            <w:sz w:val="28"/>
            <w:szCs w:val="28"/>
          </w:rPr>
          <w:instrText xml:space="preserve"> PAGEREF _Toc71995252 \h </w:instrText>
        </w:r>
        <w:r w:rsidR="009C1CBD" w:rsidRPr="004822D8">
          <w:rPr>
            <w:rFonts w:ascii="Times New Roman" w:hAnsi="Times New Roman" w:cs="Times New Roman"/>
            <w:noProof/>
            <w:webHidden/>
            <w:sz w:val="28"/>
            <w:szCs w:val="28"/>
          </w:rPr>
        </w:r>
        <w:r w:rsidR="009C1CBD" w:rsidRPr="004822D8">
          <w:rPr>
            <w:rFonts w:ascii="Times New Roman" w:hAnsi="Times New Roman" w:cs="Times New Roman"/>
            <w:noProof/>
            <w:webHidden/>
            <w:sz w:val="28"/>
            <w:szCs w:val="28"/>
          </w:rPr>
          <w:fldChar w:fldCharType="separate"/>
        </w:r>
        <w:r w:rsidR="009C1CBD" w:rsidRPr="004822D8">
          <w:rPr>
            <w:rFonts w:ascii="Times New Roman" w:hAnsi="Times New Roman" w:cs="Times New Roman"/>
            <w:noProof/>
            <w:webHidden/>
            <w:sz w:val="28"/>
            <w:szCs w:val="28"/>
          </w:rPr>
          <w:t>52</w:t>
        </w:r>
        <w:r w:rsidR="009C1CBD" w:rsidRPr="004822D8">
          <w:rPr>
            <w:rFonts w:ascii="Times New Roman" w:hAnsi="Times New Roman" w:cs="Times New Roman"/>
            <w:noProof/>
            <w:webHidden/>
            <w:sz w:val="28"/>
            <w:szCs w:val="28"/>
          </w:rPr>
          <w:fldChar w:fldCharType="end"/>
        </w:r>
      </w:hyperlink>
    </w:p>
    <w:p w14:paraId="5A59EAB9" w14:textId="77777777" w:rsidR="009C1CBD" w:rsidRPr="004822D8" w:rsidRDefault="00E22953" w:rsidP="009C1CBD">
      <w:pPr>
        <w:pStyle w:val="TOC2"/>
        <w:tabs>
          <w:tab w:val="left" w:pos="660"/>
          <w:tab w:val="right" w:leader="dot" w:pos="9350"/>
        </w:tabs>
        <w:rPr>
          <w:rFonts w:ascii="Times New Roman" w:eastAsiaTheme="minorEastAsia" w:hAnsi="Times New Roman" w:cs="Times New Roman"/>
          <w:noProof/>
          <w:sz w:val="28"/>
          <w:szCs w:val="28"/>
        </w:rPr>
      </w:pPr>
      <w:hyperlink w:anchor="_Toc71995253" w:history="1">
        <w:r w:rsidR="009C1CBD" w:rsidRPr="004822D8">
          <w:rPr>
            <w:rStyle w:val="Hyperlink"/>
            <w:rFonts w:ascii="Times New Roman" w:hAnsi="Times New Roman" w:cs="Times New Roman"/>
            <w:b/>
            <w:noProof/>
            <w:sz w:val="28"/>
            <w:szCs w:val="28"/>
          </w:rPr>
          <w:t>2.</w:t>
        </w:r>
        <w:r w:rsidR="009C1CBD" w:rsidRPr="004822D8">
          <w:rPr>
            <w:rFonts w:ascii="Times New Roman" w:eastAsiaTheme="minorEastAsia" w:hAnsi="Times New Roman" w:cs="Times New Roman"/>
            <w:noProof/>
            <w:sz w:val="28"/>
            <w:szCs w:val="28"/>
          </w:rPr>
          <w:tab/>
        </w:r>
        <w:r w:rsidR="009C1CBD" w:rsidRPr="004822D8">
          <w:rPr>
            <w:rStyle w:val="Hyperlink"/>
            <w:rFonts w:ascii="Times New Roman" w:hAnsi="Times New Roman" w:cs="Times New Roman"/>
            <w:b/>
            <w:noProof/>
            <w:sz w:val="28"/>
            <w:szCs w:val="28"/>
          </w:rPr>
          <w:t>Ưu điểm và nhược điểm.</w:t>
        </w:r>
        <w:r w:rsidR="009C1CBD" w:rsidRPr="004822D8">
          <w:rPr>
            <w:rFonts w:ascii="Times New Roman" w:hAnsi="Times New Roman" w:cs="Times New Roman"/>
            <w:noProof/>
            <w:webHidden/>
            <w:sz w:val="28"/>
            <w:szCs w:val="28"/>
          </w:rPr>
          <w:tab/>
        </w:r>
        <w:r w:rsidR="009C1CBD" w:rsidRPr="004822D8">
          <w:rPr>
            <w:rFonts w:ascii="Times New Roman" w:hAnsi="Times New Roman" w:cs="Times New Roman"/>
            <w:noProof/>
            <w:webHidden/>
            <w:sz w:val="28"/>
            <w:szCs w:val="28"/>
          </w:rPr>
          <w:fldChar w:fldCharType="begin"/>
        </w:r>
        <w:r w:rsidR="009C1CBD" w:rsidRPr="004822D8">
          <w:rPr>
            <w:rFonts w:ascii="Times New Roman" w:hAnsi="Times New Roman" w:cs="Times New Roman"/>
            <w:noProof/>
            <w:webHidden/>
            <w:sz w:val="28"/>
            <w:szCs w:val="28"/>
          </w:rPr>
          <w:instrText xml:space="preserve"> PAGEREF _Toc71995253 \h </w:instrText>
        </w:r>
        <w:r w:rsidR="009C1CBD" w:rsidRPr="004822D8">
          <w:rPr>
            <w:rFonts w:ascii="Times New Roman" w:hAnsi="Times New Roman" w:cs="Times New Roman"/>
            <w:noProof/>
            <w:webHidden/>
            <w:sz w:val="28"/>
            <w:szCs w:val="28"/>
          </w:rPr>
        </w:r>
        <w:r w:rsidR="009C1CBD" w:rsidRPr="004822D8">
          <w:rPr>
            <w:rFonts w:ascii="Times New Roman" w:hAnsi="Times New Roman" w:cs="Times New Roman"/>
            <w:noProof/>
            <w:webHidden/>
            <w:sz w:val="28"/>
            <w:szCs w:val="28"/>
          </w:rPr>
          <w:fldChar w:fldCharType="separate"/>
        </w:r>
        <w:r w:rsidR="009C1CBD" w:rsidRPr="004822D8">
          <w:rPr>
            <w:rFonts w:ascii="Times New Roman" w:hAnsi="Times New Roman" w:cs="Times New Roman"/>
            <w:noProof/>
            <w:webHidden/>
            <w:sz w:val="28"/>
            <w:szCs w:val="28"/>
          </w:rPr>
          <w:t>52</w:t>
        </w:r>
        <w:r w:rsidR="009C1CBD" w:rsidRPr="004822D8">
          <w:rPr>
            <w:rFonts w:ascii="Times New Roman" w:hAnsi="Times New Roman" w:cs="Times New Roman"/>
            <w:noProof/>
            <w:webHidden/>
            <w:sz w:val="28"/>
            <w:szCs w:val="28"/>
          </w:rPr>
          <w:fldChar w:fldCharType="end"/>
        </w:r>
      </w:hyperlink>
    </w:p>
    <w:p w14:paraId="468EABE6" w14:textId="77777777" w:rsidR="009C1CBD" w:rsidRPr="004822D8" w:rsidRDefault="00E22953" w:rsidP="009C1CBD">
      <w:pPr>
        <w:pStyle w:val="TOC3"/>
        <w:tabs>
          <w:tab w:val="left" w:pos="1100"/>
          <w:tab w:val="right" w:leader="dot" w:pos="9350"/>
        </w:tabs>
        <w:rPr>
          <w:rFonts w:ascii="Times New Roman" w:eastAsiaTheme="minorEastAsia" w:hAnsi="Times New Roman" w:cs="Times New Roman"/>
          <w:noProof/>
          <w:sz w:val="28"/>
          <w:szCs w:val="28"/>
        </w:rPr>
      </w:pPr>
      <w:hyperlink w:anchor="_Toc71995254" w:history="1">
        <w:r w:rsidR="009C1CBD" w:rsidRPr="004822D8">
          <w:rPr>
            <w:rStyle w:val="Hyperlink"/>
            <w:rFonts w:ascii="Times New Roman" w:hAnsi="Times New Roman" w:cs="Times New Roman"/>
            <w:b/>
            <w:noProof/>
            <w:sz w:val="28"/>
            <w:szCs w:val="28"/>
          </w:rPr>
          <w:t>2.1.</w:t>
        </w:r>
        <w:r w:rsidR="009C1CBD" w:rsidRPr="004822D8">
          <w:rPr>
            <w:rFonts w:ascii="Times New Roman" w:eastAsiaTheme="minorEastAsia" w:hAnsi="Times New Roman" w:cs="Times New Roman"/>
            <w:noProof/>
            <w:sz w:val="28"/>
            <w:szCs w:val="28"/>
          </w:rPr>
          <w:tab/>
        </w:r>
        <w:r w:rsidR="009C1CBD" w:rsidRPr="004822D8">
          <w:rPr>
            <w:rStyle w:val="Hyperlink"/>
            <w:rFonts w:ascii="Times New Roman" w:hAnsi="Times New Roman" w:cs="Times New Roman"/>
            <w:b/>
            <w:noProof/>
            <w:sz w:val="28"/>
            <w:szCs w:val="28"/>
          </w:rPr>
          <w:t>Ưu điểm.</w:t>
        </w:r>
        <w:r w:rsidR="009C1CBD" w:rsidRPr="004822D8">
          <w:rPr>
            <w:rFonts w:ascii="Times New Roman" w:hAnsi="Times New Roman" w:cs="Times New Roman"/>
            <w:noProof/>
            <w:webHidden/>
            <w:sz w:val="28"/>
            <w:szCs w:val="28"/>
          </w:rPr>
          <w:tab/>
        </w:r>
        <w:r w:rsidR="009C1CBD" w:rsidRPr="004822D8">
          <w:rPr>
            <w:rFonts w:ascii="Times New Roman" w:hAnsi="Times New Roman" w:cs="Times New Roman"/>
            <w:noProof/>
            <w:webHidden/>
            <w:sz w:val="28"/>
            <w:szCs w:val="28"/>
          </w:rPr>
          <w:fldChar w:fldCharType="begin"/>
        </w:r>
        <w:r w:rsidR="009C1CBD" w:rsidRPr="004822D8">
          <w:rPr>
            <w:rFonts w:ascii="Times New Roman" w:hAnsi="Times New Roman" w:cs="Times New Roman"/>
            <w:noProof/>
            <w:webHidden/>
            <w:sz w:val="28"/>
            <w:szCs w:val="28"/>
          </w:rPr>
          <w:instrText xml:space="preserve"> PAGEREF _Toc71995254 \h </w:instrText>
        </w:r>
        <w:r w:rsidR="009C1CBD" w:rsidRPr="004822D8">
          <w:rPr>
            <w:rFonts w:ascii="Times New Roman" w:hAnsi="Times New Roman" w:cs="Times New Roman"/>
            <w:noProof/>
            <w:webHidden/>
            <w:sz w:val="28"/>
            <w:szCs w:val="28"/>
          </w:rPr>
        </w:r>
        <w:r w:rsidR="009C1CBD" w:rsidRPr="004822D8">
          <w:rPr>
            <w:rFonts w:ascii="Times New Roman" w:hAnsi="Times New Roman" w:cs="Times New Roman"/>
            <w:noProof/>
            <w:webHidden/>
            <w:sz w:val="28"/>
            <w:szCs w:val="28"/>
          </w:rPr>
          <w:fldChar w:fldCharType="separate"/>
        </w:r>
        <w:r w:rsidR="009C1CBD" w:rsidRPr="004822D8">
          <w:rPr>
            <w:rFonts w:ascii="Times New Roman" w:hAnsi="Times New Roman" w:cs="Times New Roman"/>
            <w:noProof/>
            <w:webHidden/>
            <w:sz w:val="28"/>
            <w:szCs w:val="28"/>
          </w:rPr>
          <w:t>52</w:t>
        </w:r>
        <w:r w:rsidR="009C1CBD" w:rsidRPr="004822D8">
          <w:rPr>
            <w:rFonts w:ascii="Times New Roman" w:hAnsi="Times New Roman" w:cs="Times New Roman"/>
            <w:noProof/>
            <w:webHidden/>
            <w:sz w:val="28"/>
            <w:szCs w:val="28"/>
          </w:rPr>
          <w:fldChar w:fldCharType="end"/>
        </w:r>
      </w:hyperlink>
    </w:p>
    <w:p w14:paraId="6A657796" w14:textId="77777777" w:rsidR="009C1CBD" w:rsidRPr="004822D8" w:rsidRDefault="00E22953" w:rsidP="009C1CBD">
      <w:pPr>
        <w:pStyle w:val="TOC3"/>
        <w:tabs>
          <w:tab w:val="left" w:pos="1100"/>
          <w:tab w:val="right" w:leader="dot" w:pos="9350"/>
        </w:tabs>
        <w:rPr>
          <w:rFonts w:ascii="Times New Roman" w:eastAsiaTheme="minorEastAsia" w:hAnsi="Times New Roman" w:cs="Times New Roman"/>
          <w:noProof/>
          <w:sz w:val="28"/>
          <w:szCs w:val="28"/>
        </w:rPr>
      </w:pPr>
      <w:hyperlink w:anchor="_Toc71995255" w:history="1">
        <w:r w:rsidR="009C1CBD" w:rsidRPr="004822D8">
          <w:rPr>
            <w:rStyle w:val="Hyperlink"/>
            <w:rFonts w:ascii="Times New Roman" w:hAnsi="Times New Roman" w:cs="Times New Roman"/>
            <w:b/>
            <w:noProof/>
            <w:sz w:val="28"/>
            <w:szCs w:val="28"/>
          </w:rPr>
          <w:t>2.2.</w:t>
        </w:r>
        <w:r w:rsidR="009C1CBD" w:rsidRPr="004822D8">
          <w:rPr>
            <w:rFonts w:ascii="Times New Roman" w:eastAsiaTheme="minorEastAsia" w:hAnsi="Times New Roman" w:cs="Times New Roman"/>
            <w:noProof/>
            <w:sz w:val="28"/>
            <w:szCs w:val="28"/>
          </w:rPr>
          <w:tab/>
        </w:r>
        <w:r w:rsidR="009C1CBD" w:rsidRPr="004822D8">
          <w:rPr>
            <w:rStyle w:val="Hyperlink"/>
            <w:rFonts w:ascii="Times New Roman" w:hAnsi="Times New Roman" w:cs="Times New Roman"/>
            <w:b/>
            <w:noProof/>
            <w:sz w:val="28"/>
            <w:szCs w:val="28"/>
          </w:rPr>
          <w:t>Nhược điểm.</w:t>
        </w:r>
        <w:r w:rsidR="009C1CBD" w:rsidRPr="004822D8">
          <w:rPr>
            <w:rFonts w:ascii="Times New Roman" w:hAnsi="Times New Roman" w:cs="Times New Roman"/>
            <w:noProof/>
            <w:webHidden/>
            <w:sz w:val="28"/>
            <w:szCs w:val="28"/>
          </w:rPr>
          <w:tab/>
        </w:r>
        <w:r w:rsidR="009C1CBD" w:rsidRPr="004822D8">
          <w:rPr>
            <w:rFonts w:ascii="Times New Roman" w:hAnsi="Times New Roman" w:cs="Times New Roman"/>
            <w:noProof/>
            <w:webHidden/>
            <w:sz w:val="28"/>
            <w:szCs w:val="28"/>
          </w:rPr>
          <w:fldChar w:fldCharType="begin"/>
        </w:r>
        <w:r w:rsidR="009C1CBD" w:rsidRPr="004822D8">
          <w:rPr>
            <w:rFonts w:ascii="Times New Roman" w:hAnsi="Times New Roman" w:cs="Times New Roman"/>
            <w:noProof/>
            <w:webHidden/>
            <w:sz w:val="28"/>
            <w:szCs w:val="28"/>
          </w:rPr>
          <w:instrText xml:space="preserve"> PAGEREF _Toc71995255 \h </w:instrText>
        </w:r>
        <w:r w:rsidR="009C1CBD" w:rsidRPr="004822D8">
          <w:rPr>
            <w:rFonts w:ascii="Times New Roman" w:hAnsi="Times New Roman" w:cs="Times New Roman"/>
            <w:noProof/>
            <w:webHidden/>
            <w:sz w:val="28"/>
            <w:szCs w:val="28"/>
          </w:rPr>
        </w:r>
        <w:r w:rsidR="009C1CBD" w:rsidRPr="004822D8">
          <w:rPr>
            <w:rFonts w:ascii="Times New Roman" w:hAnsi="Times New Roman" w:cs="Times New Roman"/>
            <w:noProof/>
            <w:webHidden/>
            <w:sz w:val="28"/>
            <w:szCs w:val="28"/>
          </w:rPr>
          <w:fldChar w:fldCharType="separate"/>
        </w:r>
        <w:r w:rsidR="009C1CBD" w:rsidRPr="004822D8">
          <w:rPr>
            <w:rFonts w:ascii="Times New Roman" w:hAnsi="Times New Roman" w:cs="Times New Roman"/>
            <w:noProof/>
            <w:webHidden/>
            <w:sz w:val="28"/>
            <w:szCs w:val="28"/>
          </w:rPr>
          <w:t>52</w:t>
        </w:r>
        <w:r w:rsidR="009C1CBD" w:rsidRPr="004822D8">
          <w:rPr>
            <w:rFonts w:ascii="Times New Roman" w:hAnsi="Times New Roman" w:cs="Times New Roman"/>
            <w:noProof/>
            <w:webHidden/>
            <w:sz w:val="28"/>
            <w:szCs w:val="28"/>
          </w:rPr>
          <w:fldChar w:fldCharType="end"/>
        </w:r>
      </w:hyperlink>
    </w:p>
    <w:p w14:paraId="51A997F2" w14:textId="77777777" w:rsidR="009C1CBD" w:rsidRPr="004822D8" w:rsidRDefault="00E22953" w:rsidP="009C1CBD">
      <w:pPr>
        <w:pStyle w:val="TOC2"/>
        <w:tabs>
          <w:tab w:val="left" w:pos="660"/>
          <w:tab w:val="right" w:leader="dot" w:pos="9350"/>
        </w:tabs>
        <w:rPr>
          <w:rFonts w:ascii="Times New Roman" w:eastAsiaTheme="minorEastAsia" w:hAnsi="Times New Roman" w:cs="Times New Roman"/>
          <w:noProof/>
          <w:sz w:val="28"/>
          <w:szCs w:val="28"/>
        </w:rPr>
      </w:pPr>
      <w:hyperlink w:anchor="_Toc71995256" w:history="1">
        <w:r w:rsidR="009C1CBD" w:rsidRPr="004822D8">
          <w:rPr>
            <w:rStyle w:val="Hyperlink"/>
            <w:rFonts w:ascii="Times New Roman" w:hAnsi="Times New Roman" w:cs="Times New Roman"/>
            <w:b/>
            <w:noProof/>
            <w:sz w:val="28"/>
            <w:szCs w:val="28"/>
          </w:rPr>
          <w:t>3.</w:t>
        </w:r>
        <w:r w:rsidR="009C1CBD" w:rsidRPr="004822D8">
          <w:rPr>
            <w:rFonts w:ascii="Times New Roman" w:eastAsiaTheme="minorEastAsia" w:hAnsi="Times New Roman" w:cs="Times New Roman"/>
            <w:noProof/>
            <w:sz w:val="28"/>
            <w:szCs w:val="28"/>
          </w:rPr>
          <w:tab/>
        </w:r>
        <w:r w:rsidR="009C1CBD" w:rsidRPr="004822D8">
          <w:rPr>
            <w:rStyle w:val="Hyperlink"/>
            <w:rFonts w:ascii="Times New Roman" w:hAnsi="Times New Roman" w:cs="Times New Roman"/>
            <w:b/>
            <w:noProof/>
            <w:sz w:val="28"/>
            <w:szCs w:val="28"/>
          </w:rPr>
          <w:t>Hướng phát triển.</w:t>
        </w:r>
        <w:r w:rsidR="009C1CBD" w:rsidRPr="004822D8">
          <w:rPr>
            <w:rFonts w:ascii="Times New Roman" w:hAnsi="Times New Roman" w:cs="Times New Roman"/>
            <w:noProof/>
            <w:webHidden/>
            <w:sz w:val="28"/>
            <w:szCs w:val="28"/>
          </w:rPr>
          <w:tab/>
        </w:r>
        <w:r w:rsidR="009C1CBD" w:rsidRPr="004822D8">
          <w:rPr>
            <w:rFonts w:ascii="Times New Roman" w:hAnsi="Times New Roman" w:cs="Times New Roman"/>
            <w:noProof/>
            <w:webHidden/>
            <w:sz w:val="28"/>
            <w:szCs w:val="28"/>
          </w:rPr>
          <w:fldChar w:fldCharType="begin"/>
        </w:r>
        <w:r w:rsidR="009C1CBD" w:rsidRPr="004822D8">
          <w:rPr>
            <w:rFonts w:ascii="Times New Roman" w:hAnsi="Times New Roman" w:cs="Times New Roman"/>
            <w:noProof/>
            <w:webHidden/>
            <w:sz w:val="28"/>
            <w:szCs w:val="28"/>
          </w:rPr>
          <w:instrText xml:space="preserve"> PAGEREF _Toc71995256 \h </w:instrText>
        </w:r>
        <w:r w:rsidR="009C1CBD" w:rsidRPr="004822D8">
          <w:rPr>
            <w:rFonts w:ascii="Times New Roman" w:hAnsi="Times New Roman" w:cs="Times New Roman"/>
            <w:noProof/>
            <w:webHidden/>
            <w:sz w:val="28"/>
            <w:szCs w:val="28"/>
          </w:rPr>
        </w:r>
        <w:r w:rsidR="009C1CBD" w:rsidRPr="004822D8">
          <w:rPr>
            <w:rFonts w:ascii="Times New Roman" w:hAnsi="Times New Roman" w:cs="Times New Roman"/>
            <w:noProof/>
            <w:webHidden/>
            <w:sz w:val="28"/>
            <w:szCs w:val="28"/>
          </w:rPr>
          <w:fldChar w:fldCharType="separate"/>
        </w:r>
        <w:r w:rsidR="009C1CBD" w:rsidRPr="004822D8">
          <w:rPr>
            <w:rFonts w:ascii="Times New Roman" w:hAnsi="Times New Roman" w:cs="Times New Roman"/>
            <w:noProof/>
            <w:webHidden/>
            <w:sz w:val="28"/>
            <w:szCs w:val="28"/>
          </w:rPr>
          <w:t>53</w:t>
        </w:r>
        <w:r w:rsidR="009C1CBD" w:rsidRPr="004822D8">
          <w:rPr>
            <w:rFonts w:ascii="Times New Roman" w:hAnsi="Times New Roman" w:cs="Times New Roman"/>
            <w:noProof/>
            <w:webHidden/>
            <w:sz w:val="28"/>
            <w:szCs w:val="28"/>
          </w:rPr>
          <w:fldChar w:fldCharType="end"/>
        </w:r>
      </w:hyperlink>
    </w:p>
    <w:p w14:paraId="4580695D" w14:textId="723712AD" w:rsidR="000F0456" w:rsidRPr="004822D8" w:rsidRDefault="009C1CBD" w:rsidP="009C1CBD">
      <w:pPr>
        <w:tabs>
          <w:tab w:val="left" w:pos="2790"/>
        </w:tabs>
        <w:rPr>
          <w:rFonts w:ascii="Times New Roman" w:hAnsi="Times New Roman" w:cs="Times New Roman"/>
          <w:sz w:val="28"/>
          <w:szCs w:val="28"/>
        </w:rPr>
      </w:pPr>
      <w:r w:rsidRPr="004822D8">
        <w:rPr>
          <w:rFonts w:ascii="Times New Roman" w:hAnsi="Times New Roman" w:cs="Times New Roman"/>
          <w:b/>
          <w:bCs/>
          <w:noProof/>
          <w:sz w:val="28"/>
          <w:szCs w:val="28"/>
        </w:rPr>
        <w:fldChar w:fldCharType="end"/>
      </w:r>
    </w:p>
    <w:p w14:paraId="26A823CC" w14:textId="1B71FF23" w:rsidR="000F0456" w:rsidRPr="004822D8" w:rsidRDefault="000F0456" w:rsidP="00C94F3C">
      <w:pPr>
        <w:tabs>
          <w:tab w:val="left" w:pos="2790"/>
        </w:tabs>
        <w:rPr>
          <w:rFonts w:ascii="Times New Roman" w:hAnsi="Times New Roman" w:cs="Times New Roman"/>
          <w:sz w:val="28"/>
          <w:szCs w:val="28"/>
        </w:rPr>
      </w:pPr>
    </w:p>
    <w:p w14:paraId="7F5593C3" w14:textId="1112ACEF" w:rsidR="000F0456" w:rsidRPr="004822D8" w:rsidRDefault="000F0456" w:rsidP="00C94F3C">
      <w:pPr>
        <w:tabs>
          <w:tab w:val="left" w:pos="2790"/>
        </w:tabs>
        <w:rPr>
          <w:rFonts w:ascii="Times New Roman" w:hAnsi="Times New Roman" w:cs="Times New Roman"/>
          <w:sz w:val="28"/>
          <w:szCs w:val="28"/>
        </w:rPr>
      </w:pPr>
    </w:p>
    <w:p w14:paraId="14810180" w14:textId="34235994" w:rsidR="000F0456" w:rsidRPr="004822D8" w:rsidRDefault="000F0456" w:rsidP="00C94F3C">
      <w:pPr>
        <w:tabs>
          <w:tab w:val="left" w:pos="2790"/>
        </w:tabs>
        <w:rPr>
          <w:rFonts w:ascii="Times New Roman" w:hAnsi="Times New Roman" w:cs="Times New Roman"/>
          <w:sz w:val="28"/>
          <w:szCs w:val="28"/>
        </w:rPr>
      </w:pPr>
    </w:p>
    <w:p w14:paraId="4B304095" w14:textId="152A685A" w:rsidR="000F0456" w:rsidRPr="004822D8" w:rsidRDefault="000F0456" w:rsidP="00C94F3C">
      <w:pPr>
        <w:tabs>
          <w:tab w:val="left" w:pos="2790"/>
        </w:tabs>
        <w:rPr>
          <w:rFonts w:ascii="Times New Roman" w:hAnsi="Times New Roman" w:cs="Times New Roman"/>
          <w:sz w:val="28"/>
          <w:szCs w:val="28"/>
        </w:rPr>
      </w:pPr>
    </w:p>
    <w:p w14:paraId="16F1FE78" w14:textId="5CBBF6CB" w:rsidR="000F0456" w:rsidRPr="004822D8" w:rsidRDefault="000F0456" w:rsidP="00C94F3C">
      <w:pPr>
        <w:tabs>
          <w:tab w:val="left" w:pos="2790"/>
        </w:tabs>
        <w:rPr>
          <w:rFonts w:ascii="Times New Roman" w:hAnsi="Times New Roman" w:cs="Times New Roman"/>
          <w:sz w:val="28"/>
          <w:szCs w:val="28"/>
        </w:rPr>
      </w:pPr>
    </w:p>
    <w:p w14:paraId="31F7A23D" w14:textId="0417C57F" w:rsidR="000F0456" w:rsidRPr="004822D8" w:rsidRDefault="000F0456" w:rsidP="00C94F3C">
      <w:pPr>
        <w:tabs>
          <w:tab w:val="left" w:pos="2790"/>
        </w:tabs>
        <w:rPr>
          <w:rFonts w:ascii="Times New Roman" w:hAnsi="Times New Roman" w:cs="Times New Roman"/>
          <w:sz w:val="28"/>
          <w:szCs w:val="28"/>
        </w:rPr>
      </w:pPr>
    </w:p>
    <w:p w14:paraId="1F00499E" w14:textId="6914F9E1" w:rsidR="000F0456" w:rsidRPr="004822D8" w:rsidRDefault="000F0456" w:rsidP="00C94F3C">
      <w:pPr>
        <w:tabs>
          <w:tab w:val="left" w:pos="2790"/>
        </w:tabs>
        <w:rPr>
          <w:rFonts w:ascii="Times New Roman" w:hAnsi="Times New Roman" w:cs="Times New Roman"/>
          <w:sz w:val="28"/>
          <w:szCs w:val="28"/>
        </w:rPr>
      </w:pPr>
    </w:p>
    <w:p w14:paraId="64C31184" w14:textId="2A83DA8F" w:rsidR="000F0456" w:rsidRPr="004822D8" w:rsidRDefault="000F0456" w:rsidP="00C94F3C">
      <w:pPr>
        <w:tabs>
          <w:tab w:val="left" w:pos="2790"/>
        </w:tabs>
        <w:rPr>
          <w:rFonts w:ascii="Times New Roman" w:hAnsi="Times New Roman" w:cs="Times New Roman"/>
          <w:sz w:val="28"/>
          <w:szCs w:val="28"/>
        </w:rPr>
      </w:pPr>
    </w:p>
    <w:p w14:paraId="1F645F1E" w14:textId="68A1BA18" w:rsidR="000F0456" w:rsidRPr="004822D8" w:rsidRDefault="000F0456" w:rsidP="00C94F3C">
      <w:pPr>
        <w:tabs>
          <w:tab w:val="left" w:pos="2790"/>
        </w:tabs>
        <w:rPr>
          <w:rFonts w:ascii="Times New Roman" w:hAnsi="Times New Roman" w:cs="Times New Roman"/>
          <w:sz w:val="28"/>
          <w:szCs w:val="28"/>
        </w:rPr>
      </w:pPr>
    </w:p>
    <w:p w14:paraId="1F6D0D67" w14:textId="35A7E45D" w:rsidR="000F0456" w:rsidRPr="004822D8" w:rsidRDefault="000F0456" w:rsidP="00C94F3C">
      <w:pPr>
        <w:tabs>
          <w:tab w:val="left" w:pos="2790"/>
        </w:tabs>
        <w:rPr>
          <w:rFonts w:ascii="Times New Roman" w:hAnsi="Times New Roman" w:cs="Times New Roman"/>
          <w:sz w:val="28"/>
          <w:szCs w:val="28"/>
        </w:rPr>
      </w:pPr>
    </w:p>
    <w:p w14:paraId="04F08341" w14:textId="19E80252" w:rsidR="000F0456" w:rsidRPr="004822D8" w:rsidRDefault="000F0456" w:rsidP="00C94F3C">
      <w:pPr>
        <w:tabs>
          <w:tab w:val="left" w:pos="2790"/>
        </w:tabs>
        <w:rPr>
          <w:rFonts w:ascii="Times New Roman" w:hAnsi="Times New Roman" w:cs="Times New Roman"/>
          <w:sz w:val="28"/>
          <w:szCs w:val="28"/>
        </w:rPr>
      </w:pPr>
    </w:p>
    <w:p w14:paraId="74ADD5FC" w14:textId="4BF7085A" w:rsidR="000F0456" w:rsidRPr="004822D8" w:rsidRDefault="000F0456" w:rsidP="00C94F3C">
      <w:pPr>
        <w:tabs>
          <w:tab w:val="left" w:pos="2790"/>
        </w:tabs>
        <w:rPr>
          <w:rFonts w:ascii="Times New Roman" w:hAnsi="Times New Roman" w:cs="Times New Roman"/>
          <w:sz w:val="28"/>
          <w:szCs w:val="28"/>
        </w:rPr>
      </w:pPr>
    </w:p>
    <w:p w14:paraId="5F083C6F" w14:textId="5A036310" w:rsidR="000F0456" w:rsidRPr="004822D8" w:rsidRDefault="000F0456" w:rsidP="00C94F3C">
      <w:pPr>
        <w:tabs>
          <w:tab w:val="left" w:pos="2790"/>
        </w:tabs>
        <w:rPr>
          <w:rFonts w:ascii="Times New Roman" w:hAnsi="Times New Roman" w:cs="Times New Roman"/>
          <w:sz w:val="28"/>
          <w:szCs w:val="28"/>
        </w:rPr>
      </w:pPr>
    </w:p>
    <w:p w14:paraId="4EFC3680" w14:textId="3CC3B699" w:rsidR="000F0456" w:rsidRPr="004822D8" w:rsidRDefault="000F0456" w:rsidP="00C94F3C">
      <w:pPr>
        <w:tabs>
          <w:tab w:val="left" w:pos="2790"/>
        </w:tabs>
        <w:rPr>
          <w:rFonts w:ascii="Times New Roman" w:hAnsi="Times New Roman" w:cs="Times New Roman"/>
          <w:sz w:val="28"/>
          <w:szCs w:val="28"/>
        </w:rPr>
      </w:pPr>
    </w:p>
    <w:p w14:paraId="3B40ED37" w14:textId="44D92475" w:rsidR="000F0456" w:rsidRPr="004822D8" w:rsidRDefault="000F0456" w:rsidP="00C94F3C">
      <w:pPr>
        <w:tabs>
          <w:tab w:val="left" w:pos="2790"/>
        </w:tabs>
        <w:rPr>
          <w:rFonts w:ascii="Times New Roman" w:hAnsi="Times New Roman" w:cs="Times New Roman"/>
          <w:sz w:val="28"/>
          <w:szCs w:val="28"/>
        </w:rPr>
      </w:pPr>
    </w:p>
    <w:p w14:paraId="59586F4C" w14:textId="30B2ABCC" w:rsidR="000F0456" w:rsidRPr="004822D8" w:rsidRDefault="000F0456" w:rsidP="00C94F3C">
      <w:pPr>
        <w:tabs>
          <w:tab w:val="left" w:pos="2790"/>
        </w:tabs>
        <w:rPr>
          <w:rFonts w:ascii="Times New Roman" w:hAnsi="Times New Roman" w:cs="Times New Roman"/>
          <w:sz w:val="28"/>
          <w:szCs w:val="28"/>
        </w:rPr>
      </w:pPr>
    </w:p>
    <w:p w14:paraId="51758E3F" w14:textId="25DED843" w:rsidR="000F0456" w:rsidRPr="004822D8" w:rsidRDefault="000F0456" w:rsidP="00C94F3C">
      <w:pPr>
        <w:tabs>
          <w:tab w:val="left" w:pos="2790"/>
        </w:tabs>
        <w:rPr>
          <w:rFonts w:ascii="Times New Roman" w:hAnsi="Times New Roman" w:cs="Times New Roman"/>
          <w:sz w:val="28"/>
          <w:szCs w:val="28"/>
        </w:rPr>
      </w:pPr>
    </w:p>
    <w:p w14:paraId="711B3FDA" w14:textId="3D6D9345" w:rsidR="000F0456" w:rsidRPr="004822D8" w:rsidRDefault="000F0456" w:rsidP="00C94F3C">
      <w:pPr>
        <w:tabs>
          <w:tab w:val="left" w:pos="2790"/>
        </w:tabs>
        <w:rPr>
          <w:rFonts w:ascii="Times New Roman" w:hAnsi="Times New Roman" w:cs="Times New Roman"/>
          <w:sz w:val="28"/>
          <w:szCs w:val="28"/>
        </w:rPr>
      </w:pPr>
    </w:p>
    <w:p w14:paraId="2FB78852" w14:textId="2EF58BDB" w:rsidR="000F0456" w:rsidRPr="004822D8" w:rsidRDefault="000F0456" w:rsidP="00C94F3C">
      <w:pPr>
        <w:tabs>
          <w:tab w:val="left" w:pos="2790"/>
        </w:tabs>
        <w:rPr>
          <w:rFonts w:ascii="Times New Roman" w:hAnsi="Times New Roman" w:cs="Times New Roman"/>
          <w:sz w:val="28"/>
          <w:szCs w:val="28"/>
        </w:rPr>
      </w:pPr>
    </w:p>
    <w:p w14:paraId="1D0310C6" w14:textId="19A748F5" w:rsidR="000F0456" w:rsidRPr="004822D8" w:rsidRDefault="000F0456" w:rsidP="00C94F3C">
      <w:pPr>
        <w:tabs>
          <w:tab w:val="left" w:pos="2790"/>
        </w:tabs>
        <w:rPr>
          <w:rFonts w:ascii="Times New Roman" w:hAnsi="Times New Roman" w:cs="Times New Roman"/>
          <w:sz w:val="28"/>
          <w:szCs w:val="28"/>
        </w:rPr>
      </w:pPr>
    </w:p>
    <w:p w14:paraId="41A6AE5A" w14:textId="327B9A3F" w:rsidR="000F0456" w:rsidRPr="004822D8" w:rsidRDefault="000F0456" w:rsidP="00C94F3C">
      <w:pPr>
        <w:tabs>
          <w:tab w:val="left" w:pos="2790"/>
        </w:tabs>
        <w:rPr>
          <w:rFonts w:ascii="Times New Roman" w:hAnsi="Times New Roman" w:cs="Times New Roman"/>
          <w:sz w:val="28"/>
          <w:szCs w:val="28"/>
        </w:rPr>
      </w:pPr>
    </w:p>
    <w:p w14:paraId="4AD93DC6" w14:textId="0B23BB6F" w:rsidR="000F0456" w:rsidRPr="004822D8" w:rsidRDefault="000F0456" w:rsidP="00C94F3C">
      <w:pPr>
        <w:tabs>
          <w:tab w:val="left" w:pos="2790"/>
        </w:tabs>
        <w:rPr>
          <w:rFonts w:ascii="Times New Roman" w:hAnsi="Times New Roman" w:cs="Times New Roman"/>
          <w:sz w:val="28"/>
          <w:szCs w:val="28"/>
        </w:rPr>
      </w:pPr>
    </w:p>
    <w:p w14:paraId="74DA5761" w14:textId="77571E12" w:rsidR="000F0456" w:rsidRPr="004822D8" w:rsidRDefault="000F0456" w:rsidP="00C94F3C">
      <w:pPr>
        <w:tabs>
          <w:tab w:val="left" w:pos="2790"/>
        </w:tabs>
        <w:rPr>
          <w:rFonts w:ascii="Times New Roman" w:hAnsi="Times New Roman" w:cs="Times New Roman"/>
          <w:sz w:val="28"/>
          <w:szCs w:val="28"/>
        </w:rPr>
      </w:pPr>
    </w:p>
    <w:p w14:paraId="64297FDD" w14:textId="77777777" w:rsidR="000F0456" w:rsidRPr="004822D8" w:rsidRDefault="000F0456" w:rsidP="00C94F3C">
      <w:pPr>
        <w:tabs>
          <w:tab w:val="left" w:pos="2790"/>
        </w:tabs>
        <w:rPr>
          <w:rFonts w:ascii="Times New Roman" w:hAnsi="Times New Roman" w:cs="Times New Roman"/>
          <w:sz w:val="28"/>
          <w:szCs w:val="28"/>
        </w:rPr>
      </w:pPr>
    </w:p>
    <w:p w14:paraId="529A9E78" w14:textId="6E8FAC19" w:rsidR="00136081" w:rsidRPr="004822D8" w:rsidRDefault="0053360B" w:rsidP="000F0456">
      <w:pPr>
        <w:pStyle w:val="Heading1"/>
        <w:rPr>
          <w:b w:val="0"/>
          <w:bCs w:val="0"/>
          <w:sz w:val="28"/>
          <w:szCs w:val="28"/>
        </w:rPr>
      </w:pPr>
      <w:bookmarkStart w:id="1" w:name="_Toc71995223"/>
      <w:r w:rsidRPr="004822D8">
        <w:rPr>
          <w:sz w:val="28"/>
          <w:szCs w:val="28"/>
        </w:rPr>
        <w:t>CHƯƠNG I: MÔ TẢ BÀI TOÁN VÀ GIẢI PHÁP</w:t>
      </w:r>
      <w:bookmarkEnd w:id="1"/>
    </w:p>
    <w:p w14:paraId="10BE4CAB" w14:textId="4564285B" w:rsidR="00136081" w:rsidRPr="004822D8" w:rsidRDefault="0053360B" w:rsidP="000F0456">
      <w:pPr>
        <w:pStyle w:val="Heading2"/>
        <w:rPr>
          <w:rFonts w:ascii="Times New Roman" w:hAnsi="Times New Roman" w:cs="Times New Roman"/>
          <w:b/>
          <w:sz w:val="28"/>
          <w:szCs w:val="28"/>
        </w:rPr>
      </w:pPr>
      <w:bookmarkStart w:id="2" w:name="_Toc71995224"/>
      <w:r w:rsidRPr="004822D8">
        <w:rPr>
          <w:rFonts w:ascii="Times New Roman" w:hAnsi="Times New Roman" w:cs="Times New Roman"/>
          <w:b/>
          <w:sz w:val="28"/>
          <w:szCs w:val="28"/>
        </w:rPr>
        <w:t xml:space="preserve">1.1.1 </w:t>
      </w:r>
      <w:r w:rsidR="00136081" w:rsidRPr="004822D8">
        <w:rPr>
          <w:rFonts w:ascii="Times New Roman" w:hAnsi="Times New Roman" w:cs="Times New Roman"/>
          <w:b/>
          <w:sz w:val="28"/>
          <w:szCs w:val="28"/>
        </w:rPr>
        <w:t>Lý do chọn đề tài.</w:t>
      </w:r>
      <w:bookmarkEnd w:id="2"/>
    </w:p>
    <w:p w14:paraId="5461DF08" w14:textId="64448185" w:rsidR="00136081" w:rsidRPr="004822D8" w:rsidRDefault="00136081" w:rsidP="00136081">
      <w:pPr>
        <w:spacing w:before="120" w:after="120"/>
        <w:jc w:val="both"/>
        <w:rPr>
          <w:rFonts w:ascii="Times New Roman" w:hAnsi="Times New Roman" w:cs="Times New Roman"/>
          <w:bCs/>
          <w:sz w:val="28"/>
          <w:szCs w:val="28"/>
        </w:rPr>
      </w:pPr>
      <w:r w:rsidRPr="004822D8">
        <w:rPr>
          <w:rFonts w:ascii="Times New Roman" w:hAnsi="Times New Roman" w:cs="Times New Roman"/>
          <w:bCs/>
          <w:sz w:val="28"/>
          <w:szCs w:val="28"/>
        </w:rPr>
        <w:tab/>
        <w:t>Đám cưới là một nghi thức gần như không thể thiếu trong công cuộc đi đến bờ hạnh phúc về chung một nhà của các cặp đôi. Trong cuộc sống hối hả hiện nay, khi mà người người đều bận rộn với công việc nên có rất ít thời gian để tự tay nấu ăn, trang trí cũng như tổ chức tiệc cưới được, thì các dịch vụ tổ chức tiệc cưới của các nhà hàng, khách sạn là một lựa chọn tuyệt vời nhất. Ngày nay kinh tế ngày càng phát triển, thịnh vượng, đời sống người dân được nâng cao, vì thế các nhà hàng khách sạn phải đa dạng loại hình phục vụ ngày càng đặc sắc, phong phú để đáp ứng kịp nhu cầu của khách hàng.</w:t>
      </w:r>
    </w:p>
    <w:p w14:paraId="27D8484C" w14:textId="2E6D10AA" w:rsidR="00136081" w:rsidRPr="004822D8" w:rsidRDefault="0053360B" w:rsidP="000F0456">
      <w:pPr>
        <w:pStyle w:val="Heading2"/>
        <w:rPr>
          <w:rFonts w:ascii="Times New Roman" w:hAnsi="Times New Roman" w:cs="Times New Roman"/>
          <w:b/>
          <w:sz w:val="28"/>
          <w:szCs w:val="28"/>
        </w:rPr>
      </w:pPr>
      <w:bookmarkStart w:id="3" w:name="_Toc71995225"/>
      <w:r w:rsidRPr="004822D8">
        <w:rPr>
          <w:rFonts w:ascii="Times New Roman" w:hAnsi="Times New Roman" w:cs="Times New Roman"/>
          <w:b/>
          <w:sz w:val="28"/>
          <w:szCs w:val="28"/>
        </w:rPr>
        <w:t xml:space="preserve">1.1.2 </w:t>
      </w:r>
      <w:r w:rsidR="00136081" w:rsidRPr="004822D8">
        <w:rPr>
          <w:rFonts w:ascii="Times New Roman" w:hAnsi="Times New Roman" w:cs="Times New Roman"/>
          <w:b/>
          <w:sz w:val="28"/>
          <w:szCs w:val="28"/>
        </w:rPr>
        <w:t>Hướng tiếp cận đề tài</w:t>
      </w:r>
      <w:bookmarkEnd w:id="3"/>
    </w:p>
    <w:p w14:paraId="0935EC77" w14:textId="17E4FE8C" w:rsidR="00136081" w:rsidRPr="004822D8" w:rsidRDefault="00136081" w:rsidP="00863652">
      <w:pPr>
        <w:pStyle w:val="ListParagraph"/>
        <w:numPr>
          <w:ilvl w:val="0"/>
          <w:numId w:val="26"/>
        </w:numPr>
        <w:spacing w:before="120" w:after="120"/>
        <w:jc w:val="both"/>
        <w:rPr>
          <w:rFonts w:ascii="Times New Roman" w:hAnsi="Times New Roman" w:cs="Times New Roman"/>
          <w:b/>
          <w:sz w:val="28"/>
          <w:szCs w:val="28"/>
        </w:rPr>
      </w:pPr>
      <w:r w:rsidRPr="004822D8">
        <w:rPr>
          <w:rFonts w:ascii="Times New Roman" w:hAnsi="Times New Roman" w:cs="Times New Roman"/>
          <w:bCs/>
          <w:sz w:val="28"/>
          <w:szCs w:val="28"/>
        </w:rPr>
        <w:t>Nắm được các mô hình phát triển</w:t>
      </w:r>
    </w:p>
    <w:p w14:paraId="5770DC0F" w14:textId="77777777" w:rsidR="00136081" w:rsidRPr="004822D8" w:rsidRDefault="00136081" w:rsidP="00863652">
      <w:pPr>
        <w:pStyle w:val="ListParagraph"/>
        <w:numPr>
          <w:ilvl w:val="0"/>
          <w:numId w:val="23"/>
        </w:numPr>
        <w:spacing w:before="120" w:after="120"/>
        <w:jc w:val="both"/>
        <w:rPr>
          <w:rFonts w:ascii="Times New Roman" w:hAnsi="Times New Roman" w:cs="Times New Roman"/>
          <w:b/>
          <w:sz w:val="28"/>
          <w:szCs w:val="28"/>
        </w:rPr>
      </w:pPr>
      <w:r w:rsidRPr="004822D8">
        <w:rPr>
          <w:rFonts w:ascii="Times New Roman" w:hAnsi="Times New Roman" w:cs="Times New Roman"/>
          <w:sz w:val="28"/>
          <w:szCs w:val="28"/>
        </w:rPr>
        <w:t>Nghiên cứu và hiểu được cách thức hoạt động của database.</w:t>
      </w:r>
    </w:p>
    <w:p w14:paraId="4D4AB6C5" w14:textId="353CECF3" w:rsidR="00136081" w:rsidRPr="004822D8" w:rsidRDefault="00136081" w:rsidP="00863652">
      <w:pPr>
        <w:pStyle w:val="ListParagraph"/>
        <w:numPr>
          <w:ilvl w:val="0"/>
          <w:numId w:val="23"/>
        </w:numPr>
        <w:spacing w:before="120" w:after="120"/>
        <w:jc w:val="both"/>
        <w:rPr>
          <w:rFonts w:ascii="Times New Roman" w:hAnsi="Times New Roman" w:cs="Times New Roman"/>
          <w:b/>
          <w:sz w:val="28"/>
          <w:szCs w:val="28"/>
        </w:rPr>
      </w:pPr>
      <w:r w:rsidRPr="004822D8">
        <w:rPr>
          <w:rFonts w:ascii="Times New Roman" w:hAnsi="Times New Roman" w:cs="Times New Roman"/>
          <w:sz w:val="28"/>
          <w:szCs w:val="28"/>
        </w:rPr>
        <w:t>Thiết kế cơ sở dữ liệu sao cho phù hợp với ứng dụng đang phát triển.</w:t>
      </w:r>
    </w:p>
    <w:p w14:paraId="4EC251FB" w14:textId="77777777" w:rsidR="00136081" w:rsidRPr="004822D8" w:rsidRDefault="00136081" w:rsidP="00863652">
      <w:pPr>
        <w:pStyle w:val="ListParagraph"/>
        <w:numPr>
          <w:ilvl w:val="0"/>
          <w:numId w:val="23"/>
        </w:numPr>
        <w:spacing w:before="120" w:after="120"/>
        <w:jc w:val="both"/>
        <w:rPr>
          <w:rFonts w:ascii="Times New Roman" w:hAnsi="Times New Roman" w:cs="Times New Roman"/>
          <w:b/>
          <w:sz w:val="28"/>
          <w:szCs w:val="28"/>
        </w:rPr>
      </w:pPr>
      <w:r w:rsidRPr="004822D8">
        <w:rPr>
          <w:rFonts w:ascii="Times New Roman" w:hAnsi="Times New Roman" w:cs="Times New Roman"/>
          <w:sz w:val="28"/>
          <w:szCs w:val="28"/>
        </w:rPr>
        <w:t>Nắm vững kiến thức nền tảng của ngôn ngữ lập trình C#, tiến đến phát triển ứng dụng.</w:t>
      </w:r>
    </w:p>
    <w:p w14:paraId="36180418" w14:textId="6B1C64DC" w:rsidR="00136081" w:rsidRPr="004822D8" w:rsidRDefault="00136081" w:rsidP="00863652">
      <w:pPr>
        <w:pStyle w:val="ListParagraph"/>
        <w:numPr>
          <w:ilvl w:val="0"/>
          <w:numId w:val="23"/>
        </w:numPr>
        <w:spacing w:before="120" w:after="120"/>
        <w:jc w:val="both"/>
        <w:rPr>
          <w:rFonts w:ascii="Times New Roman" w:hAnsi="Times New Roman" w:cs="Times New Roman"/>
          <w:b/>
          <w:sz w:val="28"/>
          <w:szCs w:val="28"/>
        </w:rPr>
      </w:pPr>
      <w:r w:rsidRPr="004822D8">
        <w:rPr>
          <w:rFonts w:ascii="Times New Roman" w:hAnsi="Times New Roman" w:cs="Times New Roman"/>
          <w:sz w:val="28"/>
          <w:szCs w:val="28"/>
        </w:rPr>
        <w:t>Tiến hành kiểm tra và chạy thử ứng dụng.</w:t>
      </w:r>
    </w:p>
    <w:p w14:paraId="5261D506" w14:textId="292508ED" w:rsidR="00136081" w:rsidRPr="004822D8" w:rsidRDefault="0053360B" w:rsidP="000F0456">
      <w:pPr>
        <w:pStyle w:val="Heading2"/>
        <w:rPr>
          <w:rFonts w:ascii="Times New Roman" w:hAnsi="Times New Roman" w:cs="Times New Roman"/>
          <w:b/>
          <w:sz w:val="28"/>
          <w:szCs w:val="28"/>
        </w:rPr>
      </w:pPr>
      <w:bookmarkStart w:id="4" w:name="_Toc71995226"/>
      <w:r w:rsidRPr="004822D8">
        <w:rPr>
          <w:rFonts w:ascii="Times New Roman" w:hAnsi="Times New Roman" w:cs="Times New Roman"/>
          <w:b/>
          <w:sz w:val="28"/>
          <w:szCs w:val="28"/>
        </w:rPr>
        <w:t xml:space="preserve">1.1.3 </w:t>
      </w:r>
      <w:r w:rsidR="00136081" w:rsidRPr="004822D8">
        <w:rPr>
          <w:rFonts w:ascii="Times New Roman" w:hAnsi="Times New Roman" w:cs="Times New Roman"/>
          <w:b/>
          <w:sz w:val="28"/>
          <w:szCs w:val="28"/>
        </w:rPr>
        <w:t>Mục tiêu nghiên cứu.</w:t>
      </w:r>
      <w:bookmarkEnd w:id="4"/>
    </w:p>
    <w:p w14:paraId="0E362BE3" w14:textId="7497CF9D" w:rsidR="00136081" w:rsidRPr="004822D8" w:rsidRDefault="00136081" w:rsidP="00863652">
      <w:pPr>
        <w:pStyle w:val="ListParagraph"/>
        <w:numPr>
          <w:ilvl w:val="0"/>
          <w:numId w:val="24"/>
        </w:numPr>
        <w:spacing w:before="120" w:after="120"/>
        <w:ind w:left="851" w:hanging="425"/>
        <w:jc w:val="both"/>
        <w:rPr>
          <w:rFonts w:ascii="Times New Roman" w:hAnsi="Times New Roman" w:cs="Times New Roman"/>
          <w:sz w:val="28"/>
          <w:szCs w:val="28"/>
        </w:rPr>
      </w:pPr>
      <w:r w:rsidRPr="004822D8">
        <w:rPr>
          <w:rFonts w:ascii="Times New Roman" w:hAnsi="Times New Roman" w:cs="Times New Roman"/>
          <w:sz w:val="28"/>
          <w:szCs w:val="28"/>
        </w:rPr>
        <w:t xml:space="preserve">Phát triển thành công ứng dụng quản lý </w:t>
      </w:r>
      <w:r w:rsidR="00C94A8C" w:rsidRPr="004822D8">
        <w:rPr>
          <w:rFonts w:ascii="Times New Roman" w:hAnsi="Times New Roman" w:cs="Times New Roman"/>
          <w:sz w:val="28"/>
          <w:szCs w:val="28"/>
        </w:rPr>
        <w:t>tiệc cưới</w:t>
      </w:r>
      <w:r w:rsidRPr="004822D8">
        <w:rPr>
          <w:rFonts w:ascii="Times New Roman" w:hAnsi="Times New Roman" w:cs="Times New Roman"/>
          <w:sz w:val="28"/>
          <w:szCs w:val="28"/>
        </w:rPr>
        <w:t>.</w:t>
      </w:r>
    </w:p>
    <w:p w14:paraId="7F04B48A" w14:textId="11F1FF0A" w:rsidR="00C94A8C" w:rsidRPr="004822D8" w:rsidRDefault="00C94A8C" w:rsidP="00863652">
      <w:pPr>
        <w:pStyle w:val="ListParagraph"/>
        <w:numPr>
          <w:ilvl w:val="0"/>
          <w:numId w:val="24"/>
        </w:numPr>
        <w:spacing w:before="120" w:after="120"/>
        <w:ind w:left="851" w:hanging="425"/>
        <w:jc w:val="both"/>
        <w:rPr>
          <w:rFonts w:ascii="Times New Roman" w:hAnsi="Times New Roman" w:cs="Times New Roman"/>
          <w:sz w:val="28"/>
          <w:szCs w:val="28"/>
        </w:rPr>
      </w:pPr>
      <w:r w:rsidRPr="004822D8">
        <w:rPr>
          <w:rFonts w:ascii="Times New Roman" w:hAnsi="Times New Roman" w:cs="Times New Roman"/>
          <w:sz w:val="28"/>
          <w:szCs w:val="28"/>
          <w:lang w:val="vi-VN"/>
        </w:rPr>
        <w:t>Chọn được các mô hình phát triển phần mềm</w:t>
      </w:r>
    </w:p>
    <w:p w14:paraId="4F3E5BBC" w14:textId="77777777" w:rsidR="00136081" w:rsidRPr="004822D8" w:rsidRDefault="00136081" w:rsidP="00863652">
      <w:pPr>
        <w:pStyle w:val="ListParagraph"/>
        <w:numPr>
          <w:ilvl w:val="0"/>
          <w:numId w:val="24"/>
        </w:numPr>
        <w:spacing w:before="120" w:after="120"/>
        <w:ind w:left="851" w:hanging="425"/>
        <w:jc w:val="both"/>
        <w:rPr>
          <w:rFonts w:ascii="Times New Roman" w:hAnsi="Times New Roman" w:cs="Times New Roman"/>
          <w:sz w:val="28"/>
          <w:szCs w:val="28"/>
        </w:rPr>
      </w:pPr>
      <w:r w:rsidRPr="004822D8">
        <w:rPr>
          <w:rFonts w:ascii="Times New Roman" w:hAnsi="Times New Roman" w:cs="Times New Roman"/>
          <w:sz w:val="28"/>
          <w:szCs w:val="28"/>
        </w:rPr>
        <w:t>Hiểu được cách thức hoạt động của cơ sở dữ liệu.</w:t>
      </w:r>
    </w:p>
    <w:p w14:paraId="3860361A" w14:textId="686270C6" w:rsidR="00136081" w:rsidRPr="004822D8" w:rsidRDefault="00136081" w:rsidP="00863652">
      <w:pPr>
        <w:pStyle w:val="ListParagraph"/>
        <w:numPr>
          <w:ilvl w:val="0"/>
          <w:numId w:val="24"/>
        </w:numPr>
        <w:spacing w:before="120" w:after="120"/>
        <w:ind w:left="851" w:hanging="425"/>
        <w:jc w:val="both"/>
        <w:rPr>
          <w:rFonts w:ascii="Times New Roman" w:hAnsi="Times New Roman" w:cs="Times New Roman"/>
          <w:sz w:val="28"/>
          <w:szCs w:val="28"/>
        </w:rPr>
      </w:pPr>
      <w:r w:rsidRPr="004822D8">
        <w:rPr>
          <w:rFonts w:ascii="Times New Roman" w:hAnsi="Times New Roman" w:cs="Times New Roman"/>
          <w:sz w:val="28"/>
          <w:szCs w:val="28"/>
        </w:rPr>
        <w:t>Khiến ứng dụng trở nên có ích hơn cho xã hội.</w:t>
      </w:r>
    </w:p>
    <w:p w14:paraId="5E084348" w14:textId="0CD4244C" w:rsidR="00136081" w:rsidRPr="004822D8" w:rsidRDefault="0053360B" w:rsidP="000F0456">
      <w:pPr>
        <w:pStyle w:val="Heading2"/>
        <w:rPr>
          <w:rFonts w:ascii="Times New Roman" w:hAnsi="Times New Roman" w:cs="Times New Roman"/>
          <w:b/>
          <w:sz w:val="28"/>
          <w:szCs w:val="28"/>
        </w:rPr>
      </w:pPr>
      <w:bookmarkStart w:id="5" w:name="_Toc71995227"/>
      <w:r w:rsidRPr="004822D8">
        <w:rPr>
          <w:rFonts w:ascii="Times New Roman" w:hAnsi="Times New Roman" w:cs="Times New Roman"/>
          <w:b/>
          <w:sz w:val="28"/>
          <w:szCs w:val="28"/>
        </w:rPr>
        <w:lastRenderedPageBreak/>
        <w:t xml:space="preserve">1.1.4 </w:t>
      </w:r>
      <w:r w:rsidR="00136081" w:rsidRPr="004822D8">
        <w:rPr>
          <w:rFonts w:ascii="Times New Roman" w:hAnsi="Times New Roman" w:cs="Times New Roman"/>
          <w:b/>
          <w:sz w:val="28"/>
          <w:szCs w:val="28"/>
        </w:rPr>
        <w:t>Đối tượng và phạm vi nghiên cứu.</w:t>
      </w:r>
      <w:bookmarkEnd w:id="5"/>
    </w:p>
    <w:p w14:paraId="7E0A1810" w14:textId="09D47180" w:rsidR="00136081" w:rsidRPr="004822D8" w:rsidRDefault="00136081" w:rsidP="00863652">
      <w:pPr>
        <w:pStyle w:val="ListParagraph"/>
        <w:numPr>
          <w:ilvl w:val="0"/>
          <w:numId w:val="25"/>
        </w:numPr>
        <w:spacing w:before="120" w:after="120"/>
        <w:jc w:val="both"/>
        <w:rPr>
          <w:rFonts w:ascii="Times New Roman" w:hAnsi="Times New Roman" w:cs="Times New Roman"/>
          <w:b/>
          <w:sz w:val="28"/>
          <w:szCs w:val="28"/>
        </w:rPr>
      </w:pPr>
      <w:r w:rsidRPr="004822D8">
        <w:rPr>
          <w:rFonts w:ascii="Times New Roman" w:hAnsi="Times New Roman" w:cs="Times New Roman"/>
          <w:sz w:val="28"/>
          <w:szCs w:val="28"/>
        </w:rPr>
        <w:t xml:space="preserve">Đối tượng: Các chủ </w:t>
      </w:r>
      <w:r w:rsidR="00C94A8C" w:rsidRPr="004822D8">
        <w:rPr>
          <w:rFonts w:ascii="Times New Roman" w:hAnsi="Times New Roman" w:cs="Times New Roman"/>
          <w:sz w:val="28"/>
          <w:szCs w:val="28"/>
        </w:rPr>
        <w:t>nhà hàng</w:t>
      </w:r>
      <w:r w:rsidR="00C94A8C" w:rsidRPr="004822D8">
        <w:rPr>
          <w:rFonts w:ascii="Times New Roman" w:hAnsi="Times New Roman" w:cs="Times New Roman"/>
          <w:sz w:val="28"/>
          <w:szCs w:val="28"/>
          <w:lang w:val="vi-VN"/>
        </w:rPr>
        <w:t xml:space="preserve"> tiệc cưới, </w:t>
      </w:r>
      <w:r w:rsidRPr="004822D8">
        <w:rPr>
          <w:rFonts w:ascii="Times New Roman" w:hAnsi="Times New Roman" w:cs="Times New Roman"/>
          <w:sz w:val="28"/>
          <w:szCs w:val="28"/>
        </w:rPr>
        <w:t>nhân viên</w:t>
      </w:r>
      <w:r w:rsidR="00C94A8C" w:rsidRPr="004822D8">
        <w:rPr>
          <w:rFonts w:ascii="Times New Roman" w:hAnsi="Times New Roman" w:cs="Times New Roman"/>
          <w:sz w:val="28"/>
          <w:szCs w:val="28"/>
          <w:lang w:val="vi-VN"/>
        </w:rPr>
        <w:t>, khách hàng</w:t>
      </w:r>
      <w:r w:rsidRPr="004822D8">
        <w:rPr>
          <w:rFonts w:ascii="Times New Roman" w:hAnsi="Times New Roman" w:cs="Times New Roman"/>
          <w:sz w:val="28"/>
          <w:szCs w:val="28"/>
        </w:rPr>
        <w:t>.</w:t>
      </w:r>
    </w:p>
    <w:p w14:paraId="644A2821" w14:textId="2BF7D1E8" w:rsidR="00136081" w:rsidRPr="004822D8" w:rsidRDefault="00136081" w:rsidP="00863652">
      <w:pPr>
        <w:pStyle w:val="ListParagraph"/>
        <w:numPr>
          <w:ilvl w:val="0"/>
          <w:numId w:val="25"/>
        </w:numPr>
        <w:spacing w:before="120" w:after="120"/>
        <w:jc w:val="both"/>
        <w:rPr>
          <w:rFonts w:ascii="Times New Roman" w:hAnsi="Times New Roman" w:cs="Times New Roman"/>
          <w:b/>
          <w:sz w:val="28"/>
          <w:szCs w:val="28"/>
        </w:rPr>
      </w:pPr>
      <w:r w:rsidRPr="004822D8">
        <w:rPr>
          <w:rFonts w:ascii="Times New Roman" w:hAnsi="Times New Roman" w:cs="Times New Roman"/>
          <w:sz w:val="28"/>
          <w:szCs w:val="28"/>
        </w:rPr>
        <w:t>Phạm vi ứng dụng: Mong muốn ứng dụng có thể có mặt hầu hết trong các cửa hàng thời trang lớn nhỏ.</w:t>
      </w:r>
    </w:p>
    <w:p w14:paraId="5D3C7ADC" w14:textId="07CD76EE" w:rsidR="0053360B" w:rsidRPr="004822D8" w:rsidRDefault="0053360B" w:rsidP="00990D00">
      <w:pPr>
        <w:pStyle w:val="ListParagraph"/>
        <w:numPr>
          <w:ilvl w:val="1"/>
          <w:numId w:val="38"/>
        </w:numPr>
        <w:spacing w:before="120" w:after="120"/>
        <w:jc w:val="both"/>
        <w:outlineLvl w:val="1"/>
        <w:rPr>
          <w:rFonts w:ascii="Times New Roman" w:hAnsi="Times New Roman" w:cs="Times New Roman"/>
          <w:b/>
          <w:sz w:val="28"/>
          <w:szCs w:val="28"/>
        </w:rPr>
      </w:pPr>
      <w:r w:rsidRPr="004822D8">
        <w:rPr>
          <w:rFonts w:ascii="Times New Roman" w:hAnsi="Times New Roman" w:cs="Times New Roman"/>
          <w:b/>
          <w:sz w:val="28"/>
          <w:szCs w:val="28"/>
        </w:rPr>
        <w:t xml:space="preserve"> </w:t>
      </w:r>
      <w:bookmarkStart w:id="6" w:name="_Toc71995228"/>
      <w:r w:rsidRPr="004822D8">
        <w:rPr>
          <w:rFonts w:ascii="Times New Roman" w:hAnsi="Times New Roman" w:cs="Times New Roman"/>
          <w:b/>
          <w:sz w:val="28"/>
          <w:szCs w:val="28"/>
        </w:rPr>
        <w:t>Giải pháp</w:t>
      </w:r>
      <w:bookmarkEnd w:id="6"/>
    </w:p>
    <w:p w14:paraId="5C7D696E" w14:textId="7A5D60B1" w:rsidR="004F6E64" w:rsidRPr="004822D8" w:rsidRDefault="004F6E64" w:rsidP="004F6E64">
      <w:pPr>
        <w:spacing w:before="120" w:after="120"/>
        <w:jc w:val="both"/>
        <w:rPr>
          <w:rFonts w:ascii="Times New Roman" w:hAnsi="Times New Roman" w:cs="Times New Roman"/>
          <w:bCs/>
          <w:sz w:val="28"/>
          <w:szCs w:val="28"/>
        </w:rPr>
      </w:pPr>
      <w:r w:rsidRPr="004822D8">
        <w:rPr>
          <w:rFonts w:ascii="Times New Roman" w:hAnsi="Times New Roman" w:cs="Times New Roman"/>
          <w:bCs/>
          <w:sz w:val="28"/>
          <w:szCs w:val="28"/>
        </w:rPr>
        <w:t>Do lĩnh vực tiệc cưới mới được mở rộng kinh doanh, nên hiện tại phần mềm quản lý còn chưa phổ biến . Hầu hết các thông tin được lưu trữ dưới dạng giấy tờ , văn bản …. Những hồ sơ dữ liệu in ra từ file word và excel.</w:t>
      </w:r>
    </w:p>
    <w:p w14:paraId="6B536620" w14:textId="77777777" w:rsidR="00990D00" w:rsidRPr="004822D8" w:rsidRDefault="00990D00" w:rsidP="004F6E64">
      <w:pPr>
        <w:spacing w:before="120" w:after="120"/>
        <w:jc w:val="both"/>
        <w:rPr>
          <w:rFonts w:ascii="Times New Roman" w:hAnsi="Times New Roman" w:cs="Times New Roman"/>
          <w:bCs/>
          <w:sz w:val="28"/>
          <w:szCs w:val="28"/>
        </w:rPr>
      </w:pPr>
    </w:p>
    <w:p w14:paraId="138B0557" w14:textId="440106A2" w:rsidR="00C94A8C" w:rsidRPr="004822D8" w:rsidRDefault="00362936" w:rsidP="00990D00">
      <w:pPr>
        <w:pStyle w:val="Heading1"/>
        <w:rPr>
          <w:sz w:val="28"/>
          <w:szCs w:val="28"/>
        </w:rPr>
      </w:pPr>
      <w:bookmarkStart w:id="7" w:name="_Toc71995229"/>
      <w:r w:rsidRPr="004822D8">
        <w:rPr>
          <w:sz w:val="28"/>
          <w:szCs w:val="28"/>
        </w:rPr>
        <w:t>CHƯƠNG II: PHÂN TÍCH VÀ THIẾT KẾ HỆ THỐNG</w:t>
      </w:r>
      <w:bookmarkEnd w:id="7"/>
      <w:r w:rsidRPr="004822D8">
        <w:rPr>
          <w:sz w:val="28"/>
          <w:szCs w:val="28"/>
        </w:rPr>
        <w:t xml:space="preserve"> </w:t>
      </w:r>
    </w:p>
    <w:p w14:paraId="754C1A14" w14:textId="0B17D23E" w:rsidR="008A6E8A" w:rsidRPr="004822D8" w:rsidRDefault="008A6E8A" w:rsidP="00990D00">
      <w:pPr>
        <w:pStyle w:val="ListParagraph"/>
        <w:numPr>
          <w:ilvl w:val="0"/>
          <w:numId w:val="27"/>
        </w:numPr>
        <w:outlineLvl w:val="1"/>
        <w:rPr>
          <w:rFonts w:ascii="Times New Roman" w:hAnsi="Times New Roman" w:cs="Times New Roman"/>
          <w:b/>
          <w:sz w:val="28"/>
          <w:szCs w:val="28"/>
          <w:lang w:eastAsia="vi-VN"/>
        </w:rPr>
      </w:pPr>
      <w:bookmarkStart w:id="8" w:name="_Toc71995230"/>
      <w:r w:rsidRPr="004822D8">
        <w:rPr>
          <w:rFonts w:ascii="Times New Roman" w:hAnsi="Times New Roman" w:cs="Times New Roman"/>
          <w:b/>
          <w:sz w:val="28"/>
          <w:szCs w:val="28"/>
          <w:lang w:eastAsia="vi-VN"/>
        </w:rPr>
        <w:t>Danh sách nghiệp vụ:</w:t>
      </w:r>
      <w:bookmarkEnd w:id="8"/>
    </w:p>
    <w:p w14:paraId="03917212" w14:textId="77777777" w:rsidR="008A6E8A" w:rsidRPr="004822D8" w:rsidRDefault="008A6E8A" w:rsidP="00863652">
      <w:pPr>
        <w:pStyle w:val="ListParagraph"/>
        <w:numPr>
          <w:ilvl w:val="1"/>
          <w:numId w:val="3"/>
        </w:numPr>
        <w:ind w:left="1440"/>
        <w:rPr>
          <w:rFonts w:ascii="Times New Roman" w:hAnsi="Times New Roman" w:cs="Times New Roman"/>
          <w:sz w:val="28"/>
          <w:szCs w:val="28"/>
        </w:rPr>
      </w:pPr>
      <w:r w:rsidRPr="004822D8">
        <w:rPr>
          <w:rFonts w:ascii="Times New Roman" w:hAnsi="Times New Roman" w:cs="Times New Roman"/>
          <w:sz w:val="28"/>
          <w:szCs w:val="28"/>
        </w:rPr>
        <w:t xml:space="preserve">Cập nhật sảnh </w:t>
      </w:r>
    </w:p>
    <w:p w14:paraId="7DD1D94D" w14:textId="77777777" w:rsidR="008A6E8A" w:rsidRPr="004822D8" w:rsidRDefault="008A6E8A" w:rsidP="00863652">
      <w:pPr>
        <w:pStyle w:val="ListParagraph"/>
        <w:numPr>
          <w:ilvl w:val="1"/>
          <w:numId w:val="3"/>
        </w:numPr>
        <w:ind w:left="1440"/>
        <w:rPr>
          <w:rFonts w:ascii="Times New Roman" w:hAnsi="Times New Roman" w:cs="Times New Roman"/>
          <w:sz w:val="28"/>
          <w:szCs w:val="28"/>
        </w:rPr>
      </w:pPr>
      <w:r w:rsidRPr="004822D8">
        <w:rPr>
          <w:rFonts w:ascii="Times New Roman" w:hAnsi="Times New Roman" w:cs="Times New Roman"/>
          <w:sz w:val="28"/>
          <w:szCs w:val="28"/>
        </w:rPr>
        <w:t>Lập hợp đồng</w:t>
      </w:r>
    </w:p>
    <w:p w14:paraId="768A6B16" w14:textId="77777777" w:rsidR="008A6E8A" w:rsidRPr="004822D8" w:rsidRDefault="008A6E8A" w:rsidP="00863652">
      <w:pPr>
        <w:pStyle w:val="ListParagraph"/>
        <w:numPr>
          <w:ilvl w:val="1"/>
          <w:numId w:val="3"/>
        </w:numPr>
        <w:ind w:left="1440"/>
        <w:rPr>
          <w:rFonts w:ascii="Times New Roman" w:hAnsi="Times New Roman" w:cs="Times New Roman"/>
          <w:sz w:val="28"/>
          <w:szCs w:val="28"/>
        </w:rPr>
      </w:pPr>
      <w:r w:rsidRPr="004822D8">
        <w:rPr>
          <w:rFonts w:ascii="Times New Roman" w:hAnsi="Times New Roman" w:cs="Times New Roman"/>
          <w:sz w:val="28"/>
          <w:szCs w:val="28"/>
        </w:rPr>
        <w:t>Lập hoá đơn</w:t>
      </w:r>
    </w:p>
    <w:p w14:paraId="373B1E9B" w14:textId="77777777" w:rsidR="008A6E8A" w:rsidRPr="004822D8" w:rsidRDefault="008A6E8A" w:rsidP="00863652">
      <w:pPr>
        <w:pStyle w:val="ListParagraph"/>
        <w:numPr>
          <w:ilvl w:val="1"/>
          <w:numId w:val="3"/>
        </w:numPr>
        <w:ind w:left="1440"/>
        <w:rPr>
          <w:rFonts w:ascii="Times New Roman" w:hAnsi="Times New Roman" w:cs="Times New Roman"/>
          <w:sz w:val="28"/>
          <w:szCs w:val="28"/>
        </w:rPr>
      </w:pPr>
      <w:r w:rsidRPr="004822D8">
        <w:rPr>
          <w:rFonts w:ascii="Times New Roman" w:hAnsi="Times New Roman" w:cs="Times New Roman"/>
          <w:sz w:val="28"/>
          <w:szCs w:val="28"/>
        </w:rPr>
        <w:t>Quản lý thông tin nhân viên</w:t>
      </w:r>
    </w:p>
    <w:p w14:paraId="721204A3" w14:textId="77777777" w:rsidR="008A6E8A" w:rsidRPr="004822D8" w:rsidRDefault="008A6E8A" w:rsidP="00863652">
      <w:pPr>
        <w:pStyle w:val="ListParagraph"/>
        <w:numPr>
          <w:ilvl w:val="1"/>
          <w:numId w:val="3"/>
        </w:numPr>
        <w:ind w:left="1440"/>
        <w:rPr>
          <w:rFonts w:ascii="Times New Roman" w:hAnsi="Times New Roman" w:cs="Times New Roman"/>
          <w:sz w:val="28"/>
          <w:szCs w:val="28"/>
        </w:rPr>
      </w:pPr>
      <w:r w:rsidRPr="004822D8">
        <w:rPr>
          <w:rFonts w:ascii="Times New Roman" w:hAnsi="Times New Roman" w:cs="Times New Roman"/>
          <w:sz w:val="28"/>
          <w:szCs w:val="28"/>
        </w:rPr>
        <w:t>Tra cứ</w:t>
      </w:r>
      <w:r w:rsidR="00E43326" w:rsidRPr="004822D8">
        <w:rPr>
          <w:rFonts w:ascii="Times New Roman" w:hAnsi="Times New Roman" w:cs="Times New Roman"/>
          <w:sz w:val="28"/>
          <w:szCs w:val="28"/>
        </w:rPr>
        <w:t>u thông tin (</w:t>
      </w:r>
      <w:r w:rsidRPr="004822D8">
        <w:rPr>
          <w:rFonts w:ascii="Times New Roman" w:hAnsi="Times New Roman" w:cs="Times New Roman"/>
          <w:sz w:val="28"/>
          <w:szCs w:val="28"/>
        </w:rPr>
        <w:t>Hợp đồng, hoá đơn, nhân viên)</w:t>
      </w:r>
    </w:p>
    <w:p w14:paraId="199DB199" w14:textId="77777777" w:rsidR="00C94A8C" w:rsidRPr="004822D8" w:rsidRDefault="008A6E8A" w:rsidP="00863652">
      <w:pPr>
        <w:pStyle w:val="ListParagraph"/>
        <w:numPr>
          <w:ilvl w:val="1"/>
          <w:numId w:val="3"/>
        </w:numPr>
        <w:ind w:left="1440"/>
        <w:rPr>
          <w:rFonts w:ascii="Times New Roman" w:hAnsi="Times New Roman" w:cs="Times New Roman"/>
          <w:sz w:val="28"/>
          <w:szCs w:val="28"/>
        </w:rPr>
      </w:pPr>
      <w:r w:rsidRPr="004822D8">
        <w:rPr>
          <w:rFonts w:ascii="Times New Roman" w:hAnsi="Times New Roman" w:cs="Times New Roman"/>
          <w:sz w:val="28"/>
          <w:szCs w:val="28"/>
        </w:rPr>
        <w:t>Lập báo cáo</w:t>
      </w:r>
      <w:r w:rsidR="00E43326" w:rsidRPr="004822D8">
        <w:rPr>
          <w:rFonts w:ascii="Times New Roman" w:hAnsi="Times New Roman" w:cs="Times New Roman"/>
          <w:sz w:val="28"/>
          <w:szCs w:val="28"/>
        </w:rPr>
        <w:t xml:space="preserve"> và báo cáo doanh th</w:t>
      </w:r>
      <w:r w:rsidR="00C94A8C" w:rsidRPr="004822D8">
        <w:rPr>
          <w:rFonts w:ascii="Times New Roman" w:hAnsi="Times New Roman" w:cs="Times New Roman"/>
          <w:sz w:val="28"/>
          <w:szCs w:val="28"/>
        </w:rPr>
        <w:t>u</w:t>
      </w:r>
    </w:p>
    <w:p w14:paraId="5F086A78" w14:textId="504F9F43" w:rsidR="008A6E8A" w:rsidRPr="004822D8" w:rsidRDefault="008A6E8A" w:rsidP="00863652">
      <w:pPr>
        <w:pStyle w:val="ListParagraph"/>
        <w:numPr>
          <w:ilvl w:val="0"/>
          <w:numId w:val="27"/>
        </w:numPr>
        <w:rPr>
          <w:rFonts w:ascii="Times New Roman" w:hAnsi="Times New Roman" w:cs="Times New Roman"/>
          <w:b/>
          <w:sz w:val="28"/>
          <w:szCs w:val="28"/>
        </w:rPr>
      </w:pPr>
      <w:r w:rsidRPr="004822D8">
        <w:rPr>
          <w:rFonts w:ascii="Times New Roman" w:hAnsi="Times New Roman" w:cs="Times New Roman"/>
          <w:b/>
          <w:sz w:val="28"/>
          <w:szCs w:val="28"/>
        </w:rPr>
        <w:t>Quy trình nghiệp vụ:</w:t>
      </w:r>
    </w:p>
    <w:p w14:paraId="60E96D29" w14:textId="77777777" w:rsidR="008A6E8A" w:rsidRPr="004822D8" w:rsidRDefault="008A6E8A" w:rsidP="00863652">
      <w:pPr>
        <w:pStyle w:val="ListParagraph"/>
        <w:numPr>
          <w:ilvl w:val="0"/>
          <w:numId w:val="1"/>
        </w:numPr>
        <w:jc w:val="both"/>
        <w:rPr>
          <w:rFonts w:ascii="Times New Roman" w:hAnsi="Times New Roman" w:cs="Times New Roman"/>
          <w:sz w:val="28"/>
          <w:szCs w:val="28"/>
        </w:rPr>
      </w:pPr>
      <w:r w:rsidRPr="004822D8">
        <w:rPr>
          <w:rFonts w:ascii="Times New Roman" w:hAnsi="Times New Roman" w:cs="Times New Roman"/>
          <w:sz w:val="28"/>
          <w:szCs w:val="28"/>
          <w:u w:val="single"/>
        </w:rPr>
        <w:t>Cập nhật sảnh</w:t>
      </w:r>
      <w:r w:rsidRPr="004822D8">
        <w:rPr>
          <w:rFonts w:ascii="Times New Roman" w:hAnsi="Times New Roman" w:cs="Times New Roman"/>
          <w:sz w:val="28"/>
          <w:szCs w:val="28"/>
        </w:rPr>
        <w:t>: Nhân viên có thể thêm, xoá, sửa thông tin sảnh của nhà hàng.</w:t>
      </w:r>
    </w:p>
    <w:p w14:paraId="760DA97D" w14:textId="77777777" w:rsidR="00AC287D" w:rsidRPr="004822D8" w:rsidRDefault="00AC287D" w:rsidP="00AC287D">
      <w:pPr>
        <w:pStyle w:val="ListParagraph"/>
        <w:ind w:left="1440"/>
        <w:jc w:val="both"/>
        <w:rPr>
          <w:rFonts w:ascii="Times New Roman" w:hAnsi="Times New Roman" w:cs="Times New Roman"/>
          <w:sz w:val="28"/>
          <w:szCs w:val="28"/>
        </w:rPr>
      </w:pPr>
    </w:p>
    <w:p w14:paraId="052C1A53" w14:textId="77777777" w:rsidR="008A6E8A" w:rsidRPr="004822D8" w:rsidRDefault="008A6E8A" w:rsidP="00863652">
      <w:pPr>
        <w:pStyle w:val="ListParagraph"/>
        <w:numPr>
          <w:ilvl w:val="0"/>
          <w:numId w:val="1"/>
        </w:numPr>
        <w:jc w:val="both"/>
        <w:rPr>
          <w:rFonts w:ascii="Times New Roman" w:hAnsi="Times New Roman" w:cs="Times New Roman"/>
          <w:sz w:val="28"/>
          <w:szCs w:val="28"/>
        </w:rPr>
      </w:pPr>
      <w:r w:rsidRPr="004822D8">
        <w:rPr>
          <w:rFonts w:ascii="Times New Roman" w:hAnsi="Times New Roman" w:cs="Times New Roman"/>
          <w:sz w:val="28"/>
          <w:szCs w:val="28"/>
          <w:u w:val="single"/>
        </w:rPr>
        <w:t>Lập hợp đồng</w:t>
      </w:r>
      <w:r w:rsidRPr="004822D8">
        <w:rPr>
          <w:rFonts w:ascii="Times New Roman" w:hAnsi="Times New Roman" w:cs="Times New Roman"/>
          <w:sz w:val="28"/>
          <w:szCs w:val="28"/>
        </w:rPr>
        <w:t xml:space="preserve">: </w:t>
      </w:r>
      <w:r w:rsidR="00E43326" w:rsidRPr="004822D8">
        <w:rPr>
          <w:rFonts w:ascii="Times New Roman" w:hAnsi="Times New Roman" w:cs="Times New Roman"/>
          <w:sz w:val="28"/>
          <w:szCs w:val="28"/>
        </w:rPr>
        <w:t>Xem danh sách các sét thự</w:t>
      </w:r>
      <w:r w:rsidR="00AC287D" w:rsidRPr="004822D8">
        <w:rPr>
          <w:rFonts w:ascii="Times New Roman" w:hAnsi="Times New Roman" w:cs="Times New Roman"/>
          <w:sz w:val="28"/>
          <w:szCs w:val="28"/>
        </w:rPr>
        <w:t>c đơn</w:t>
      </w:r>
      <w:r w:rsidR="00E43326" w:rsidRPr="004822D8">
        <w:rPr>
          <w:rFonts w:ascii="Times New Roman" w:hAnsi="Times New Roman" w:cs="Times New Roman"/>
          <w:sz w:val="28"/>
          <w:szCs w:val="28"/>
        </w:rPr>
        <w:t>, dịch vụ và sảnh của nhà hàng, tiếp nhận và lưu trữ thông tin khách hàng, ngày lập hợp đồng, tiền cọc, ngày đặt tiệc và các dịch vụ khách hàng đã chọ</w:t>
      </w:r>
      <w:r w:rsidR="00AC287D" w:rsidRPr="004822D8">
        <w:rPr>
          <w:rFonts w:ascii="Times New Roman" w:hAnsi="Times New Roman" w:cs="Times New Roman"/>
          <w:sz w:val="28"/>
          <w:szCs w:val="28"/>
        </w:rPr>
        <w:t xml:space="preserve">n, </w:t>
      </w:r>
      <w:r w:rsidR="00E43326" w:rsidRPr="004822D8">
        <w:rPr>
          <w:rFonts w:ascii="Times New Roman" w:hAnsi="Times New Roman" w:cs="Times New Roman"/>
          <w:sz w:val="28"/>
          <w:szCs w:val="28"/>
        </w:rPr>
        <w:t>in hợp đồng nếu khách hàng yêu cầu.</w:t>
      </w:r>
    </w:p>
    <w:p w14:paraId="07FA83A6" w14:textId="77777777" w:rsidR="00AC287D" w:rsidRPr="004822D8" w:rsidRDefault="00AC287D" w:rsidP="00AC287D">
      <w:pPr>
        <w:pStyle w:val="ListParagraph"/>
        <w:rPr>
          <w:rFonts w:ascii="Times New Roman" w:hAnsi="Times New Roman" w:cs="Times New Roman"/>
          <w:sz w:val="28"/>
          <w:szCs w:val="28"/>
        </w:rPr>
      </w:pPr>
    </w:p>
    <w:p w14:paraId="30993233" w14:textId="77777777" w:rsidR="00AC287D" w:rsidRPr="004822D8" w:rsidRDefault="00AC287D" w:rsidP="00AC287D">
      <w:pPr>
        <w:pStyle w:val="ListParagraph"/>
        <w:ind w:left="1440"/>
        <w:jc w:val="both"/>
        <w:rPr>
          <w:rFonts w:ascii="Times New Roman" w:hAnsi="Times New Roman" w:cs="Times New Roman"/>
          <w:sz w:val="28"/>
          <w:szCs w:val="28"/>
        </w:rPr>
      </w:pPr>
    </w:p>
    <w:p w14:paraId="00279F87" w14:textId="77777777" w:rsidR="00E43326" w:rsidRPr="004822D8" w:rsidRDefault="00E43326" w:rsidP="00863652">
      <w:pPr>
        <w:pStyle w:val="ListParagraph"/>
        <w:numPr>
          <w:ilvl w:val="0"/>
          <w:numId w:val="1"/>
        </w:numPr>
        <w:jc w:val="both"/>
        <w:rPr>
          <w:rFonts w:ascii="Times New Roman" w:hAnsi="Times New Roman" w:cs="Times New Roman"/>
          <w:sz w:val="28"/>
          <w:szCs w:val="28"/>
        </w:rPr>
      </w:pPr>
      <w:r w:rsidRPr="004822D8">
        <w:rPr>
          <w:rFonts w:ascii="Times New Roman" w:hAnsi="Times New Roman" w:cs="Times New Roman"/>
          <w:sz w:val="28"/>
          <w:szCs w:val="28"/>
          <w:u w:val="single"/>
        </w:rPr>
        <w:t>Lập hoá đơn</w:t>
      </w:r>
      <w:r w:rsidRPr="004822D8">
        <w:rPr>
          <w:rFonts w:ascii="Times New Roman" w:hAnsi="Times New Roman" w:cs="Times New Roman"/>
          <w:sz w:val="28"/>
          <w:szCs w:val="28"/>
        </w:rPr>
        <w:t>: nhập mã hợp đồng để lấy thông tin các dịch vụ từ hợp đồng để tính tiền cho khách hàng, chi phí hoá đơn sẽ bằng tổng tiền thực đơn, tiền dịch vụ, tiền sảnh và tiền phạt (nếu có) trừ đi số tiền khách hàng đã đặt cọc trước ở bảng hợp đồng.</w:t>
      </w:r>
    </w:p>
    <w:p w14:paraId="0B1FBF16" w14:textId="77777777" w:rsidR="00AC287D" w:rsidRPr="004822D8" w:rsidRDefault="00AC287D" w:rsidP="00AC287D">
      <w:pPr>
        <w:pStyle w:val="ListParagraph"/>
        <w:ind w:left="1440"/>
        <w:jc w:val="both"/>
        <w:rPr>
          <w:rFonts w:ascii="Times New Roman" w:hAnsi="Times New Roman" w:cs="Times New Roman"/>
          <w:sz w:val="28"/>
          <w:szCs w:val="28"/>
        </w:rPr>
      </w:pPr>
    </w:p>
    <w:p w14:paraId="5BF25595" w14:textId="77777777" w:rsidR="00E43326" w:rsidRPr="004822D8" w:rsidRDefault="00E43326" w:rsidP="00863652">
      <w:pPr>
        <w:pStyle w:val="ListParagraph"/>
        <w:numPr>
          <w:ilvl w:val="0"/>
          <w:numId w:val="1"/>
        </w:numPr>
        <w:jc w:val="both"/>
        <w:rPr>
          <w:rFonts w:ascii="Times New Roman" w:hAnsi="Times New Roman" w:cs="Times New Roman"/>
          <w:sz w:val="28"/>
          <w:szCs w:val="28"/>
        </w:rPr>
      </w:pPr>
      <w:r w:rsidRPr="004822D8">
        <w:rPr>
          <w:rFonts w:ascii="Times New Roman" w:hAnsi="Times New Roman" w:cs="Times New Roman"/>
          <w:sz w:val="28"/>
          <w:szCs w:val="28"/>
          <w:u w:val="single"/>
        </w:rPr>
        <w:t>Quản lý thông tin nhân viên</w:t>
      </w:r>
      <w:r w:rsidRPr="004822D8">
        <w:rPr>
          <w:rFonts w:ascii="Times New Roman" w:hAnsi="Times New Roman" w:cs="Times New Roman"/>
          <w:sz w:val="28"/>
          <w:szCs w:val="28"/>
        </w:rPr>
        <w:t>: tiếp nhận thông tin nhân viên và lưu trữ, sửa đổi.</w:t>
      </w:r>
    </w:p>
    <w:p w14:paraId="7ACA0BE2" w14:textId="77777777" w:rsidR="00AC287D" w:rsidRPr="004822D8" w:rsidRDefault="00AC287D" w:rsidP="00AC287D">
      <w:pPr>
        <w:pStyle w:val="ListParagraph"/>
        <w:rPr>
          <w:rFonts w:ascii="Times New Roman" w:hAnsi="Times New Roman" w:cs="Times New Roman"/>
          <w:sz w:val="28"/>
          <w:szCs w:val="28"/>
        </w:rPr>
      </w:pPr>
    </w:p>
    <w:p w14:paraId="3436DB0F" w14:textId="77777777" w:rsidR="00AC287D" w:rsidRPr="004822D8" w:rsidRDefault="00AC287D" w:rsidP="00AC287D">
      <w:pPr>
        <w:pStyle w:val="ListParagraph"/>
        <w:ind w:left="1440"/>
        <w:jc w:val="both"/>
        <w:rPr>
          <w:rFonts w:ascii="Times New Roman" w:hAnsi="Times New Roman" w:cs="Times New Roman"/>
          <w:sz w:val="28"/>
          <w:szCs w:val="28"/>
        </w:rPr>
      </w:pPr>
    </w:p>
    <w:p w14:paraId="377E8EF7" w14:textId="77777777" w:rsidR="00E43326" w:rsidRPr="004822D8" w:rsidRDefault="00E43326" w:rsidP="00863652">
      <w:pPr>
        <w:pStyle w:val="ListParagraph"/>
        <w:numPr>
          <w:ilvl w:val="0"/>
          <w:numId w:val="1"/>
        </w:numPr>
        <w:jc w:val="both"/>
        <w:rPr>
          <w:rFonts w:ascii="Times New Roman" w:hAnsi="Times New Roman" w:cs="Times New Roman"/>
          <w:sz w:val="28"/>
          <w:szCs w:val="28"/>
        </w:rPr>
      </w:pPr>
      <w:r w:rsidRPr="004822D8">
        <w:rPr>
          <w:rFonts w:ascii="Times New Roman" w:hAnsi="Times New Roman" w:cs="Times New Roman"/>
          <w:sz w:val="28"/>
          <w:szCs w:val="28"/>
          <w:u w:val="single"/>
        </w:rPr>
        <w:t>Tra cứu thông tin</w:t>
      </w:r>
      <w:r w:rsidRPr="004822D8">
        <w:rPr>
          <w:rFonts w:ascii="Times New Roman" w:hAnsi="Times New Roman" w:cs="Times New Roman"/>
          <w:sz w:val="28"/>
          <w:szCs w:val="28"/>
        </w:rPr>
        <w:t>: tra cứu hợp đồng và hoá đơn bằng tên hoặc số điện thoại khách hàng, tra cứu thông tin nhân viên bằng mã nhân viên, tên nhân viên hoặc số điện thoại.</w:t>
      </w:r>
    </w:p>
    <w:p w14:paraId="0D3F5C45" w14:textId="77777777" w:rsidR="00AC287D" w:rsidRPr="004822D8" w:rsidRDefault="00AC287D" w:rsidP="00AC287D">
      <w:pPr>
        <w:pStyle w:val="ListParagraph"/>
        <w:ind w:left="1440"/>
        <w:jc w:val="both"/>
        <w:rPr>
          <w:rFonts w:ascii="Times New Roman" w:hAnsi="Times New Roman" w:cs="Times New Roman"/>
          <w:sz w:val="28"/>
          <w:szCs w:val="28"/>
        </w:rPr>
      </w:pPr>
    </w:p>
    <w:p w14:paraId="52C381EE" w14:textId="77777777" w:rsidR="00E43326" w:rsidRPr="004822D8" w:rsidRDefault="00E43326" w:rsidP="00863652">
      <w:pPr>
        <w:pStyle w:val="ListParagraph"/>
        <w:numPr>
          <w:ilvl w:val="0"/>
          <w:numId w:val="1"/>
        </w:numPr>
        <w:jc w:val="both"/>
        <w:rPr>
          <w:rFonts w:ascii="Times New Roman" w:hAnsi="Times New Roman" w:cs="Times New Roman"/>
          <w:sz w:val="28"/>
          <w:szCs w:val="28"/>
        </w:rPr>
      </w:pPr>
      <w:r w:rsidRPr="004822D8">
        <w:rPr>
          <w:rFonts w:ascii="Times New Roman" w:hAnsi="Times New Roman" w:cs="Times New Roman"/>
          <w:sz w:val="28"/>
          <w:szCs w:val="28"/>
          <w:u w:val="single"/>
        </w:rPr>
        <w:t>Lập báo cáo và báo cáo doanh thu</w:t>
      </w:r>
      <w:r w:rsidRPr="004822D8">
        <w:rPr>
          <w:rFonts w:ascii="Times New Roman" w:hAnsi="Times New Roman" w:cs="Times New Roman"/>
          <w:sz w:val="28"/>
          <w:szCs w:val="28"/>
        </w:rPr>
        <w:t>: nhân viên nhập ngày lập báo cáo, tên nhân viên, tháng báo cáo, số lượng tiệc và tổng doanh thu để lưu trữ, nhân viên có thể xem doanh thu trong tháng.</w:t>
      </w:r>
    </w:p>
    <w:p w14:paraId="315C7083" w14:textId="77777777" w:rsidR="00AC287D" w:rsidRPr="004822D8" w:rsidRDefault="00AC287D" w:rsidP="00AC287D">
      <w:pPr>
        <w:pStyle w:val="ListParagraph"/>
        <w:rPr>
          <w:rFonts w:ascii="Times New Roman" w:hAnsi="Times New Roman" w:cs="Times New Roman"/>
          <w:sz w:val="28"/>
          <w:szCs w:val="28"/>
        </w:rPr>
      </w:pPr>
    </w:p>
    <w:p w14:paraId="5254D01A" w14:textId="77777777" w:rsidR="0064325A" w:rsidRPr="004822D8" w:rsidRDefault="0064325A" w:rsidP="00990D00">
      <w:pPr>
        <w:pStyle w:val="ListParagraph"/>
        <w:numPr>
          <w:ilvl w:val="0"/>
          <w:numId w:val="27"/>
        </w:numPr>
        <w:outlineLvl w:val="1"/>
        <w:rPr>
          <w:rFonts w:ascii="Times New Roman" w:hAnsi="Times New Roman" w:cs="Times New Roman"/>
          <w:b/>
          <w:sz w:val="28"/>
          <w:szCs w:val="28"/>
        </w:rPr>
      </w:pPr>
      <w:bookmarkStart w:id="9" w:name="_Toc71995231"/>
      <w:r w:rsidRPr="004822D8">
        <w:rPr>
          <w:rFonts w:ascii="Times New Roman" w:hAnsi="Times New Roman" w:cs="Times New Roman"/>
          <w:b/>
          <w:sz w:val="28"/>
          <w:szCs w:val="28"/>
        </w:rPr>
        <w:t>Phần mềm</w:t>
      </w:r>
      <w:bookmarkEnd w:id="9"/>
    </w:p>
    <w:p w14:paraId="1AC0525C" w14:textId="77777777" w:rsidR="0064325A" w:rsidRPr="004822D8" w:rsidRDefault="0064325A" w:rsidP="00863652">
      <w:pPr>
        <w:pStyle w:val="ListParagraph"/>
        <w:numPr>
          <w:ilvl w:val="0"/>
          <w:numId w:val="4"/>
        </w:numPr>
        <w:spacing w:after="0" w:line="360" w:lineRule="auto"/>
        <w:ind w:left="1440"/>
        <w:jc w:val="both"/>
        <w:rPr>
          <w:rFonts w:ascii="Times New Roman" w:hAnsi="Times New Roman" w:cs="Times New Roman"/>
          <w:sz w:val="28"/>
          <w:szCs w:val="28"/>
        </w:rPr>
      </w:pPr>
      <w:r w:rsidRPr="004822D8">
        <w:rPr>
          <w:rFonts w:ascii="Times New Roman" w:hAnsi="Times New Roman" w:cs="Times New Roman"/>
          <w:sz w:val="28"/>
          <w:szCs w:val="28"/>
        </w:rPr>
        <w:t xml:space="preserve">Microsoft SQL Server có các công cụ và thư viện dành cho việc quản lý cơ sở dữ liệu của hệ thống. Cung cấp các dịch vụ truy cập đến cơ sở dữ liệu một cách có quản lý, sao lưu và phục hồi cơ sở dữ liệu. </w:t>
      </w:r>
    </w:p>
    <w:p w14:paraId="5F244FE3" w14:textId="77777777" w:rsidR="0064325A" w:rsidRPr="004822D8" w:rsidRDefault="0064325A" w:rsidP="00863652">
      <w:pPr>
        <w:pStyle w:val="ListParagraph"/>
        <w:numPr>
          <w:ilvl w:val="0"/>
          <w:numId w:val="4"/>
        </w:numPr>
        <w:spacing w:after="0" w:line="360" w:lineRule="auto"/>
        <w:ind w:left="1440"/>
        <w:jc w:val="both"/>
        <w:rPr>
          <w:rFonts w:ascii="Times New Roman" w:hAnsi="Times New Roman" w:cs="Times New Roman"/>
          <w:sz w:val="28"/>
          <w:szCs w:val="28"/>
        </w:rPr>
      </w:pPr>
      <w:r w:rsidRPr="004822D8">
        <w:rPr>
          <w:rFonts w:ascii="Times New Roman" w:hAnsi="Times New Roman" w:cs="Times New Roman"/>
          <w:sz w:val="28"/>
          <w:szCs w:val="28"/>
        </w:rPr>
        <w:t>Hệ điều hành: window 7 trở lên.</w:t>
      </w:r>
    </w:p>
    <w:p w14:paraId="0F19A7B6" w14:textId="77777777" w:rsidR="0064325A" w:rsidRPr="004822D8" w:rsidRDefault="0064325A" w:rsidP="00863652">
      <w:pPr>
        <w:pStyle w:val="ListParagraph"/>
        <w:numPr>
          <w:ilvl w:val="0"/>
          <w:numId w:val="4"/>
        </w:numPr>
        <w:spacing w:after="0" w:line="360" w:lineRule="auto"/>
        <w:ind w:left="1440"/>
        <w:jc w:val="both"/>
        <w:rPr>
          <w:rFonts w:ascii="Times New Roman" w:hAnsi="Times New Roman" w:cs="Times New Roman"/>
          <w:sz w:val="28"/>
          <w:szCs w:val="28"/>
        </w:rPr>
      </w:pPr>
      <w:r w:rsidRPr="004822D8">
        <w:rPr>
          <w:rFonts w:ascii="Times New Roman" w:hAnsi="Times New Roman" w:cs="Times New Roman"/>
          <w:sz w:val="28"/>
          <w:szCs w:val="28"/>
        </w:rPr>
        <w:t>Nền tảng .NET Framework cung cấp các thư viện cần thiết cho việc thực thi phần mềm trên máy tính, cung cấp giao diện và tương tác giữa người dùng và máy tính</w:t>
      </w:r>
    </w:p>
    <w:p w14:paraId="6643A856" w14:textId="77777777" w:rsidR="0064325A" w:rsidRPr="004822D8" w:rsidRDefault="0064325A" w:rsidP="00863652">
      <w:pPr>
        <w:pStyle w:val="ListParagraph"/>
        <w:numPr>
          <w:ilvl w:val="0"/>
          <w:numId w:val="4"/>
        </w:numPr>
        <w:spacing w:after="0" w:line="360" w:lineRule="auto"/>
        <w:ind w:left="1440"/>
        <w:jc w:val="both"/>
        <w:rPr>
          <w:rFonts w:ascii="Times New Roman" w:hAnsi="Times New Roman" w:cs="Times New Roman"/>
          <w:sz w:val="28"/>
          <w:szCs w:val="28"/>
        </w:rPr>
      </w:pPr>
      <w:r w:rsidRPr="004822D8">
        <w:rPr>
          <w:rFonts w:ascii="Times New Roman" w:hAnsi="Times New Roman" w:cs="Times New Roman"/>
          <w:sz w:val="28"/>
          <w:szCs w:val="28"/>
        </w:rPr>
        <w:t>Phần mềm tiện ích: MS Offices</w:t>
      </w:r>
    </w:p>
    <w:p w14:paraId="4C9DE66D" w14:textId="77777777" w:rsidR="0064325A" w:rsidRPr="004822D8" w:rsidRDefault="0064325A" w:rsidP="00990D00">
      <w:pPr>
        <w:pStyle w:val="ListParagraph"/>
        <w:numPr>
          <w:ilvl w:val="0"/>
          <w:numId w:val="27"/>
        </w:numPr>
        <w:spacing w:after="0" w:line="360" w:lineRule="auto"/>
        <w:jc w:val="both"/>
        <w:outlineLvl w:val="1"/>
        <w:rPr>
          <w:rFonts w:ascii="Times New Roman" w:hAnsi="Times New Roman" w:cs="Times New Roman"/>
          <w:b/>
          <w:sz w:val="28"/>
          <w:szCs w:val="28"/>
        </w:rPr>
      </w:pPr>
      <w:bookmarkStart w:id="10" w:name="_Toc71995232"/>
      <w:r w:rsidRPr="004822D8">
        <w:rPr>
          <w:rFonts w:ascii="Times New Roman" w:hAnsi="Times New Roman" w:cs="Times New Roman"/>
          <w:b/>
          <w:sz w:val="28"/>
          <w:szCs w:val="28"/>
        </w:rPr>
        <w:t>Con người</w:t>
      </w:r>
      <w:bookmarkEnd w:id="10"/>
    </w:p>
    <w:tbl>
      <w:tblPr>
        <w:tblStyle w:val="TableGrid"/>
        <w:tblW w:w="8030" w:type="dxa"/>
        <w:tblInd w:w="655" w:type="dxa"/>
        <w:tblLook w:val="0000" w:firstRow="0" w:lastRow="0" w:firstColumn="0" w:lastColumn="0" w:noHBand="0" w:noVBand="0"/>
      </w:tblPr>
      <w:tblGrid>
        <w:gridCol w:w="2642"/>
        <w:gridCol w:w="2700"/>
        <w:gridCol w:w="2688"/>
      </w:tblGrid>
      <w:tr w:rsidR="0064325A" w:rsidRPr="004822D8" w14:paraId="5224070B" w14:textId="77777777" w:rsidTr="00E1070C">
        <w:tc>
          <w:tcPr>
            <w:tcW w:w="2642" w:type="dxa"/>
          </w:tcPr>
          <w:p w14:paraId="609DAEC0" w14:textId="77777777" w:rsidR="0064325A" w:rsidRPr="004822D8" w:rsidRDefault="0064325A" w:rsidP="00106AB4">
            <w:pPr>
              <w:pStyle w:val="ListParagraph"/>
              <w:tabs>
                <w:tab w:val="left" w:pos="1080"/>
              </w:tabs>
              <w:ind w:left="0"/>
              <w:jc w:val="center"/>
              <w:rPr>
                <w:rFonts w:ascii="Times New Roman" w:eastAsia="Arial" w:hAnsi="Times New Roman" w:cs="Times New Roman"/>
                <w:b/>
                <w:sz w:val="28"/>
                <w:szCs w:val="28"/>
              </w:rPr>
            </w:pPr>
            <w:r w:rsidRPr="004822D8">
              <w:rPr>
                <w:rFonts w:ascii="Times New Roman" w:eastAsia="Arial" w:hAnsi="Times New Roman" w:cs="Times New Roman"/>
                <w:b/>
                <w:sz w:val="28"/>
                <w:szCs w:val="28"/>
              </w:rPr>
              <w:t>Vị Trí</w:t>
            </w:r>
          </w:p>
        </w:tc>
        <w:tc>
          <w:tcPr>
            <w:tcW w:w="2700" w:type="dxa"/>
          </w:tcPr>
          <w:p w14:paraId="1C45DCB6" w14:textId="77777777" w:rsidR="0064325A" w:rsidRPr="004822D8" w:rsidRDefault="0064325A" w:rsidP="00106AB4">
            <w:pPr>
              <w:pStyle w:val="ListParagraph"/>
              <w:tabs>
                <w:tab w:val="left" w:pos="1080"/>
              </w:tabs>
              <w:ind w:left="0"/>
              <w:jc w:val="center"/>
              <w:rPr>
                <w:rFonts w:ascii="Times New Roman" w:eastAsia="Arial" w:hAnsi="Times New Roman" w:cs="Times New Roman"/>
                <w:b/>
                <w:sz w:val="28"/>
                <w:szCs w:val="28"/>
              </w:rPr>
            </w:pPr>
            <w:r w:rsidRPr="004822D8">
              <w:rPr>
                <w:rFonts w:ascii="Times New Roman" w:eastAsia="Arial" w:hAnsi="Times New Roman" w:cs="Times New Roman"/>
                <w:b/>
                <w:sz w:val="28"/>
                <w:szCs w:val="28"/>
              </w:rPr>
              <w:t>Số Lượng</w:t>
            </w:r>
          </w:p>
        </w:tc>
        <w:tc>
          <w:tcPr>
            <w:tcW w:w="2688" w:type="dxa"/>
          </w:tcPr>
          <w:p w14:paraId="3F30E73E" w14:textId="77777777" w:rsidR="0064325A" w:rsidRPr="004822D8" w:rsidRDefault="0064325A" w:rsidP="00106AB4">
            <w:pPr>
              <w:pStyle w:val="ListParagraph"/>
              <w:tabs>
                <w:tab w:val="left" w:pos="1080"/>
              </w:tabs>
              <w:ind w:left="0"/>
              <w:jc w:val="center"/>
              <w:rPr>
                <w:rFonts w:ascii="Times New Roman" w:eastAsia="Arial" w:hAnsi="Times New Roman" w:cs="Times New Roman"/>
                <w:b/>
                <w:sz w:val="28"/>
                <w:szCs w:val="28"/>
              </w:rPr>
            </w:pPr>
            <w:r w:rsidRPr="004822D8">
              <w:rPr>
                <w:rFonts w:ascii="Times New Roman" w:eastAsia="Arial" w:hAnsi="Times New Roman" w:cs="Times New Roman"/>
                <w:b/>
                <w:sz w:val="28"/>
                <w:szCs w:val="28"/>
              </w:rPr>
              <w:t>Trình Độ</w:t>
            </w:r>
          </w:p>
        </w:tc>
      </w:tr>
      <w:tr w:rsidR="0064325A" w:rsidRPr="004822D8" w14:paraId="2455E2AB" w14:textId="77777777" w:rsidTr="00E1070C">
        <w:tc>
          <w:tcPr>
            <w:tcW w:w="2642" w:type="dxa"/>
          </w:tcPr>
          <w:p w14:paraId="4B2F22D0" w14:textId="77777777" w:rsidR="0064325A" w:rsidRPr="004822D8" w:rsidRDefault="0064325A" w:rsidP="00106AB4">
            <w:pPr>
              <w:pStyle w:val="ListParagraph"/>
              <w:tabs>
                <w:tab w:val="left" w:pos="1080"/>
              </w:tabs>
              <w:ind w:left="0"/>
              <w:jc w:val="center"/>
              <w:rPr>
                <w:rFonts w:ascii="Times New Roman" w:eastAsia="Arial" w:hAnsi="Times New Roman" w:cs="Times New Roman"/>
                <w:sz w:val="28"/>
                <w:szCs w:val="28"/>
              </w:rPr>
            </w:pPr>
            <w:r w:rsidRPr="004822D8">
              <w:rPr>
                <w:rFonts w:ascii="Times New Roman" w:eastAsia="Arial" w:hAnsi="Times New Roman" w:cs="Times New Roman"/>
                <w:sz w:val="28"/>
                <w:szCs w:val="28"/>
              </w:rPr>
              <w:t>Lễ Tân</w:t>
            </w:r>
          </w:p>
        </w:tc>
        <w:tc>
          <w:tcPr>
            <w:tcW w:w="2700" w:type="dxa"/>
          </w:tcPr>
          <w:p w14:paraId="6A575C07" w14:textId="77777777" w:rsidR="0064325A" w:rsidRPr="004822D8" w:rsidRDefault="0064325A" w:rsidP="00106AB4">
            <w:pPr>
              <w:pStyle w:val="ListParagraph"/>
              <w:tabs>
                <w:tab w:val="left" w:pos="1080"/>
              </w:tabs>
              <w:ind w:left="0"/>
              <w:jc w:val="center"/>
              <w:rPr>
                <w:rFonts w:ascii="Times New Roman" w:eastAsia="Arial" w:hAnsi="Times New Roman" w:cs="Times New Roman"/>
                <w:sz w:val="28"/>
                <w:szCs w:val="28"/>
              </w:rPr>
            </w:pPr>
            <w:r w:rsidRPr="004822D8">
              <w:rPr>
                <w:rFonts w:ascii="Times New Roman" w:eastAsia="Arial" w:hAnsi="Times New Roman" w:cs="Times New Roman"/>
                <w:sz w:val="28"/>
                <w:szCs w:val="28"/>
              </w:rPr>
              <w:t>5</w:t>
            </w:r>
          </w:p>
        </w:tc>
        <w:tc>
          <w:tcPr>
            <w:tcW w:w="2688" w:type="dxa"/>
          </w:tcPr>
          <w:p w14:paraId="347269E9" w14:textId="77777777" w:rsidR="0064325A" w:rsidRPr="004822D8" w:rsidRDefault="0064325A" w:rsidP="00106AB4">
            <w:pPr>
              <w:pStyle w:val="ListParagraph"/>
              <w:tabs>
                <w:tab w:val="left" w:pos="1080"/>
              </w:tabs>
              <w:ind w:left="0"/>
              <w:jc w:val="center"/>
              <w:rPr>
                <w:rFonts w:ascii="Times New Roman" w:eastAsia="Arial" w:hAnsi="Times New Roman" w:cs="Times New Roman"/>
                <w:sz w:val="28"/>
                <w:szCs w:val="28"/>
              </w:rPr>
            </w:pPr>
            <w:r w:rsidRPr="004822D8">
              <w:rPr>
                <w:rFonts w:ascii="Times New Roman" w:eastAsia="Arial" w:hAnsi="Times New Roman" w:cs="Times New Roman"/>
                <w:sz w:val="28"/>
                <w:szCs w:val="28"/>
              </w:rPr>
              <w:t>Trình độ ngoại ngữ và tin học bằng B trở lên</w:t>
            </w:r>
          </w:p>
        </w:tc>
      </w:tr>
      <w:tr w:rsidR="0064325A" w:rsidRPr="004822D8" w14:paraId="0DBC425B" w14:textId="77777777" w:rsidTr="00E1070C">
        <w:tc>
          <w:tcPr>
            <w:tcW w:w="2642" w:type="dxa"/>
          </w:tcPr>
          <w:p w14:paraId="0DE5777E" w14:textId="77777777" w:rsidR="0064325A" w:rsidRPr="004822D8" w:rsidRDefault="0064325A" w:rsidP="00106AB4">
            <w:pPr>
              <w:pStyle w:val="ListParagraph"/>
              <w:tabs>
                <w:tab w:val="left" w:pos="1080"/>
              </w:tabs>
              <w:ind w:left="0"/>
              <w:jc w:val="center"/>
              <w:rPr>
                <w:rFonts w:ascii="Times New Roman" w:eastAsia="Arial" w:hAnsi="Times New Roman" w:cs="Times New Roman"/>
                <w:sz w:val="28"/>
                <w:szCs w:val="28"/>
              </w:rPr>
            </w:pPr>
            <w:r w:rsidRPr="004822D8">
              <w:rPr>
                <w:rFonts w:ascii="Times New Roman" w:eastAsia="Arial" w:hAnsi="Times New Roman" w:cs="Times New Roman"/>
                <w:sz w:val="28"/>
                <w:szCs w:val="28"/>
              </w:rPr>
              <w:t>Nhân viên trực và nhận đơn đặt tiệc</w:t>
            </w:r>
          </w:p>
        </w:tc>
        <w:tc>
          <w:tcPr>
            <w:tcW w:w="2700" w:type="dxa"/>
          </w:tcPr>
          <w:p w14:paraId="3725C72F" w14:textId="77777777" w:rsidR="0064325A" w:rsidRPr="004822D8" w:rsidRDefault="0064325A" w:rsidP="00106AB4">
            <w:pPr>
              <w:pStyle w:val="ListParagraph"/>
              <w:tabs>
                <w:tab w:val="left" w:pos="1080"/>
              </w:tabs>
              <w:ind w:left="0"/>
              <w:jc w:val="center"/>
              <w:rPr>
                <w:rFonts w:ascii="Times New Roman" w:eastAsia="Arial" w:hAnsi="Times New Roman" w:cs="Times New Roman"/>
                <w:sz w:val="28"/>
                <w:szCs w:val="28"/>
              </w:rPr>
            </w:pPr>
            <w:r w:rsidRPr="004822D8">
              <w:rPr>
                <w:rFonts w:ascii="Times New Roman" w:eastAsia="Arial" w:hAnsi="Times New Roman" w:cs="Times New Roman"/>
                <w:sz w:val="28"/>
                <w:szCs w:val="28"/>
              </w:rPr>
              <w:t>5</w:t>
            </w:r>
          </w:p>
        </w:tc>
        <w:tc>
          <w:tcPr>
            <w:tcW w:w="2688" w:type="dxa"/>
          </w:tcPr>
          <w:p w14:paraId="3F572892" w14:textId="77777777" w:rsidR="0064325A" w:rsidRPr="004822D8" w:rsidRDefault="0064325A" w:rsidP="00106AB4">
            <w:pPr>
              <w:pStyle w:val="ListParagraph"/>
              <w:tabs>
                <w:tab w:val="left" w:pos="1080"/>
              </w:tabs>
              <w:ind w:left="0"/>
              <w:jc w:val="center"/>
              <w:rPr>
                <w:rFonts w:ascii="Times New Roman" w:eastAsia="Arial" w:hAnsi="Times New Roman" w:cs="Times New Roman"/>
                <w:sz w:val="28"/>
                <w:szCs w:val="28"/>
              </w:rPr>
            </w:pPr>
            <w:r w:rsidRPr="004822D8">
              <w:rPr>
                <w:rFonts w:ascii="Times New Roman" w:eastAsia="Arial" w:hAnsi="Times New Roman" w:cs="Times New Roman"/>
                <w:sz w:val="28"/>
                <w:szCs w:val="28"/>
              </w:rPr>
              <w:t>Trình độ ngoại ngữ và tin học bằng B trở lên.</w:t>
            </w:r>
          </w:p>
        </w:tc>
      </w:tr>
      <w:tr w:rsidR="0064325A" w:rsidRPr="004822D8" w14:paraId="4C298BCE" w14:textId="77777777" w:rsidTr="00E1070C">
        <w:tc>
          <w:tcPr>
            <w:tcW w:w="2642" w:type="dxa"/>
          </w:tcPr>
          <w:p w14:paraId="0A4A6452" w14:textId="77777777" w:rsidR="0064325A" w:rsidRPr="004822D8" w:rsidRDefault="0064325A" w:rsidP="00106AB4">
            <w:pPr>
              <w:pStyle w:val="ListParagraph"/>
              <w:tabs>
                <w:tab w:val="left" w:pos="1080"/>
              </w:tabs>
              <w:ind w:left="0"/>
              <w:jc w:val="center"/>
              <w:rPr>
                <w:rFonts w:ascii="Times New Roman" w:eastAsia="Arial" w:hAnsi="Times New Roman" w:cs="Times New Roman"/>
                <w:sz w:val="28"/>
                <w:szCs w:val="28"/>
              </w:rPr>
            </w:pPr>
            <w:r w:rsidRPr="004822D8">
              <w:rPr>
                <w:rFonts w:ascii="Times New Roman" w:eastAsia="Arial" w:hAnsi="Times New Roman" w:cs="Times New Roman"/>
                <w:sz w:val="28"/>
                <w:szCs w:val="28"/>
              </w:rPr>
              <w:t>Quản lý</w:t>
            </w:r>
          </w:p>
        </w:tc>
        <w:tc>
          <w:tcPr>
            <w:tcW w:w="2700" w:type="dxa"/>
          </w:tcPr>
          <w:p w14:paraId="62F7474C" w14:textId="77777777" w:rsidR="0064325A" w:rsidRPr="004822D8" w:rsidRDefault="0064325A" w:rsidP="00106AB4">
            <w:pPr>
              <w:pStyle w:val="ListParagraph"/>
              <w:tabs>
                <w:tab w:val="left" w:pos="1080"/>
              </w:tabs>
              <w:ind w:left="0"/>
              <w:jc w:val="center"/>
              <w:rPr>
                <w:rFonts w:ascii="Times New Roman" w:eastAsia="Arial" w:hAnsi="Times New Roman" w:cs="Times New Roman"/>
                <w:sz w:val="28"/>
                <w:szCs w:val="28"/>
              </w:rPr>
            </w:pPr>
            <w:r w:rsidRPr="004822D8">
              <w:rPr>
                <w:rFonts w:ascii="Times New Roman" w:eastAsia="Arial" w:hAnsi="Times New Roman" w:cs="Times New Roman"/>
                <w:sz w:val="28"/>
                <w:szCs w:val="28"/>
              </w:rPr>
              <w:t>3</w:t>
            </w:r>
          </w:p>
        </w:tc>
        <w:tc>
          <w:tcPr>
            <w:tcW w:w="2688" w:type="dxa"/>
          </w:tcPr>
          <w:p w14:paraId="43772093" w14:textId="77777777" w:rsidR="0064325A" w:rsidRPr="004822D8" w:rsidRDefault="0064325A" w:rsidP="00106AB4">
            <w:pPr>
              <w:pStyle w:val="ListParagraph"/>
              <w:tabs>
                <w:tab w:val="left" w:pos="1080"/>
              </w:tabs>
              <w:ind w:left="0"/>
              <w:jc w:val="center"/>
              <w:rPr>
                <w:rFonts w:ascii="Times New Roman" w:eastAsia="Arial" w:hAnsi="Times New Roman" w:cs="Times New Roman"/>
                <w:sz w:val="28"/>
                <w:szCs w:val="28"/>
              </w:rPr>
            </w:pPr>
            <w:r w:rsidRPr="004822D8">
              <w:rPr>
                <w:rFonts w:ascii="Times New Roman" w:eastAsia="Arial" w:hAnsi="Times New Roman" w:cs="Times New Roman"/>
                <w:sz w:val="28"/>
                <w:szCs w:val="28"/>
              </w:rPr>
              <w:t>Có trình độ tin học bằng B trở lên và tốt nghiệp ngành quản lý kinh doan.</w:t>
            </w:r>
          </w:p>
        </w:tc>
      </w:tr>
      <w:tr w:rsidR="0064325A" w:rsidRPr="004822D8" w14:paraId="3E932316" w14:textId="77777777" w:rsidTr="00E1070C">
        <w:tc>
          <w:tcPr>
            <w:tcW w:w="2642" w:type="dxa"/>
          </w:tcPr>
          <w:p w14:paraId="70E546F5" w14:textId="77777777" w:rsidR="0064325A" w:rsidRPr="004822D8" w:rsidRDefault="0064325A" w:rsidP="00106AB4">
            <w:pPr>
              <w:pStyle w:val="ListParagraph"/>
              <w:tabs>
                <w:tab w:val="left" w:pos="1080"/>
              </w:tabs>
              <w:ind w:left="0"/>
              <w:jc w:val="center"/>
              <w:rPr>
                <w:rFonts w:ascii="Times New Roman" w:eastAsia="Arial" w:hAnsi="Times New Roman" w:cs="Times New Roman"/>
                <w:sz w:val="28"/>
                <w:szCs w:val="28"/>
              </w:rPr>
            </w:pPr>
            <w:r w:rsidRPr="004822D8">
              <w:rPr>
                <w:rFonts w:ascii="Times New Roman" w:eastAsia="Arial" w:hAnsi="Times New Roman" w:cs="Times New Roman"/>
                <w:sz w:val="28"/>
                <w:szCs w:val="28"/>
              </w:rPr>
              <w:t>Nhân viên kiểm toán</w:t>
            </w:r>
          </w:p>
        </w:tc>
        <w:tc>
          <w:tcPr>
            <w:tcW w:w="2700" w:type="dxa"/>
          </w:tcPr>
          <w:p w14:paraId="26E01F24" w14:textId="77777777" w:rsidR="0064325A" w:rsidRPr="004822D8" w:rsidRDefault="0064325A" w:rsidP="00106AB4">
            <w:pPr>
              <w:pStyle w:val="ListParagraph"/>
              <w:tabs>
                <w:tab w:val="left" w:pos="1080"/>
              </w:tabs>
              <w:ind w:left="0"/>
              <w:jc w:val="center"/>
              <w:rPr>
                <w:rFonts w:ascii="Times New Roman" w:eastAsia="Arial" w:hAnsi="Times New Roman" w:cs="Times New Roman"/>
                <w:sz w:val="28"/>
                <w:szCs w:val="28"/>
              </w:rPr>
            </w:pPr>
            <w:r w:rsidRPr="004822D8">
              <w:rPr>
                <w:rFonts w:ascii="Times New Roman" w:eastAsia="Arial" w:hAnsi="Times New Roman" w:cs="Times New Roman"/>
                <w:sz w:val="28"/>
                <w:szCs w:val="28"/>
              </w:rPr>
              <w:t>5</w:t>
            </w:r>
          </w:p>
        </w:tc>
        <w:tc>
          <w:tcPr>
            <w:tcW w:w="2688" w:type="dxa"/>
          </w:tcPr>
          <w:p w14:paraId="7F175E8C" w14:textId="77777777" w:rsidR="0064325A" w:rsidRPr="004822D8" w:rsidRDefault="0064325A" w:rsidP="00106AB4">
            <w:pPr>
              <w:pStyle w:val="ListParagraph"/>
              <w:tabs>
                <w:tab w:val="left" w:pos="1080"/>
              </w:tabs>
              <w:ind w:left="0"/>
              <w:jc w:val="center"/>
              <w:rPr>
                <w:rFonts w:ascii="Times New Roman" w:eastAsia="Arial" w:hAnsi="Times New Roman" w:cs="Times New Roman"/>
                <w:sz w:val="28"/>
                <w:szCs w:val="28"/>
              </w:rPr>
            </w:pPr>
            <w:r w:rsidRPr="004822D8">
              <w:rPr>
                <w:rFonts w:ascii="Times New Roman" w:eastAsia="Arial" w:hAnsi="Times New Roman" w:cs="Times New Roman"/>
                <w:sz w:val="28"/>
                <w:szCs w:val="28"/>
              </w:rPr>
              <w:t>Tốt nghiệp ngành kiểm toán và có chứng chỉ tin học bằng B trở lên.</w:t>
            </w:r>
          </w:p>
        </w:tc>
      </w:tr>
      <w:tr w:rsidR="0064325A" w:rsidRPr="004822D8" w14:paraId="4C4F1421" w14:textId="77777777" w:rsidTr="00E1070C">
        <w:tc>
          <w:tcPr>
            <w:tcW w:w="2642" w:type="dxa"/>
          </w:tcPr>
          <w:p w14:paraId="2DB5D125" w14:textId="77777777" w:rsidR="0064325A" w:rsidRPr="004822D8" w:rsidRDefault="0064325A" w:rsidP="00106AB4">
            <w:pPr>
              <w:pStyle w:val="ListParagraph"/>
              <w:tabs>
                <w:tab w:val="left" w:pos="1080"/>
              </w:tabs>
              <w:ind w:left="0"/>
              <w:jc w:val="center"/>
              <w:rPr>
                <w:rFonts w:ascii="Times New Roman" w:eastAsia="Arial" w:hAnsi="Times New Roman" w:cs="Times New Roman"/>
                <w:sz w:val="28"/>
                <w:szCs w:val="28"/>
              </w:rPr>
            </w:pPr>
            <w:r w:rsidRPr="004822D8">
              <w:rPr>
                <w:rFonts w:ascii="Times New Roman" w:eastAsia="Arial" w:hAnsi="Times New Roman" w:cs="Times New Roman"/>
                <w:sz w:val="28"/>
                <w:szCs w:val="28"/>
              </w:rPr>
              <w:lastRenderedPageBreak/>
              <w:t>Nhân viên kỹ thuật</w:t>
            </w:r>
          </w:p>
        </w:tc>
        <w:tc>
          <w:tcPr>
            <w:tcW w:w="2700" w:type="dxa"/>
          </w:tcPr>
          <w:p w14:paraId="33253D3A" w14:textId="77777777" w:rsidR="0064325A" w:rsidRPr="004822D8" w:rsidRDefault="0064325A" w:rsidP="00106AB4">
            <w:pPr>
              <w:pStyle w:val="ListParagraph"/>
              <w:tabs>
                <w:tab w:val="left" w:pos="1080"/>
              </w:tabs>
              <w:ind w:left="0"/>
              <w:jc w:val="center"/>
              <w:rPr>
                <w:rFonts w:ascii="Times New Roman" w:eastAsia="Arial" w:hAnsi="Times New Roman" w:cs="Times New Roman"/>
                <w:sz w:val="28"/>
                <w:szCs w:val="28"/>
              </w:rPr>
            </w:pPr>
            <w:r w:rsidRPr="004822D8">
              <w:rPr>
                <w:rFonts w:ascii="Times New Roman" w:eastAsia="Arial" w:hAnsi="Times New Roman" w:cs="Times New Roman"/>
                <w:sz w:val="28"/>
                <w:szCs w:val="28"/>
              </w:rPr>
              <w:t>2</w:t>
            </w:r>
          </w:p>
        </w:tc>
        <w:tc>
          <w:tcPr>
            <w:tcW w:w="2688" w:type="dxa"/>
          </w:tcPr>
          <w:p w14:paraId="36AAAA2B" w14:textId="77777777" w:rsidR="0064325A" w:rsidRPr="004822D8" w:rsidRDefault="0064325A" w:rsidP="00106AB4">
            <w:pPr>
              <w:pStyle w:val="ListParagraph"/>
              <w:tabs>
                <w:tab w:val="left" w:pos="1080"/>
              </w:tabs>
              <w:ind w:left="0"/>
              <w:jc w:val="center"/>
              <w:rPr>
                <w:rFonts w:ascii="Times New Roman" w:eastAsia="Arial" w:hAnsi="Times New Roman" w:cs="Times New Roman"/>
                <w:sz w:val="28"/>
                <w:szCs w:val="28"/>
              </w:rPr>
            </w:pPr>
            <w:r w:rsidRPr="004822D8">
              <w:rPr>
                <w:rFonts w:ascii="Times New Roman" w:eastAsia="Arial" w:hAnsi="Times New Roman" w:cs="Times New Roman"/>
                <w:sz w:val="28"/>
                <w:szCs w:val="28"/>
              </w:rPr>
              <w:t>Tốt nghiệp ngành công nghệ thông tin.</w:t>
            </w:r>
          </w:p>
        </w:tc>
      </w:tr>
    </w:tbl>
    <w:p w14:paraId="10C40E08" w14:textId="77777777" w:rsidR="00544A5F" w:rsidRPr="004822D8" w:rsidRDefault="00544A5F" w:rsidP="00686B7B">
      <w:pPr>
        <w:jc w:val="both"/>
        <w:rPr>
          <w:rFonts w:ascii="Times New Roman" w:hAnsi="Times New Roman" w:cs="Times New Roman"/>
          <w:sz w:val="28"/>
          <w:szCs w:val="28"/>
        </w:rPr>
      </w:pPr>
      <w:r w:rsidRPr="004822D8">
        <w:rPr>
          <w:rFonts w:ascii="Times New Roman" w:hAnsi="Times New Roman" w:cs="Times New Roman"/>
          <w:sz w:val="28"/>
          <w:szCs w:val="28"/>
        </w:rPr>
        <w:br w:type="page"/>
      </w:r>
    </w:p>
    <w:p w14:paraId="3067C767" w14:textId="608077F6" w:rsidR="00C94A8C" w:rsidRPr="004822D8" w:rsidRDefault="00362936" w:rsidP="006740E5">
      <w:pPr>
        <w:pStyle w:val="ListParagraph"/>
        <w:numPr>
          <w:ilvl w:val="1"/>
          <w:numId w:val="42"/>
        </w:numPr>
        <w:rPr>
          <w:rFonts w:ascii="Times New Roman" w:hAnsi="Times New Roman" w:cs="Times New Roman"/>
          <w:b/>
          <w:bCs/>
          <w:sz w:val="28"/>
          <w:szCs w:val="28"/>
          <w:lang w:val="vi-VN" w:eastAsia="vi-VN"/>
        </w:rPr>
      </w:pPr>
      <w:r w:rsidRPr="004822D8">
        <w:rPr>
          <w:rFonts w:ascii="Times New Roman" w:hAnsi="Times New Roman" w:cs="Times New Roman"/>
          <w:b/>
          <w:bCs/>
          <w:sz w:val="28"/>
          <w:szCs w:val="28"/>
          <w:lang w:eastAsia="vi-VN"/>
        </w:rPr>
        <w:lastRenderedPageBreak/>
        <w:t xml:space="preserve"> </w:t>
      </w:r>
      <w:r w:rsidR="002F349C" w:rsidRPr="004822D8">
        <w:rPr>
          <w:rFonts w:ascii="Times New Roman" w:hAnsi="Times New Roman" w:cs="Times New Roman"/>
          <w:b/>
          <w:bCs/>
          <w:sz w:val="28"/>
          <w:szCs w:val="28"/>
          <w:lang w:val="vi-VN" w:eastAsia="vi-VN"/>
        </w:rPr>
        <w:t>Lựa chọn mô hình phát triển</w:t>
      </w:r>
    </w:p>
    <w:p w14:paraId="6AF8FC2F" w14:textId="2C7D1EFB" w:rsidR="005C3872" w:rsidRPr="004822D8" w:rsidRDefault="005C3872" w:rsidP="005C3872">
      <w:pPr>
        <w:pStyle w:val="ListParagraph"/>
        <w:ind w:left="1429"/>
        <w:rPr>
          <w:rFonts w:ascii="Times New Roman" w:hAnsi="Times New Roman" w:cs="Times New Roman"/>
          <w:b/>
          <w:bCs/>
          <w:sz w:val="28"/>
          <w:szCs w:val="28"/>
          <w:lang w:val="vi-VN" w:eastAsia="vi-VN"/>
        </w:rPr>
      </w:pPr>
      <w:r w:rsidRPr="004822D8">
        <w:rPr>
          <w:rFonts w:ascii="Times New Roman" w:hAnsi="Times New Roman" w:cs="Times New Roman"/>
          <w:noProof/>
          <w:sz w:val="28"/>
          <w:szCs w:val="28"/>
        </w:rPr>
        <w:drawing>
          <wp:inline distT="0" distB="0" distL="0" distR="0" wp14:anchorId="45A8D868" wp14:editId="7982E991">
            <wp:extent cx="4352925" cy="243840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352925" cy="2438400"/>
                    </a:xfrm>
                    <a:prstGeom prst="rect">
                      <a:avLst/>
                    </a:prstGeom>
                    <a:noFill/>
                    <a:ln>
                      <a:noFill/>
                    </a:ln>
                  </pic:spPr>
                </pic:pic>
              </a:graphicData>
            </a:graphic>
          </wp:inline>
        </w:drawing>
      </w:r>
    </w:p>
    <w:p w14:paraId="16AA6BD7" w14:textId="77777777" w:rsidR="005C3872" w:rsidRPr="004822D8" w:rsidRDefault="005C3872" w:rsidP="00990D00">
      <w:pPr>
        <w:rPr>
          <w:rFonts w:ascii="Times New Roman" w:hAnsi="Times New Roman" w:cs="Times New Roman"/>
          <w:color w:val="292B2C"/>
          <w:sz w:val="28"/>
          <w:szCs w:val="28"/>
        </w:rPr>
      </w:pPr>
      <w:r w:rsidRPr="004822D8">
        <w:rPr>
          <w:rFonts w:ascii="Times New Roman" w:hAnsi="Times New Roman" w:cs="Times New Roman"/>
          <w:color w:val="292B2C"/>
          <w:sz w:val="28"/>
          <w:szCs w:val="28"/>
        </w:rPr>
        <w:t>Mô tả</w:t>
      </w:r>
    </w:p>
    <w:p w14:paraId="22F7C9FC" w14:textId="77777777" w:rsidR="005C3872" w:rsidRPr="004822D8" w:rsidRDefault="005C3872" w:rsidP="00863652">
      <w:pPr>
        <w:numPr>
          <w:ilvl w:val="0"/>
          <w:numId w:val="29"/>
        </w:numPr>
        <w:shd w:val="clear" w:color="auto" w:fill="FFFFFF"/>
        <w:spacing w:before="100" w:beforeAutospacing="1" w:after="120" w:line="240" w:lineRule="auto"/>
        <w:rPr>
          <w:rFonts w:ascii="Times New Roman" w:hAnsi="Times New Roman" w:cs="Times New Roman"/>
          <w:color w:val="292B2C"/>
          <w:sz w:val="28"/>
          <w:szCs w:val="28"/>
        </w:rPr>
      </w:pPr>
      <w:r w:rsidRPr="004822D8">
        <w:rPr>
          <w:rFonts w:ascii="Times New Roman" w:hAnsi="Times New Roman" w:cs="Times New Roman"/>
          <w:color w:val="292B2C"/>
          <w:sz w:val="28"/>
          <w:szCs w:val="28"/>
        </w:rPr>
        <w:t>Đây được coi như là mô hình phát triển phần mềm đầu tiên được sử dụng.</w:t>
      </w:r>
    </w:p>
    <w:p w14:paraId="170C88D7" w14:textId="77777777" w:rsidR="005C3872" w:rsidRPr="004822D8" w:rsidRDefault="005C3872" w:rsidP="00863652">
      <w:pPr>
        <w:numPr>
          <w:ilvl w:val="0"/>
          <w:numId w:val="29"/>
        </w:numPr>
        <w:shd w:val="clear" w:color="auto" w:fill="FFFFFF"/>
        <w:spacing w:before="100" w:beforeAutospacing="1" w:after="120" w:line="240" w:lineRule="auto"/>
        <w:rPr>
          <w:rFonts w:ascii="Times New Roman" w:hAnsi="Times New Roman" w:cs="Times New Roman"/>
          <w:color w:val="292B2C"/>
          <w:sz w:val="28"/>
          <w:szCs w:val="28"/>
        </w:rPr>
      </w:pPr>
      <w:r w:rsidRPr="004822D8">
        <w:rPr>
          <w:rFonts w:ascii="Times New Roman" w:hAnsi="Times New Roman" w:cs="Times New Roman"/>
          <w:color w:val="292B2C"/>
          <w:sz w:val="28"/>
          <w:szCs w:val="28"/>
        </w:rPr>
        <w:t>Mô hình này áp dụng tuần tự các giai đoạn của phát triển phần mềm.</w:t>
      </w:r>
    </w:p>
    <w:p w14:paraId="56EA4DBC" w14:textId="77777777" w:rsidR="005C3872" w:rsidRPr="004822D8" w:rsidRDefault="005C3872" w:rsidP="00863652">
      <w:pPr>
        <w:numPr>
          <w:ilvl w:val="0"/>
          <w:numId w:val="29"/>
        </w:numPr>
        <w:shd w:val="clear" w:color="auto" w:fill="FFFFFF"/>
        <w:spacing w:before="100" w:beforeAutospacing="1" w:after="120" w:line="240" w:lineRule="auto"/>
        <w:rPr>
          <w:rFonts w:ascii="Times New Roman" w:hAnsi="Times New Roman" w:cs="Times New Roman"/>
          <w:color w:val="292B2C"/>
          <w:sz w:val="28"/>
          <w:szCs w:val="28"/>
        </w:rPr>
      </w:pPr>
      <w:r w:rsidRPr="004822D8">
        <w:rPr>
          <w:rFonts w:ascii="Times New Roman" w:hAnsi="Times New Roman" w:cs="Times New Roman"/>
          <w:color w:val="292B2C"/>
          <w:sz w:val="28"/>
          <w:szCs w:val="28"/>
        </w:rPr>
        <w:t>Đầu ra của giai đoạn trước là đầu vào của giai đoạn sau. Giai đoạn sau chỉ được thực hiện khi giai đoạn trước đã kết thúc. Đặc biệt không được quay lại giai đoạn trước để xử lý các yêu cầu khi muốn thay đổi.</w:t>
      </w:r>
    </w:p>
    <w:p w14:paraId="75B516E3" w14:textId="77777777" w:rsidR="005C3872" w:rsidRPr="004822D8" w:rsidRDefault="005C3872" w:rsidP="00990D00">
      <w:pPr>
        <w:rPr>
          <w:rFonts w:ascii="Times New Roman" w:hAnsi="Times New Roman" w:cs="Times New Roman"/>
          <w:color w:val="292B2C"/>
          <w:sz w:val="28"/>
          <w:szCs w:val="28"/>
        </w:rPr>
      </w:pPr>
      <w:r w:rsidRPr="004822D8">
        <w:rPr>
          <w:rFonts w:ascii="Times New Roman" w:hAnsi="Times New Roman" w:cs="Times New Roman"/>
          <w:color w:val="292B2C"/>
          <w:sz w:val="28"/>
          <w:szCs w:val="28"/>
        </w:rPr>
        <w:t>Phân tích mô hình</w:t>
      </w:r>
    </w:p>
    <w:p w14:paraId="3F3BEA64" w14:textId="77777777" w:rsidR="005C3872" w:rsidRPr="004822D8" w:rsidRDefault="005C3872" w:rsidP="00863652">
      <w:pPr>
        <w:numPr>
          <w:ilvl w:val="0"/>
          <w:numId w:val="30"/>
        </w:numPr>
        <w:shd w:val="clear" w:color="auto" w:fill="FFFFFF"/>
        <w:spacing w:before="100" w:beforeAutospacing="1" w:after="120" w:line="240" w:lineRule="auto"/>
        <w:rPr>
          <w:rFonts w:ascii="Times New Roman" w:hAnsi="Times New Roman" w:cs="Times New Roman"/>
          <w:color w:val="292B2C"/>
          <w:sz w:val="28"/>
          <w:szCs w:val="28"/>
        </w:rPr>
      </w:pPr>
      <w:r w:rsidRPr="004822D8">
        <w:rPr>
          <w:rStyle w:val="Strong"/>
          <w:rFonts w:ascii="Times New Roman" w:hAnsi="Times New Roman" w:cs="Times New Roman"/>
          <w:color w:val="292B2C"/>
          <w:sz w:val="28"/>
          <w:szCs w:val="28"/>
        </w:rPr>
        <w:t>Requirement gathering</w:t>
      </w:r>
      <w:r w:rsidRPr="004822D8">
        <w:rPr>
          <w:rFonts w:ascii="Times New Roman" w:hAnsi="Times New Roman" w:cs="Times New Roman"/>
          <w:color w:val="292B2C"/>
          <w:sz w:val="28"/>
          <w:szCs w:val="28"/>
        </w:rPr>
        <w:t>: Thu thập và phân tích yêu cầu được ghi lại vào tài liệu đặc tả yêu cầu trong giai đoạn này.</w:t>
      </w:r>
    </w:p>
    <w:p w14:paraId="789BD5C4" w14:textId="77777777" w:rsidR="005C3872" w:rsidRPr="004822D8" w:rsidRDefault="005C3872" w:rsidP="00863652">
      <w:pPr>
        <w:numPr>
          <w:ilvl w:val="0"/>
          <w:numId w:val="30"/>
        </w:numPr>
        <w:shd w:val="clear" w:color="auto" w:fill="FFFFFF"/>
        <w:spacing w:before="100" w:beforeAutospacing="1" w:after="120" w:line="240" w:lineRule="auto"/>
        <w:rPr>
          <w:rFonts w:ascii="Times New Roman" w:hAnsi="Times New Roman" w:cs="Times New Roman"/>
          <w:color w:val="292B2C"/>
          <w:sz w:val="28"/>
          <w:szCs w:val="28"/>
        </w:rPr>
      </w:pPr>
      <w:r w:rsidRPr="004822D8">
        <w:rPr>
          <w:rStyle w:val="Strong"/>
          <w:rFonts w:ascii="Times New Roman" w:hAnsi="Times New Roman" w:cs="Times New Roman"/>
          <w:color w:val="292B2C"/>
          <w:sz w:val="28"/>
          <w:szCs w:val="28"/>
        </w:rPr>
        <w:t>System Analysis</w:t>
      </w:r>
      <w:r w:rsidRPr="004822D8">
        <w:rPr>
          <w:rFonts w:ascii="Times New Roman" w:hAnsi="Times New Roman" w:cs="Times New Roman"/>
          <w:color w:val="292B2C"/>
          <w:sz w:val="28"/>
          <w:szCs w:val="28"/>
        </w:rPr>
        <w:t>: Phân tích thiết kế hệ thống phần mềm, xác định kiến trúc hệ thống tổng thể của phần mềm.</w:t>
      </w:r>
    </w:p>
    <w:p w14:paraId="0D64BF6F" w14:textId="77777777" w:rsidR="005C3872" w:rsidRPr="004822D8" w:rsidRDefault="005C3872" w:rsidP="00863652">
      <w:pPr>
        <w:numPr>
          <w:ilvl w:val="0"/>
          <w:numId w:val="30"/>
        </w:numPr>
        <w:shd w:val="clear" w:color="auto" w:fill="FFFFFF"/>
        <w:spacing w:before="100" w:beforeAutospacing="1" w:after="120" w:line="240" w:lineRule="auto"/>
        <w:rPr>
          <w:rFonts w:ascii="Times New Roman" w:hAnsi="Times New Roman" w:cs="Times New Roman"/>
          <w:color w:val="292B2C"/>
          <w:sz w:val="28"/>
          <w:szCs w:val="28"/>
        </w:rPr>
      </w:pPr>
      <w:r w:rsidRPr="004822D8">
        <w:rPr>
          <w:rStyle w:val="Strong"/>
          <w:rFonts w:ascii="Times New Roman" w:hAnsi="Times New Roman" w:cs="Times New Roman"/>
          <w:color w:val="292B2C"/>
          <w:sz w:val="28"/>
          <w:szCs w:val="28"/>
        </w:rPr>
        <w:t>Coding</w:t>
      </w:r>
      <w:r w:rsidRPr="004822D8">
        <w:rPr>
          <w:rFonts w:ascii="Times New Roman" w:hAnsi="Times New Roman" w:cs="Times New Roman"/>
          <w:color w:val="292B2C"/>
          <w:sz w:val="28"/>
          <w:szCs w:val="28"/>
        </w:rPr>
        <w:t>: Hệ thống được phát triển theo từng unit và được tích hợp trong giai đoạn tiếp theo. Mỗi Unit được phát triển và kiểm thử bởi dev được gọi là Unit Test.</w:t>
      </w:r>
    </w:p>
    <w:p w14:paraId="6D10C948" w14:textId="77777777" w:rsidR="005C3872" w:rsidRPr="004822D8" w:rsidRDefault="005C3872" w:rsidP="00863652">
      <w:pPr>
        <w:numPr>
          <w:ilvl w:val="0"/>
          <w:numId w:val="30"/>
        </w:numPr>
        <w:shd w:val="clear" w:color="auto" w:fill="FFFFFF"/>
        <w:spacing w:before="100" w:beforeAutospacing="1" w:after="120" w:line="240" w:lineRule="auto"/>
        <w:rPr>
          <w:rFonts w:ascii="Times New Roman" w:hAnsi="Times New Roman" w:cs="Times New Roman"/>
          <w:color w:val="292B2C"/>
          <w:sz w:val="28"/>
          <w:szCs w:val="28"/>
        </w:rPr>
      </w:pPr>
      <w:r w:rsidRPr="004822D8">
        <w:rPr>
          <w:rStyle w:val="Strong"/>
          <w:rFonts w:ascii="Times New Roman" w:hAnsi="Times New Roman" w:cs="Times New Roman"/>
          <w:color w:val="292B2C"/>
          <w:sz w:val="28"/>
          <w:szCs w:val="28"/>
        </w:rPr>
        <w:t>Testing</w:t>
      </w:r>
      <w:r w:rsidRPr="004822D8">
        <w:rPr>
          <w:rFonts w:ascii="Times New Roman" w:hAnsi="Times New Roman" w:cs="Times New Roman"/>
          <w:color w:val="292B2C"/>
          <w:sz w:val="28"/>
          <w:szCs w:val="28"/>
        </w:rPr>
        <w:t>: Cài đặt và kiểm thử phần mềm. Công việc chính của giai đoạn này là kiểm tra và sửa tất cả những lỗi tìm được sao cho phần mềm hoạt động chính xác và đúng theo tài liệu đặc tả yêu cầu.</w:t>
      </w:r>
    </w:p>
    <w:p w14:paraId="3806C5B2" w14:textId="77777777" w:rsidR="005C3872" w:rsidRPr="004822D8" w:rsidRDefault="005C3872" w:rsidP="00863652">
      <w:pPr>
        <w:numPr>
          <w:ilvl w:val="0"/>
          <w:numId w:val="30"/>
        </w:numPr>
        <w:shd w:val="clear" w:color="auto" w:fill="FFFFFF"/>
        <w:spacing w:before="100" w:beforeAutospacing="1" w:after="120" w:line="240" w:lineRule="auto"/>
        <w:rPr>
          <w:rFonts w:ascii="Times New Roman" w:hAnsi="Times New Roman" w:cs="Times New Roman"/>
          <w:color w:val="292B2C"/>
          <w:sz w:val="28"/>
          <w:szCs w:val="28"/>
        </w:rPr>
      </w:pPr>
      <w:r w:rsidRPr="004822D8">
        <w:rPr>
          <w:rStyle w:val="Strong"/>
          <w:rFonts w:ascii="Times New Roman" w:hAnsi="Times New Roman" w:cs="Times New Roman"/>
          <w:color w:val="292B2C"/>
          <w:sz w:val="28"/>
          <w:szCs w:val="28"/>
        </w:rPr>
        <w:t>Implementation</w:t>
      </w:r>
      <w:r w:rsidRPr="004822D8">
        <w:rPr>
          <w:rFonts w:ascii="Times New Roman" w:hAnsi="Times New Roman" w:cs="Times New Roman"/>
          <w:color w:val="292B2C"/>
          <w:sz w:val="28"/>
          <w:szCs w:val="28"/>
        </w:rPr>
        <w:t>: Triển khai hệ thống trong môi trường khách hàng và đưa ra thị trường.</w:t>
      </w:r>
    </w:p>
    <w:p w14:paraId="76DAFEEC" w14:textId="77777777" w:rsidR="005C3872" w:rsidRPr="004822D8" w:rsidRDefault="005C3872" w:rsidP="00863652">
      <w:pPr>
        <w:numPr>
          <w:ilvl w:val="0"/>
          <w:numId w:val="30"/>
        </w:numPr>
        <w:shd w:val="clear" w:color="auto" w:fill="FFFFFF"/>
        <w:spacing w:before="100" w:beforeAutospacing="1" w:after="120" w:line="240" w:lineRule="auto"/>
        <w:rPr>
          <w:rFonts w:ascii="Times New Roman" w:hAnsi="Times New Roman" w:cs="Times New Roman"/>
          <w:color w:val="292B2C"/>
          <w:sz w:val="28"/>
          <w:szCs w:val="28"/>
        </w:rPr>
      </w:pPr>
      <w:r w:rsidRPr="004822D8">
        <w:rPr>
          <w:rStyle w:val="Strong"/>
          <w:rFonts w:ascii="Times New Roman" w:hAnsi="Times New Roman" w:cs="Times New Roman"/>
          <w:color w:val="292B2C"/>
          <w:sz w:val="28"/>
          <w:szCs w:val="28"/>
        </w:rPr>
        <w:t>Operations and Maintenance</w:t>
      </w:r>
      <w:r w:rsidRPr="004822D8">
        <w:rPr>
          <w:rFonts w:ascii="Times New Roman" w:hAnsi="Times New Roman" w:cs="Times New Roman"/>
          <w:color w:val="292B2C"/>
          <w:sz w:val="28"/>
          <w:szCs w:val="28"/>
        </w:rPr>
        <w:t>: Bảo trì hệ thống khi có bất kỳ thay đổi nào từ phía khách hàng, người sử dụng.</w:t>
      </w:r>
    </w:p>
    <w:p w14:paraId="4A72ABF4" w14:textId="77777777" w:rsidR="005C3872" w:rsidRPr="004822D8" w:rsidRDefault="005C3872" w:rsidP="00990D00">
      <w:pPr>
        <w:rPr>
          <w:rFonts w:ascii="Times New Roman" w:hAnsi="Times New Roman" w:cs="Times New Roman"/>
          <w:color w:val="292B2C"/>
          <w:sz w:val="28"/>
          <w:szCs w:val="28"/>
        </w:rPr>
      </w:pPr>
      <w:r w:rsidRPr="004822D8">
        <w:rPr>
          <w:rFonts w:ascii="Times New Roman" w:hAnsi="Times New Roman" w:cs="Times New Roman"/>
          <w:color w:val="292B2C"/>
          <w:sz w:val="28"/>
          <w:szCs w:val="28"/>
        </w:rPr>
        <w:lastRenderedPageBreak/>
        <w:t>Ứng dụng</w:t>
      </w:r>
    </w:p>
    <w:p w14:paraId="2C3B922C" w14:textId="77777777" w:rsidR="005C3872" w:rsidRPr="004822D8" w:rsidRDefault="005C3872" w:rsidP="005C3872">
      <w:pPr>
        <w:pStyle w:val="NormalWeb"/>
        <w:shd w:val="clear" w:color="auto" w:fill="FFFFFF"/>
        <w:spacing w:before="120" w:beforeAutospacing="0" w:after="0" w:afterAutospacing="0"/>
        <w:rPr>
          <w:color w:val="1B1B1B"/>
          <w:spacing w:val="-1"/>
          <w:sz w:val="28"/>
          <w:szCs w:val="28"/>
        </w:rPr>
      </w:pPr>
      <w:r w:rsidRPr="004822D8">
        <w:rPr>
          <w:color w:val="1B1B1B"/>
          <w:spacing w:val="-1"/>
          <w:sz w:val="28"/>
          <w:szCs w:val="28"/>
        </w:rPr>
        <w:t>Mô hình thường được áp dụng cho các dự án phần mềm như sau:</w:t>
      </w:r>
    </w:p>
    <w:p w14:paraId="0463765C" w14:textId="77777777" w:rsidR="005C3872" w:rsidRPr="004822D8" w:rsidRDefault="005C3872" w:rsidP="00863652">
      <w:pPr>
        <w:numPr>
          <w:ilvl w:val="0"/>
          <w:numId w:val="31"/>
        </w:numPr>
        <w:shd w:val="clear" w:color="auto" w:fill="FFFFFF"/>
        <w:spacing w:before="100" w:beforeAutospacing="1" w:after="120" w:line="240" w:lineRule="auto"/>
        <w:rPr>
          <w:rFonts w:ascii="Times New Roman" w:hAnsi="Times New Roman" w:cs="Times New Roman"/>
          <w:color w:val="292B2C"/>
          <w:sz w:val="28"/>
          <w:szCs w:val="28"/>
        </w:rPr>
      </w:pPr>
      <w:r w:rsidRPr="004822D8">
        <w:rPr>
          <w:rFonts w:ascii="Times New Roman" w:hAnsi="Times New Roman" w:cs="Times New Roman"/>
          <w:color w:val="292B2C"/>
          <w:sz w:val="28"/>
          <w:szCs w:val="28"/>
        </w:rPr>
        <w:t>Các dự án nhỏ , ngắn hạn.</w:t>
      </w:r>
    </w:p>
    <w:p w14:paraId="76C048C3" w14:textId="77777777" w:rsidR="005C3872" w:rsidRPr="004822D8" w:rsidRDefault="005C3872" w:rsidP="00863652">
      <w:pPr>
        <w:numPr>
          <w:ilvl w:val="0"/>
          <w:numId w:val="31"/>
        </w:numPr>
        <w:shd w:val="clear" w:color="auto" w:fill="FFFFFF"/>
        <w:spacing w:before="100" w:beforeAutospacing="1" w:after="120" w:line="240" w:lineRule="auto"/>
        <w:rPr>
          <w:rFonts w:ascii="Times New Roman" w:hAnsi="Times New Roman" w:cs="Times New Roman"/>
          <w:color w:val="292B2C"/>
          <w:sz w:val="28"/>
          <w:szCs w:val="28"/>
        </w:rPr>
      </w:pPr>
      <w:r w:rsidRPr="004822D8">
        <w:rPr>
          <w:rFonts w:ascii="Times New Roman" w:hAnsi="Times New Roman" w:cs="Times New Roman"/>
          <w:color w:val="292B2C"/>
          <w:sz w:val="28"/>
          <w:szCs w:val="28"/>
        </w:rPr>
        <w:t>Các dự án có ít thay đổi về yêu cầu và không có những yêu cầu không rõ ràng.</w:t>
      </w:r>
    </w:p>
    <w:p w14:paraId="49B45A86" w14:textId="77777777" w:rsidR="005C3872" w:rsidRPr="004822D8" w:rsidRDefault="005C3872" w:rsidP="00990D00">
      <w:pPr>
        <w:rPr>
          <w:rFonts w:ascii="Times New Roman" w:hAnsi="Times New Roman" w:cs="Times New Roman"/>
          <w:color w:val="292B2C"/>
          <w:sz w:val="28"/>
          <w:szCs w:val="28"/>
        </w:rPr>
      </w:pPr>
      <w:r w:rsidRPr="004822D8">
        <w:rPr>
          <w:rFonts w:ascii="Times New Roman" w:hAnsi="Times New Roman" w:cs="Times New Roman"/>
          <w:color w:val="292B2C"/>
          <w:sz w:val="28"/>
          <w:szCs w:val="28"/>
        </w:rPr>
        <w:t>Ưu điểm</w:t>
      </w:r>
    </w:p>
    <w:p w14:paraId="27019FEC" w14:textId="3312EB2C" w:rsidR="005C3872" w:rsidRDefault="00DB27BA" w:rsidP="00863652">
      <w:pPr>
        <w:numPr>
          <w:ilvl w:val="0"/>
          <w:numId w:val="32"/>
        </w:numPr>
        <w:shd w:val="clear" w:color="auto" w:fill="FFFFFF"/>
        <w:spacing w:before="100" w:beforeAutospacing="1" w:after="120" w:line="240" w:lineRule="auto"/>
        <w:rPr>
          <w:rFonts w:ascii="Times New Roman" w:hAnsi="Times New Roman" w:cs="Times New Roman"/>
          <w:color w:val="292B2C"/>
          <w:sz w:val="28"/>
          <w:szCs w:val="28"/>
        </w:rPr>
      </w:pPr>
      <w:r>
        <w:rPr>
          <w:rFonts w:ascii="Times New Roman" w:hAnsi="Times New Roman" w:cs="Times New Roman"/>
          <w:color w:val="292B2C"/>
          <w:sz w:val="28"/>
          <w:szCs w:val="28"/>
        </w:rPr>
        <w:t>Giao diện thân thiện dễ sử dụng</w:t>
      </w:r>
    </w:p>
    <w:p w14:paraId="77D4D35E" w14:textId="3E072EB5" w:rsidR="00DB27BA" w:rsidRDefault="00DB27BA" w:rsidP="00863652">
      <w:pPr>
        <w:numPr>
          <w:ilvl w:val="0"/>
          <w:numId w:val="32"/>
        </w:numPr>
        <w:shd w:val="clear" w:color="auto" w:fill="FFFFFF"/>
        <w:spacing w:before="100" w:beforeAutospacing="1" w:after="120" w:line="240" w:lineRule="auto"/>
        <w:rPr>
          <w:rFonts w:ascii="Times New Roman" w:hAnsi="Times New Roman" w:cs="Times New Roman"/>
          <w:color w:val="292B2C"/>
          <w:sz w:val="28"/>
          <w:szCs w:val="28"/>
        </w:rPr>
      </w:pPr>
      <w:r>
        <w:rPr>
          <w:rFonts w:ascii="Times New Roman" w:hAnsi="Times New Roman" w:cs="Times New Roman"/>
          <w:color w:val="292B2C"/>
          <w:sz w:val="28"/>
          <w:szCs w:val="28"/>
        </w:rPr>
        <w:t>Tích hợp tạo và in báo cáo</w:t>
      </w:r>
    </w:p>
    <w:p w14:paraId="3497BB35" w14:textId="67C78F33" w:rsidR="00DB27BA" w:rsidRDefault="00DB27BA" w:rsidP="00863652">
      <w:pPr>
        <w:numPr>
          <w:ilvl w:val="0"/>
          <w:numId w:val="32"/>
        </w:numPr>
        <w:shd w:val="clear" w:color="auto" w:fill="FFFFFF"/>
        <w:spacing w:before="100" w:beforeAutospacing="1" w:after="120" w:line="240" w:lineRule="auto"/>
        <w:rPr>
          <w:rFonts w:ascii="Times New Roman" w:hAnsi="Times New Roman" w:cs="Times New Roman"/>
          <w:color w:val="292B2C"/>
          <w:sz w:val="28"/>
          <w:szCs w:val="28"/>
        </w:rPr>
      </w:pPr>
      <w:r>
        <w:rPr>
          <w:rFonts w:ascii="Times New Roman" w:hAnsi="Times New Roman" w:cs="Times New Roman"/>
          <w:color w:val="292B2C"/>
          <w:sz w:val="28"/>
          <w:szCs w:val="28"/>
        </w:rPr>
        <w:t>Tích hợp nhắn tin trong nội bộ công ty, cho phép giáo tiếp giữa các nhân viên qua App</w:t>
      </w:r>
    </w:p>
    <w:p w14:paraId="168701CB" w14:textId="37E8EB51" w:rsidR="00DB27BA" w:rsidRDefault="00DB27BA" w:rsidP="00863652">
      <w:pPr>
        <w:numPr>
          <w:ilvl w:val="0"/>
          <w:numId w:val="32"/>
        </w:numPr>
        <w:shd w:val="clear" w:color="auto" w:fill="FFFFFF"/>
        <w:spacing w:before="100" w:beforeAutospacing="1" w:after="120" w:line="240" w:lineRule="auto"/>
        <w:rPr>
          <w:rFonts w:ascii="Times New Roman" w:hAnsi="Times New Roman" w:cs="Times New Roman"/>
          <w:color w:val="292B2C"/>
          <w:sz w:val="28"/>
          <w:szCs w:val="28"/>
        </w:rPr>
      </w:pPr>
      <w:r>
        <w:rPr>
          <w:rFonts w:ascii="Times New Roman" w:hAnsi="Times New Roman" w:cs="Times New Roman"/>
          <w:color w:val="292B2C"/>
          <w:sz w:val="28"/>
          <w:szCs w:val="28"/>
        </w:rPr>
        <w:t>Cho phép tùy chỉnh thông tin cá nhân</w:t>
      </w:r>
    </w:p>
    <w:p w14:paraId="7D9847E2" w14:textId="02C8F203" w:rsidR="00DB27BA" w:rsidRPr="004822D8" w:rsidRDefault="00DB27BA" w:rsidP="00863652">
      <w:pPr>
        <w:numPr>
          <w:ilvl w:val="0"/>
          <w:numId w:val="32"/>
        </w:numPr>
        <w:shd w:val="clear" w:color="auto" w:fill="FFFFFF"/>
        <w:spacing w:before="100" w:beforeAutospacing="1" w:after="120" w:line="240" w:lineRule="auto"/>
        <w:rPr>
          <w:rFonts w:ascii="Times New Roman" w:hAnsi="Times New Roman" w:cs="Times New Roman"/>
          <w:color w:val="292B2C"/>
          <w:sz w:val="28"/>
          <w:szCs w:val="28"/>
        </w:rPr>
      </w:pPr>
      <w:r>
        <w:rPr>
          <w:rFonts w:ascii="Times New Roman" w:hAnsi="Times New Roman" w:cs="Times New Roman"/>
          <w:color w:val="292B2C"/>
          <w:sz w:val="28"/>
          <w:szCs w:val="28"/>
        </w:rPr>
        <w:t>Bảo mật tương đối tránh được tình trạng Brute Force</w:t>
      </w:r>
    </w:p>
    <w:p w14:paraId="0460E107" w14:textId="77777777" w:rsidR="005C3872" w:rsidRPr="004822D8" w:rsidRDefault="005C3872" w:rsidP="00863652">
      <w:pPr>
        <w:numPr>
          <w:ilvl w:val="0"/>
          <w:numId w:val="32"/>
        </w:numPr>
        <w:shd w:val="clear" w:color="auto" w:fill="FFFFFF"/>
        <w:spacing w:before="100" w:beforeAutospacing="1" w:after="120" w:line="240" w:lineRule="auto"/>
        <w:rPr>
          <w:rFonts w:ascii="Times New Roman" w:hAnsi="Times New Roman" w:cs="Times New Roman"/>
          <w:color w:val="292B2C"/>
          <w:sz w:val="28"/>
          <w:szCs w:val="28"/>
        </w:rPr>
      </w:pPr>
      <w:r w:rsidRPr="004822D8">
        <w:rPr>
          <w:rFonts w:ascii="Times New Roman" w:hAnsi="Times New Roman" w:cs="Times New Roman"/>
          <w:color w:val="292B2C"/>
          <w:sz w:val="28"/>
          <w:szCs w:val="28"/>
        </w:rPr>
        <w:t>Sản phẩm phát triển theo các giai đoạn được xác định rõ ràng.</w:t>
      </w:r>
    </w:p>
    <w:p w14:paraId="13A5772D" w14:textId="6DCD92DB" w:rsidR="005C3872" w:rsidRDefault="005C3872" w:rsidP="00863652">
      <w:pPr>
        <w:numPr>
          <w:ilvl w:val="0"/>
          <w:numId w:val="32"/>
        </w:numPr>
        <w:shd w:val="clear" w:color="auto" w:fill="FFFFFF"/>
        <w:spacing w:before="100" w:beforeAutospacing="1" w:after="120" w:line="240" w:lineRule="auto"/>
        <w:rPr>
          <w:rFonts w:ascii="Times New Roman" w:hAnsi="Times New Roman" w:cs="Times New Roman"/>
          <w:color w:val="292B2C"/>
          <w:sz w:val="28"/>
          <w:szCs w:val="28"/>
        </w:rPr>
      </w:pPr>
      <w:r w:rsidRPr="004822D8">
        <w:rPr>
          <w:rFonts w:ascii="Times New Roman" w:hAnsi="Times New Roman" w:cs="Times New Roman"/>
          <w:color w:val="292B2C"/>
          <w:sz w:val="28"/>
          <w:szCs w:val="28"/>
        </w:rPr>
        <w:t>Xác nhận ở từng giai đoạn, đảm bảo phát hiện sớm các lỗi.</w:t>
      </w:r>
    </w:p>
    <w:p w14:paraId="0287DB04" w14:textId="70B537E0" w:rsidR="00DB27BA" w:rsidRDefault="00DB27BA" w:rsidP="00DB27BA">
      <w:pPr>
        <w:numPr>
          <w:ilvl w:val="0"/>
          <w:numId w:val="32"/>
        </w:numPr>
        <w:shd w:val="clear" w:color="auto" w:fill="FFFFFF"/>
        <w:spacing w:before="100" w:beforeAutospacing="1" w:after="120" w:line="240" w:lineRule="auto"/>
        <w:rPr>
          <w:rFonts w:ascii="Times New Roman" w:hAnsi="Times New Roman" w:cs="Times New Roman"/>
          <w:color w:val="292B2C"/>
          <w:sz w:val="28"/>
          <w:szCs w:val="28"/>
        </w:rPr>
      </w:pPr>
      <w:r>
        <w:rPr>
          <w:rFonts w:ascii="Times New Roman" w:hAnsi="Times New Roman" w:cs="Times New Roman"/>
          <w:color w:val="292B2C"/>
          <w:sz w:val="28"/>
          <w:szCs w:val="28"/>
        </w:rPr>
        <w:t xml:space="preserve">Chống tình trạng thâm nhập vào dữ liệu nội bộ khi người ngoài đăng ký TK </w:t>
      </w:r>
      <w:r w:rsidRPr="00DB27BA">
        <w:rPr>
          <w:rFonts w:ascii="Times New Roman" w:hAnsi="Times New Roman" w:cs="Times New Roman"/>
          <w:color w:val="292B2C"/>
          <w:sz w:val="28"/>
          <w:szCs w:val="28"/>
        </w:rPr>
        <w:t>App</w:t>
      </w:r>
    </w:p>
    <w:p w14:paraId="732D88FA" w14:textId="2F45916A" w:rsidR="00DB27BA" w:rsidRPr="00DB27BA" w:rsidRDefault="00DB27BA" w:rsidP="00DB27BA">
      <w:pPr>
        <w:numPr>
          <w:ilvl w:val="0"/>
          <w:numId w:val="32"/>
        </w:numPr>
        <w:shd w:val="clear" w:color="auto" w:fill="FFFFFF"/>
        <w:spacing w:before="100" w:beforeAutospacing="1" w:after="120" w:line="240" w:lineRule="auto"/>
        <w:rPr>
          <w:rFonts w:ascii="Times New Roman" w:hAnsi="Times New Roman" w:cs="Times New Roman"/>
          <w:color w:val="292B2C"/>
          <w:sz w:val="28"/>
          <w:szCs w:val="28"/>
        </w:rPr>
      </w:pPr>
      <w:r>
        <w:rPr>
          <w:rFonts w:ascii="Times New Roman" w:hAnsi="Times New Roman" w:cs="Times New Roman"/>
          <w:color w:val="292B2C"/>
          <w:sz w:val="28"/>
          <w:szCs w:val="28"/>
        </w:rPr>
        <w:t xml:space="preserve">Có tài liệu hướng dẫn </w:t>
      </w:r>
    </w:p>
    <w:p w14:paraId="4DD9C493" w14:textId="77777777" w:rsidR="005C3872" w:rsidRPr="004822D8" w:rsidRDefault="005C3872" w:rsidP="00990D00">
      <w:pPr>
        <w:rPr>
          <w:rFonts w:ascii="Times New Roman" w:hAnsi="Times New Roman" w:cs="Times New Roman"/>
          <w:color w:val="292B2C"/>
          <w:sz w:val="28"/>
          <w:szCs w:val="28"/>
        </w:rPr>
      </w:pPr>
      <w:r w:rsidRPr="004822D8">
        <w:rPr>
          <w:rFonts w:ascii="Times New Roman" w:hAnsi="Times New Roman" w:cs="Times New Roman"/>
          <w:color w:val="292B2C"/>
          <w:sz w:val="28"/>
          <w:szCs w:val="28"/>
        </w:rPr>
        <w:t>Nhược điểm</w:t>
      </w:r>
    </w:p>
    <w:p w14:paraId="36572354" w14:textId="68305982" w:rsidR="005C3872" w:rsidRPr="004822D8" w:rsidRDefault="00DB27BA" w:rsidP="00863652">
      <w:pPr>
        <w:numPr>
          <w:ilvl w:val="0"/>
          <w:numId w:val="33"/>
        </w:numPr>
        <w:shd w:val="clear" w:color="auto" w:fill="FFFFFF"/>
        <w:spacing w:before="100" w:beforeAutospacing="1" w:after="120" w:line="240" w:lineRule="auto"/>
        <w:rPr>
          <w:rFonts w:ascii="Times New Roman" w:hAnsi="Times New Roman" w:cs="Times New Roman"/>
          <w:color w:val="292B2C"/>
          <w:sz w:val="28"/>
          <w:szCs w:val="28"/>
        </w:rPr>
      </w:pPr>
      <w:r>
        <w:rPr>
          <w:rFonts w:ascii="Times New Roman" w:hAnsi="Times New Roman" w:cs="Times New Roman"/>
          <w:color w:val="292B2C"/>
          <w:sz w:val="28"/>
          <w:szCs w:val="28"/>
        </w:rPr>
        <w:t>Khó khăn trong việc cài đặt phần mềm</w:t>
      </w:r>
    </w:p>
    <w:p w14:paraId="47F324E2" w14:textId="650066AB" w:rsidR="005C3872" w:rsidRPr="004822D8" w:rsidRDefault="00DB27BA" w:rsidP="00863652">
      <w:pPr>
        <w:numPr>
          <w:ilvl w:val="0"/>
          <w:numId w:val="33"/>
        </w:numPr>
        <w:shd w:val="clear" w:color="auto" w:fill="FFFFFF"/>
        <w:spacing w:before="100" w:beforeAutospacing="1" w:after="120" w:line="240" w:lineRule="auto"/>
        <w:rPr>
          <w:rFonts w:ascii="Times New Roman" w:hAnsi="Times New Roman" w:cs="Times New Roman"/>
          <w:color w:val="292B2C"/>
          <w:sz w:val="28"/>
          <w:szCs w:val="28"/>
        </w:rPr>
      </w:pPr>
      <w:r>
        <w:rPr>
          <w:rFonts w:ascii="Times New Roman" w:hAnsi="Times New Roman" w:cs="Times New Roman"/>
          <w:color w:val="292B2C"/>
          <w:sz w:val="28"/>
          <w:szCs w:val="28"/>
        </w:rPr>
        <w:t>Yêu cầu cấu hình tầm trung</w:t>
      </w:r>
      <w:r w:rsidR="005C3872" w:rsidRPr="004822D8">
        <w:rPr>
          <w:rFonts w:ascii="Times New Roman" w:hAnsi="Times New Roman" w:cs="Times New Roman"/>
          <w:color w:val="292B2C"/>
          <w:sz w:val="28"/>
          <w:szCs w:val="28"/>
        </w:rPr>
        <w:t>.</w:t>
      </w:r>
    </w:p>
    <w:p w14:paraId="55DAC3FF" w14:textId="77777777" w:rsidR="005C3872" w:rsidRPr="004822D8" w:rsidRDefault="005C3872" w:rsidP="00863652">
      <w:pPr>
        <w:numPr>
          <w:ilvl w:val="0"/>
          <w:numId w:val="33"/>
        </w:numPr>
        <w:shd w:val="clear" w:color="auto" w:fill="FFFFFF"/>
        <w:spacing w:before="100" w:beforeAutospacing="1" w:after="120" w:line="240" w:lineRule="auto"/>
        <w:rPr>
          <w:rFonts w:ascii="Times New Roman" w:hAnsi="Times New Roman" w:cs="Times New Roman"/>
          <w:color w:val="292B2C"/>
          <w:sz w:val="28"/>
          <w:szCs w:val="28"/>
        </w:rPr>
      </w:pPr>
      <w:r w:rsidRPr="004822D8">
        <w:rPr>
          <w:rFonts w:ascii="Times New Roman" w:hAnsi="Times New Roman" w:cs="Times New Roman"/>
          <w:color w:val="292B2C"/>
          <w:sz w:val="28"/>
          <w:szCs w:val="28"/>
        </w:rPr>
        <w:t>Mô hình không thích hợp với những dự án dài, đang diễn ra, hay những dự án phức tạp, có nhiều thay đổi về yêu cầu trong vòng đời phát triển.</w:t>
      </w:r>
    </w:p>
    <w:p w14:paraId="449DFBEE" w14:textId="4E86628D" w:rsidR="005C3872" w:rsidRDefault="00DB27BA" w:rsidP="00863652">
      <w:pPr>
        <w:numPr>
          <w:ilvl w:val="0"/>
          <w:numId w:val="33"/>
        </w:numPr>
        <w:shd w:val="clear" w:color="auto" w:fill="FFFFFF"/>
        <w:spacing w:before="100" w:beforeAutospacing="1" w:after="120" w:line="240" w:lineRule="auto"/>
        <w:rPr>
          <w:rFonts w:ascii="Times New Roman" w:hAnsi="Times New Roman" w:cs="Times New Roman"/>
          <w:color w:val="292B2C"/>
          <w:sz w:val="28"/>
          <w:szCs w:val="28"/>
        </w:rPr>
      </w:pPr>
      <w:r>
        <w:rPr>
          <w:rFonts w:ascii="Times New Roman" w:hAnsi="Times New Roman" w:cs="Times New Roman"/>
          <w:color w:val="292B2C"/>
          <w:sz w:val="28"/>
          <w:szCs w:val="28"/>
        </w:rPr>
        <w:t>Việc thiếp lập giao diện mặc định theo thiên hướng duy nhất khó thay đổi</w:t>
      </w:r>
      <w:r w:rsidR="005C3872" w:rsidRPr="004822D8">
        <w:rPr>
          <w:rFonts w:ascii="Times New Roman" w:hAnsi="Times New Roman" w:cs="Times New Roman"/>
          <w:color w:val="292B2C"/>
          <w:sz w:val="28"/>
          <w:szCs w:val="28"/>
        </w:rPr>
        <w:t>.</w:t>
      </w:r>
    </w:p>
    <w:p w14:paraId="147FA0FA" w14:textId="026DC04B" w:rsidR="00DB27BA" w:rsidRPr="004822D8" w:rsidRDefault="00DB27BA" w:rsidP="00863652">
      <w:pPr>
        <w:numPr>
          <w:ilvl w:val="0"/>
          <w:numId w:val="33"/>
        </w:numPr>
        <w:shd w:val="clear" w:color="auto" w:fill="FFFFFF"/>
        <w:spacing w:before="100" w:beforeAutospacing="1" w:after="120" w:line="240" w:lineRule="auto"/>
        <w:rPr>
          <w:rFonts w:ascii="Times New Roman" w:hAnsi="Times New Roman" w:cs="Times New Roman"/>
          <w:color w:val="292B2C"/>
          <w:sz w:val="28"/>
          <w:szCs w:val="28"/>
        </w:rPr>
      </w:pPr>
      <w:r>
        <w:rPr>
          <w:rFonts w:ascii="Times New Roman" w:hAnsi="Times New Roman" w:cs="Times New Roman"/>
          <w:color w:val="292B2C"/>
          <w:sz w:val="28"/>
          <w:szCs w:val="28"/>
        </w:rPr>
        <w:t>Không sử dụng được đa ngôn ngữ</w:t>
      </w:r>
    </w:p>
    <w:p w14:paraId="571A401A" w14:textId="7BD6C1AF" w:rsidR="005C3872" w:rsidRPr="004822D8" w:rsidRDefault="005C3872" w:rsidP="005C3872">
      <w:pPr>
        <w:pStyle w:val="ListParagraph"/>
        <w:ind w:left="1429"/>
        <w:rPr>
          <w:rFonts w:ascii="Times New Roman" w:hAnsi="Times New Roman" w:cs="Times New Roman"/>
          <w:b/>
          <w:bCs/>
          <w:sz w:val="28"/>
          <w:szCs w:val="28"/>
          <w:lang w:val="vi-VN" w:eastAsia="vi-VN"/>
        </w:rPr>
      </w:pPr>
    </w:p>
    <w:p w14:paraId="78D149D0" w14:textId="1009987E" w:rsidR="005C3872" w:rsidRPr="004822D8" w:rsidRDefault="005C3872" w:rsidP="005C3872">
      <w:pPr>
        <w:pStyle w:val="ListParagraph"/>
        <w:ind w:left="1429"/>
        <w:rPr>
          <w:rFonts w:ascii="Times New Roman" w:hAnsi="Times New Roman" w:cs="Times New Roman"/>
          <w:b/>
          <w:bCs/>
          <w:sz w:val="28"/>
          <w:szCs w:val="28"/>
          <w:lang w:val="vi-VN" w:eastAsia="vi-VN"/>
        </w:rPr>
      </w:pPr>
    </w:p>
    <w:p w14:paraId="5B2BCADA" w14:textId="3A11E610" w:rsidR="005C3872" w:rsidRPr="004822D8" w:rsidRDefault="005C3872" w:rsidP="005C3872">
      <w:pPr>
        <w:pStyle w:val="ListParagraph"/>
        <w:ind w:left="1429"/>
        <w:rPr>
          <w:rFonts w:ascii="Times New Roman" w:hAnsi="Times New Roman" w:cs="Times New Roman"/>
          <w:b/>
          <w:bCs/>
          <w:sz w:val="28"/>
          <w:szCs w:val="28"/>
          <w:lang w:val="vi-VN" w:eastAsia="vi-VN"/>
        </w:rPr>
      </w:pPr>
    </w:p>
    <w:p w14:paraId="5BB3B79F" w14:textId="1898375D" w:rsidR="005C3872" w:rsidRPr="004822D8" w:rsidRDefault="005C3872" w:rsidP="005C3872">
      <w:pPr>
        <w:pStyle w:val="ListParagraph"/>
        <w:ind w:left="1429"/>
        <w:rPr>
          <w:rFonts w:ascii="Times New Roman" w:hAnsi="Times New Roman" w:cs="Times New Roman"/>
          <w:b/>
          <w:bCs/>
          <w:sz w:val="28"/>
          <w:szCs w:val="28"/>
          <w:lang w:val="vi-VN" w:eastAsia="vi-VN"/>
        </w:rPr>
      </w:pPr>
    </w:p>
    <w:p w14:paraId="2290B424" w14:textId="245B9C40" w:rsidR="005C3872" w:rsidRPr="004822D8" w:rsidRDefault="005C3872" w:rsidP="005C3872">
      <w:pPr>
        <w:pStyle w:val="ListParagraph"/>
        <w:ind w:left="1429"/>
        <w:rPr>
          <w:rFonts w:ascii="Times New Roman" w:hAnsi="Times New Roman" w:cs="Times New Roman"/>
          <w:b/>
          <w:bCs/>
          <w:sz w:val="28"/>
          <w:szCs w:val="28"/>
          <w:lang w:val="vi-VN" w:eastAsia="vi-VN"/>
        </w:rPr>
      </w:pPr>
    </w:p>
    <w:p w14:paraId="69860E8D" w14:textId="56E9261E" w:rsidR="005C3872" w:rsidRPr="004822D8" w:rsidRDefault="005C3872" w:rsidP="005C3872">
      <w:pPr>
        <w:pStyle w:val="ListParagraph"/>
        <w:ind w:left="1429"/>
        <w:rPr>
          <w:rFonts w:ascii="Times New Roman" w:hAnsi="Times New Roman" w:cs="Times New Roman"/>
          <w:b/>
          <w:bCs/>
          <w:sz w:val="28"/>
          <w:szCs w:val="28"/>
          <w:lang w:val="vi-VN" w:eastAsia="vi-VN"/>
        </w:rPr>
      </w:pPr>
    </w:p>
    <w:p w14:paraId="49682025" w14:textId="3AA5FDB7" w:rsidR="005C3872" w:rsidRPr="004822D8" w:rsidRDefault="005C3872" w:rsidP="005C3872">
      <w:pPr>
        <w:pStyle w:val="ListParagraph"/>
        <w:ind w:left="1429"/>
        <w:rPr>
          <w:rFonts w:ascii="Times New Roman" w:hAnsi="Times New Roman" w:cs="Times New Roman"/>
          <w:b/>
          <w:bCs/>
          <w:sz w:val="28"/>
          <w:szCs w:val="28"/>
          <w:lang w:val="vi-VN" w:eastAsia="vi-VN"/>
        </w:rPr>
      </w:pPr>
    </w:p>
    <w:p w14:paraId="0D0319E5" w14:textId="4B051373" w:rsidR="005C3872" w:rsidRPr="004822D8" w:rsidRDefault="005C3872" w:rsidP="005C3872">
      <w:pPr>
        <w:pStyle w:val="ListParagraph"/>
        <w:ind w:left="1429"/>
        <w:rPr>
          <w:rFonts w:ascii="Times New Roman" w:hAnsi="Times New Roman" w:cs="Times New Roman"/>
          <w:b/>
          <w:bCs/>
          <w:sz w:val="28"/>
          <w:szCs w:val="28"/>
          <w:lang w:val="vi-VN" w:eastAsia="vi-VN"/>
        </w:rPr>
      </w:pPr>
    </w:p>
    <w:p w14:paraId="1CC7F188" w14:textId="4498A79C" w:rsidR="005C3872" w:rsidRPr="004822D8" w:rsidRDefault="005C3872" w:rsidP="005C3872">
      <w:pPr>
        <w:pStyle w:val="ListParagraph"/>
        <w:ind w:left="1429"/>
        <w:rPr>
          <w:rFonts w:ascii="Times New Roman" w:hAnsi="Times New Roman" w:cs="Times New Roman"/>
          <w:b/>
          <w:bCs/>
          <w:sz w:val="28"/>
          <w:szCs w:val="28"/>
          <w:lang w:val="vi-VN" w:eastAsia="vi-VN"/>
        </w:rPr>
      </w:pPr>
    </w:p>
    <w:p w14:paraId="2F62EF41" w14:textId="01815EEB" w:rsidR="005C3872" w:rsidRPr="004822D8" w:rsidRDefault="005C3872" w:rsidP="005C3872">
      <w:pPr>
        <w:pStyle w:val="ListParagraph"/>
        <w:ind w:left="1429"/>
        <w:rPr>
          <w:rFonts w:ascii="Times New Roman" w:hAnsi="Times New Roman" w:cs="Times New Roman"/>
          <w:b/>
          <w:bCs/>
          <w:sz w:val="28"/>
          <w:szCs w:val="28"/>
          <w:lang w:val="vi-VN" w:eastAsia="vi-VN"/>
        </w:rPr>
      </w:pPr>
    </w:p>
    <w:p w14:paraId="5B2309BA" w14:textId="6A3912CA" w:rsidR="005C3872" w:rsidRPr="004822D8" w:rsidRDefault="005C3872" w:rsidP="005C3872">
      <w:pPr>
        <w:pStyle w:val="ListParagraph"/>
        <w:ind w:left="1429"/>
        <w:rPr>
          <w:rFonts w:ascii="Times New Roman" w:hAnsi="Times New Roman" w:cs="Times New Roman"/>
          <w:b/>
          <w:bCs/>
          <w:sz w:val="28"/>
          <w:szCs w:val="28"/>
          <w:lang w:val="vi-VN" w:eastAsia="vi-VN"/>
        </w:rPr>
      </w:pPr>
    </w:p>
    <w:p w14:paraId="2A92BC1B" w14:textId="5A4720CA" w:rsidR="005C3872" w:rsidRPr="004822D8" w:rsidRDefault="005C3872" w:rsidP="005C3872">
      <w:pPr>
        <w:pStyle w:val="ListParagraph"/>
        <w:ind w:left="1429"/>
        <w:rPr>
          <w:rFonts w:ascii="Times New Roman" w:hAnsi="Times New Roman" w:cs="Times New Roman"/>
          <w:b/>
          <w:bCs/>
          <w:sz w:val="28"/>
          <w:szCs w:val="28"/>
          <w:lang w:val="vi-VN" w:eastAsia="vi-VN"/>
        </w:rPr>
      </w:pPr>
    </w:p>
    <w:p w14:paraId="75C1BC12" w14:textId="245904D0" w:rsidR="005C3872" w:rsidRPr="004822D8" w:rsidRDefault="005C3872" w:rsidP="005C3872">
      <w:pPr>
        <w:pStyle w:val="ListParagraph"/>
        <w:ind w:left="1429"/>
        <w:rPr>
          <w:rFonts w:ascii="Times New Roman" w:hAnsi="Times New Roman" w:cs="Times New Roman"/>
          <w:b/>
          <w:bCs/>
          <w:sz w:val="28"/>
          <w:szCs w:val="28"/>
          <w:lang w:val="vi-VN" w:eastAsia="vi-VN"/>
        </w:rPr>
      </w:pPr>
    </w:p>
    <w:p w14:paraId="061A6639" w14:textId="77777777" w:rsidR="005C3872" w:rsidRPr="004822D8" w:rsidRDefault="005C3872" w:rsidP="005C3872">
      <w:pPr>
        <w:pStyle w:val="ListParagraph"/>
        <w:ind w:left="1429"/>
        <w:rPr>
          <w:rFonts w:ascii="Times New Roman" w:hAnsi="Times New Roman" w:cs="Times New Roman"/>
          <w:b/>
          <w:bCs/>
          <w:sz w:val="28"/>
          <w:szCs w:val="28"/>
          <w:lang w:val="vi-VN" w:eastAsia="vi-VN"/>
        </w:rPr>
      </w:pPr>
    </w:p>
    <w:p w14:paraId="6387531C" w14:textId="598C3CAD" w:rsidR="005C3872" w:rsidRPr="004822D8" w:rsidRDefault="005C3872" w:rsidP="005C3872">
      <w:pPr>
        <w:pStyle w:val="ListParagraph"/>
        <w:ind w:left="1429"/>
        <w:rPr>
          <w:rFonts w:ascii="Times New Roman" w:hAnsi="Times New Roman" w:cs="Times New Roman"/>
          <w:b/>
          <w:bCs/>
          <w:sz w:val="28"/>
          <w:szCs w:val="28"/>
          <w:lang w:val="vi-VN" w:eastAsia="vi-VN"/>
        </w:rPr>
      </w:pPr>
    </w:p>
    <w:p w14:paraId="74009B13" w14:textId="564A2D20" w:rsidR="005C3872" w:rsidRPr="004822D8" w:rsidRDefault="005C3872" w:rsidP="005C3872">
      <w:pPr>
        <w:pStyle w:val="ListParagraph"/>
        <w:ind w:left="1429"/>
        <w:rPr>
          <w:rFonts w:ascii="Times New Roman" w:hAnsi="Times New Roman" w:cs="Times New Roman"/>
          <w:b/>
          <w:bCs/>
          <w:sz w:val="28"/>
          <w:szCs w:val="28"/>
          <w:lang w:val="vi-VN" w:eastAsia="vi-VN"/>
        </w:rPr>
      </w:pPr>
    </w:p>
    <w:p w14:paraId="00BBEDA6" w14:textId="77777777" w:rsidR="005C3872" w:rsidRPr="004822D8" w:rsidRDefault="005C3872" w:rsidP="005C3872">
      <w:pPr>
        <w:pStyle w:val="ListParagraph"/>
        <w:ind w:left="1429"/>
        <w:rPr>
          <w:rFonts w:ascii="Times New Roman" w:hAnsi="Times New Roman" w:cs="Times New Roman"/>
          <w:b/>
          <w:bCs/>
          <w:sz w:val="28"/>
          <w:szCs w:val="28"/>
          <w:lang w:val="vi-VN" w:eastAsia="vi-VN"/>
        </w:rPr>
      </w:pPr>
    </w:p>
    <w:p w14:paraId="39712792" w14:textId="04C8D876" w:rsidR="006A0284" w:rsidRPr="004822D8" w:rsidRDefault="00941D74" w:rsidP="00941D74">
      <w:pPr>
        <w:pStyle w:val="ListParagraph"/>
        <w:numPr>
          <w:ilvl w:val="1"/>
          <w:numId w:val="44"/>
        </w:numPr>
        <w:outlineLvl w:val="1"/>
        <w:rPr>
          <w:rFonts w:ascii="Times New Roman" w:hAnsi="Times New Roman" w:cs="Times New Roman"/>
          <w:b/>
          <w:bCs/>
          <w:sz w:val="28"/>
          <w:szCs w:val="28"/>
          <w:lang w:val="vi-VN" w:eastAsia="vi-VN"/>
        </w:rPr>
      </w:pPr>
      <w:r w:rsidRPr="004822D8">
        <w:rPr>
          <w:rFonts w:ascii="Times New Roman" w:hAnsi="Times New Roman" w:cs="Times New Roman"/>
          <w:b/>
          <w:bCs/>
          <w:sz w:val="28"/>
          <w:szCs w:val="28"/>
          <w:lang w:eastAsia="vi-VN"/>
        </w:rPr>
        <w:t xml:space="preserve"> </w:t>
      </w:r>
      <w:bookmarkStart w:id="11" w:name="_Toc71995233"/>
      <w:r w:rsidR="009A2B1D" w:rsidRPr="004822D8">
        <w:rPr>
          <w:rFonts w:ascii="Times New Roman" w:hAnsi="Times New Roman" w:cs="Times New Roman"/>
          <w:b/>
          <w:bCs/>
          <w:sz w:val="28"/>
          <w:szCs w:val="28"/>
          <w:lang w:val="vi-VN" w:eastAsia="vi-VN"/>
        </w:rPr>
        <w:t>Kiến trúc</w:t>
      </w:r>
      <w:r w:rsidR="002F349C" w:rsidRPr="004822D8">
        <w:rPr>
          <w:rFonts w:ascii="Times New Roman" w:hAnsi="Times New Roman" w:cs="Times New Roman"/>
          <w:b/>
          <w:bCs/>
          <w:sz w:val="28"/>
          <w:szCs w:val="28"/>
          <w:lang w:val="vi-VN" w:eastAsia="vi-VN"/>
        </w:rPr>
        <w:t xml:space="preserve"> </w:t>
      </w:r>
      <w:r w:rsidR="009A2B1D" w:rsidRPr="004822D8">
        <w:rPr>
          <w:rFonts w:ascii="Times New Roman" w:hAnsi="Times New Roman" w:cs="Times New Roman"/>
          <w:b/>
          <w:bCs/>
          <w:sz w:val="28"/>
          <w:szCs w:val="28"/>
          <w:lang w:val="vi-VN" w:eastAsia="vi-VN"/>
        </w:rPr>
        <w:t xml:space="preserve">chức năng </w:t>
      </w:r>
      <w:r w:rsidR="002F349C" w:rsidRPr="004822D8">
        <w:rPr>
          <w:rFonts w:ascii="Times New Roman" w:hAnsi="Times New Roman" w:cs="Times New Roman"/>
          <w:b/>
          <w:bCs/>
          <w:sz w:val="28"/>
          <w:szCs w:val="28"/>
          <w:lang w:val="vi-VN" w:eastAsia="vi-VN"/>
        </w:rPr>
        <w:t>hệ thống</w:t>
      </w:r>
      <w:bookmarkEnd w:id="11"/>
    </w:p>
    <w:p w14:paraId="2D4CDCE1" w14:textId="4C1926CF" w:rsidR="006A0284" w:rsidRPr="004822D8" w:rsidRDefault="006A0284" w:rsidP="006A0284">
      <w:pPr>
        <w:pStyle w:val="ListParagraph"/>
        <w:ind w:left="360"/>
        <w:rPr>
          <w:rFonts w:ascii="Times New Roman" w:hAnsi="Times New Roman" w:cs="Times New Roman"/>
          <w:b/>
          <w:bCs/>
          <w:sz w:val="28"/>
          <w:szCs w:val="28"/>
          <w:lang w:eastAsia="vi-VN"/>
        </w:rPr>
      </w:pPr>
      <w:r w:rsidRPr="004822D8">
        <w:rPr>
          <w:rFonts w:ascii="Times New Roman" w:hAnsi="Times New Roman" w:cs="Times New Roman"/>
          <w:b/>
          <w:bCs/>
          <w:sz w:val="28"/>
          <w:szCs w:val="28"/>
          <w:lang w:eastAsia="vi-VN"/>
        </w:rPr>
        <w:t>A. Mô hình hệ thống</w:t>
      </w:r>
    </w:p>
    <w:p w14:paraId="59AAD57F" w14:textId="3171B39D" w:rsidR="002F349C" w:rsidRPr="004822D8" w:rsidRDefault="002F349C" w:rsidP="00941D74">
      <w:pPr>
        <w:pStyle w:val="ListParagraph"/>
        <w:numPr>
          <w:ilvl w:val="2"/>
          <w:numId w:val="43"/>
        </w:numPr>
        <w:ind w:left="0" w:firstLine="0"/>
        <w:jc w:val="both"/>
        <w:outlineLvl w:val="1"/>
        <w:rPr>
          <w:rFonts w:ascii="Times New Roman" w:hAnsi="Times New Roman" w:cs="Times New Roman"/>
          <w:b/>
          <w:sz w:val="28"/>
          <w:szCs w:val="28"/>
        </w:rPr>
      </w:pPr>
      <w:bookmarkStart w:id="12" w:name="_Toc71995234"/>
      <w:r w:rsidRPr="004822D8">
        <w:rPr>
          <w:rFonts w:ascii="Times New Roman" w:hAnsi="Times New Roman" w:cs="Times New Roman"/>
          <w:b/>
          <w:sz w:val="28"/>
          <w:szCs w:val="28"/>
        </w:rPr>
        <w:t xml:space="preserve">Lược đồ </w:t>
      </w:r>
      <w:r w:rsidR="009C3763" w:rsidRPr="004822D8">
        <w:rPr>
          <w:rFonts w:ascii="Times New Roman" w:hAnsi="Times New Roman" w:cs="Times New Roman"/>
          <w:b/>
          <w:sz w:val="28"/>
          <w:szCs w:val="28"/>
          <w:lang w:val="vi-VN"/>
        </w:rPr>
        <w:t>B</w:t>
      </w:r>
      <w:r w:rsidRPr="004822D8">
        <w:rPr>
          <w:rFonts w:ascii="Times New Roman" w:hAnsi="Times New Roman" w:cs="Times New Roman"/>
          <w:b/>
          <w:sz w:val="28"/>
          <w:szCs w:val="28"/>
        </w:rPr>
        <w:t>FD</w:t>
      </w:r>
      <w:bookmarkEnd w:id="12"/>
    </w:p>
    <w:p w14:paraId="09CD4DC5" w14:textId="77777777" w:rsidR="002F349C" w:rsidRPr="004822D8" w:rsidRDefault="002F349C" w:rsidP="002F349C">
      <w:pPr>
        <w:pStyle w:val="ListParagraph"/>
        <w:ind w:left="-1080"/>
        <w:jc w:val="both"/>
        <w:rPr>
          <w:rFonts w:ascii="Times New Roman" w:hAnsi="Times New Roman" w:cs="Times New Roman"/>
          <w:sz w:val="28"/>
          <w:szCs w:val="28"/>
        </w:rPr>
      </w:pPr>
      <w:r w:rsidRPr="004822D8">
        <w:rPr>
          <w:rFonts w:ascii="Times New Roman" w:hAnsi="Times New Roman" w:cs="Times New Roman"/>
          <w:noProof/>
          <w:sz w:val="28"/>
          <w:szCs w:val="28"/>
        </w:rPr>
        <w:drawing>
          <wp:inline distT="0" distB="0" distL="0" distR="0" wp14:anchorId="1E10051F" wp14:editId="67A14682">
            <wp:extent cx="7305675" cy="4038600"/>
            <wp:effectExtent l="0" t="0" r="9525" b="0"/>
            <wp:docPr id="35" name="Picture 1" descr="https://documents.lucidchart.com/documents/53201585-7e35-417b-bd4c-6b2f79d4dcc5/pages/0_0?a=2726&amp;x=-336&amp;y=333&amp;w=1860&amp;h=1024&amp;store=1&amp;accept=image%2F*&amp;auth=LCA%203572023ec983164cead73f1d4c22d8d93bb70c65-ts%3D1530460257"/>
            <wp:cNvGraphicFramePr/>
            <a:graphic xmlns:a="http://schemas.openxmlformats.org/drawingml/2006/main">
              <a:graphicData uri="http://schemas.openxmlformats.org/drawingml/2006/picture">
                <pic:pic xmlns:pic="http://schemas.openxmlformats.org/drawingml/2006/picture">
                  <pic:nvPicPr>
                    <pic:cNvPr id="1" name="Picture 1" descr="https://documents.lucidchart.com/documents/53201585-7e35-417b-bd4c-6b2f79d4dcc5/pages/0_0?a=2726&amp;x=-336&amp;y=333&amp;w=1860&amp;h=1024&amp;store=1&amp;accept=image%2F*&amp;auth=LCA%203572023ec983164cead73f1d4c22d8d93bb70c65-ts%3D1530460257"/>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7305675" cy="4038600"/>
                    </a:xfrm>
                    <a:prstGeom prst="rect">
                      <a:avLst/>
                    </a:prstGeom>
                    <a:noFill/>
                    <a:ln>
                      <a:noFill/>
                    </a:ln>
                  </pic:spPr>
                </pic:pic>
              </a:graphicData>
            </a:graphic>
          </wp:inline>
        </w:drawing>
      </w:r>
    </w:p>
    <w:p w14:paraId="242D2FDF" w14:textId="77777777" w:rsidR="002F349C" w:rsidRPr="004822D8" w:rsidRDefault="002F349C" w:rsidP="002F349C">
      <w:pPr>
        <w:pStyle w:val="ListParagraph"/>
        <w:ind w:left="-1080"/>
        <w:jc w:val="both"/>
        <w:rPr>
          <w:rFonts w:ascii="Times New Roman" w:hAnsi="Times New Roman" w:cs="Times New Roman"/>
          <w:sz w:val="28"/>
          <w:szCs w:val="28"/>
        </w:rPr>
      </w:pPr>
    </w:p>
    <w:p w14:paraId="7492456A" w14:textId="56DAA587" w:rsidR="002F349C" w:rsidRPr="004822D8" w:rsidRDefault="002F349C" w:rsidP="00941D74">
      <w:pPr>
        <w:pStyle w:val="ListParagraph"/>
        <w:numPr>
          <w:ilvl w:val="2"/>
          <w:numId w:val="43"/>
        </w:numPr>
        <w:jc w:val="both"/>
        <w:outlineLvl w:val="1"/>
        <w:rPr>
          <w:rFonts w:ascii="Times New Roman" w:hAnsi="Times New Roman" w:cs="Times New Roman"/>
          <w:b/>
          <w:sz w:val="28"/>
          <w:szCs w:val="28"/>
        </w:rPr>
      </w:pPr>
      <w:bookmarkStart w:id="13" w:name="_Toc71995235"/>
      <w:r w:rsidRPr="004822D8">
        <w:rPr>
          <w:rFonts w:ascii="Times New Roman" w:hAnsi="Times New Roman" w:cs="Times New Roman"/>
          <w:b/>
          <w:sz w:val="28"/>
          <w:szCs w:val="28"/>
        </w:rPr>
        <w:t>Bảng giải thích/Mô tả chức năng</w:t>
      </w:r>
      <w:bookmarkEnd w:id="13"/>
    </w:p>
    <w:tbl>
      <w:tblPr>
        <w:tblW w:w="8640" w:type="dxa"/>
        <w:tblInd w:w="715" w:type="dxa"/>
        <w:tblLook w:val="04A0" w:firstRow="1" w:lastRow="0" w:firstColumn="1" w:lastColumn="0" w:noHBand="0" w:noVBand="1"/>
      </w:tblPr>
      <w:tblGrid>
        <w:gridCol w:w="1975"/>
        <w:gridCol w:w="6665"/>
      </w:tblGrid>
      <w:tr w:rsidR="002F349C" w:rsidRPr="004822D8" w14:paraId="670430FA" w14:textId="77777777" w:rsidTr="00A54B35">
        <w:trPr>
          <w:trHeight w:val="656"/>
        </w:trPr>
        <w:tc>
          <w:tcPr>
            <w:tcW w:w="1975" w:type="dxa"/>
            <w:tcBorders>
              <w:top w:val="single" w:sz="4" w:space="0" w:color="auto"/>
              <w:left w:val="single" w:sz="4" w:space="0" w:color="auto"/>
              <w:bottom w:val="single" w:sz="4" w:space="0" w:color="auto"/>
              <w:right w:val="single" w:sz="4" w:space="0" w:color="auto"/>
            </w:tcBorders>
            <w:vAlign w:val="center"/>
            <w:hideMark/>
          </w:tcPr>
          <w:p w14:paraId="2A7DF7AF" w14:textId="77777777" w:rsidR="002F349C" w:rsidRPr="004822D8" w:rsidRDefault="002F349C" w:rsidP="00A54B35">
            <w:pPr>
              <w:rPr>
                <w:rFonts w:ascii="Times New Roman" w:hAnsi="Times New Roman" w:cs="Times New Roman"/>
                <w:b/>
                <w:sz w:val="28"/>
                <w:szCs w:val="28"/>
              </w:rPr>
            </w:pPr>
            <w:r w:rsidRPr="004822D8">
              <w:rPr>
                <w:rFonts w:ascii="Times New Roman" w:hAnsi="Times New Roman" w:cs="Times New Roman"/>
                <w:b/>
                <w:sz w:val="28"/>
                <w:szCs w:val="28"/>
              </w:rPr>
              <w:t>Chức Năng</w:t>
            </w:r>
          </w:p>
        </w:tc>
        <w:tc>
          <w:tcPr>
            <w:tcW w:w="6665" w:type="dxa"/>
            <w:tcBorders>
              <w:top w:val="single" w:sz="4" w:space="0" w:color="auto"/>
              <w:left w:val="single" w:sz="4" w:space="0" w:color="auto"/>
              <w:bottom w:val="single" w:sz="4" w:space="0" w:color="auto"/>
              <w:right w:val="single" w:sz="4" w:space="0" w:color="auto"/>
            </w:tcBorders>
            <w:vAlign w:val="center"/>
            <w:hideMark/>
          </w:tcPr>
          <w:p w14:paraId="3D93B7EF" w14:textId="77777777" w:rsidR="002F349C" w:rsidRPr="004822D8" w:rsidRDefault="002F349C" w:rsidP="00A54B35">
            <w:pPr>
              <w:rPr>
                <w:rFonts w:ascii="Times New Roman" w:hAnsi="Times New Roman" w:cs="Times New Roman"/>
                <w:b/>
                <w:sz w:val="28"/>
                <w:szCs w:val="28"/>
              </w:rPr>
            </w:pPr>
            <w:r w:rsidRPr="004822D8">
              <w:rPr>
                <w:rFonts w:ascii="Times New Roman" w:hAnsi="Times New Roman" w:cs="Times New Roman"/>
                <w:b/>
                <w:sz w:val="28"/>
                <w:szCs w:val="28"/>
              </w:rPr>
              <w:t>Mô Tả Chức Năng</w:t>
            </w:r>
          </w:p>
        </w:tc>
      </w:tr>
      <w:tr w:rsidR="002F349C" w:rsidRPr="004822D8" w14:paraId="0BD0168B" w14:textId="77777777" w:rsidTr="00A54B35">
        <w:trPr>
          <w:trHeight w:val="552"/>
        </w:trPr>
        <w:tc>
          <w:tcPr>
            <w:tcW w:w="1975" w:type="dxa"/>
            <w:tcBorders>
              <w:top w:val="single" w:sz="4" w:space="0" w:color="auto"/>
              <w:left w:val="single" w:sz="4" w:space="0" w:color="auto"/>
              <w:bottom w:val="single" w:sz="4" w:space="0" w:color="auto"/>
              <w:right w:val="single" w:sz="4" w:space="0" w:color="auto"/>
            </w:tcBorders>
            <w:vAlign w:val="center"/>
            <w:hideMark/>
          </w:tcPr>
          <w:p w14:paraId="26D7C8E7" w14:textId="77777777" w:rsidR="002F349C" w:rsidRPr="004822D8" w:rsidRDefault="002F349C" w:rsidP="00A54B35">
            <w:pPr>
              <w:rPr>
                <w:rFonts w:ascii="Times New Roman" w:hAnsi="Times New Roman" w:cs="Times New Roman"/>
                <w:sz w:val="28"/>
                <w:szCs w:val="28"/>
              </w:rPr>
            </w:pPr>
            <w:r w:rsidRPr="004822D8">
              <w:rPr>
                <w:rFonts w:ascii="Times New Roman" w:hAnsi="Times New Roman" w:cs="Times New Roman"/>
                <w:sz w:val="28"/>
                <w:szCs w:val="28"/>
              </w:rPr>
              <w:lastRenderedPageBreak/>
              <w:t>1.Quản Lí Sảnh</w:t>
            </w:r>
          </w:p>
        </w:tc>
        <w:tc>
          <w:tcPr>
            <w:tcW w:w="6665" w:type="dxa"/>
            <w:tcBorders>
              <w:top w:val="single" w:sz="4" w:space="0" w:color="auto"/>
              <w:left w:val="single" w:sz="4" w:space="0" w:color="auto"/>
              <w:bottom w:val="single" w:sz="4" w:space="0" w:color="auto"/>
              <w:right w:val="single" w:sz="4" w:space="0" w:color="auto"/>
            </w:tcBorders>
            <w:vAlign w:val="center"/>
            <w:hideMark/>
          </w:tcPr>
          <w:p w14:paraId="3F4316D7" w14:textId="77777777" w:rsidR="002F349C" w:rsidRPr="004822D8" w:rsidRDefault="002F349C" w:rsidP="00A54B35">
            <w:pPr>
              <w:rPr>
                <w:rFonts w:ascii="Times New Roman" w:hAnsi="Times New Roman" w:cs="Times New Roman"/>
                <w:sz w:val="28"/>
                <w:szCs w:val="28"/>
              </w:rPr>
            </w:pPr>
            <w:r w:rsidRPr="004822D8">
              <w:rPr>
                <w:rFonts w:ascii="Times New Roman" w:hAnsi="Times New Roman" w:cs="Times New Roman"/>
                <w:sz w:val="28"/>
                <w:szCs w:val="28"/>
              </w:rPr>
              <w:t xml:space="preserve">Cập nhật thông tin của sảnh (Thêm, Xóa, Sửa) </w:t>
            </w:r>
            <w:r w:rsidRPr="004822D8">
              <w:rPr>
                <w:rFonts w:ascii="Times New Roman" w:hAnsi="Times New Roman" w:cs="Times New Roman"/>
                <w:sz w:val="28"/>
                <w:szCs w:val="28"/>
              </w:rPr>
              <w:sym w:font="Wingdings" w:char="F0E8"/>
            </w:r>
            <w:r w:rsidRPr="004822D8">
              <w:rPr>
                <w:rFonts w:ascii="Times New Roman" w:hAnsi="Times New Roman" w:cs="Times New Roman"/>
                <w:sz w:val="28"/>
                <w:szCs w:val="28"/>
              </w:rPr>
              <w:t xml:space="preserve"> Hiển thị danh sách sảnh</w:t>
            </w:r>
          </w:p>
        </w:tc>
      </w:tr>
      <w:tr w:rsidR="002F349C" w:rsidRPr="004822D8" w14:paraId="3C642D2C" w14:textId="77777777" w:rsidTr="00A54B35">
        <w:trPr>
          <w:trHeight w:val="560"/>
        </w:trPr>
        <w:tc>
          <w:tcPr>
            <w:tcW w:w="1975" w:type="dxa"/>
            <w:tcBorders>
              <w:top w:val="single" w:sz="4" w:space="0" w:color="auto"/>
              <w:left w:val="single" w:sz="4" w:space="0" w:color="auto"/>
              <w:bottom w:val="single" w:sz="4" w:space="0" w:color="auto"/>
              <w:right w:val="single" w:sz="4" w:space="0" w:color="auto"/>
            </w:tcBorders>
            <w:vAlign w:val="center"/>
            <w:hideMark/>
          </w:tcPr>
          <w:p w14:paraId="48FD7D34" w14:textId="77777777" w:rsidR="002F349C" w:rsidRPr="004822D8" w:rsidRDefault="002F349C" w:rsidP="00A54B35">
            <w:pPr>
              <w:rPr>
                <w:rFonts w:ascii="Times New Roman" w:hAnsi="Times New Roman" w:cs="Times New Roman"/>
                <w:sz w:val="28"/>
                <w:szCs w:val="28"/>
              </w:rPr>
            </w:pPr>
            <w:r w:rsidRPr="004822D8">
              <w:rPr>
                <w:rFonts w:ascii="Times New Roman" w:hAnsi="Times New Roman" w:cs="Times New Roman"/>
                <w:sz w:val="28"/>
                <w:szCs w:val="28"/>
              </w:rPr>
              <w:t>2.Lập Hợp Đồng</w:t>
            </w:r>
          </w:p>
        </w:tc>
        <w:tc>
          <w:tcPr>
            <w:tcW w:w="6665" w:type="dxa"/>
            <w:tcBorders>
              <w:top w:val="single" w:sz="4" w:space="0" w:color="auto"/>
              <w:left w:val="single" w:sz="4" w:space="0" w:color="auto"/>
              <w:bottom w:val="single" w:sz="4" w:space="0" w:color="auto"/>
              <w:right w:val="single" w:sz="4" w:space="0" w:color="auto"/>
            </w:tcBorders>
            <w:vAlign w:val="center"/>
            <w:hideMark/>
          </w:tcPr>
          <w:p w14:paraId="3FB92243" w14:textId="77777777" w:rsidR="002F349C" w:rsidRPr="004822D8" w:rsidRDefault="002F349C" w:rsidP="00A54B35">
            <w:pPr>
              <w:rPr>
                <w:rFonts w:ascii="Times New Roman" w:hAnsi="Times New Roman" w:cs="Times New Roman"/>
                <w:sz w:val="28"/>
                <w:szCs w:val="28"/>
              </w:rPr>
            </w:pPr>
            <w:r w:rsidRPr="004822D8">
              <w:rPr>
                <w:rFonts w:ascii="Times New Roman" w:hAnsi="Times New Roman" w:cs="Times New Roman"/>
                <w:sz w:val="28"/>
                <w:szCs w:val="28"/>
              </w:rPr>
              <w:t>Lưu thông tin của khách hàng và thông tin đặt tiệc của khách hàng (đặt sảnh, đặt thực đơn, đặt dịch vụ)</w:t>
            </w:r>
          </w:p>
        </w:tc>
      </w:tr>
      <w:tr w:rsidR="002F349C" w:rsidRPr="004822D8" w14:paraId="4FF54478" w14:textId="77777777" w:rsidTr="00A54B35">
        <w:trPr>
          <w:trHeight w:val="696"/>
        </w:trPr>
        <w:tc>
          <w:tcPr>
            <w:tcW w:w="1975" w:type="dxa"/>
            <w:tcBorders>
              <w:top w:val="single" w:sz="4" w:space="0" w:color="auto"/>
              <w:left w:val="single" w:sz="4" w:space="0" w:color="auto"/>
              <w:bottom w:val="single" w:sz="4" w:space="0" w:color="auto"/>
              <w:right w:val="single" w:sz="4" w:space="0" w:color="auto"/>
            </w:tcBorders>
            <w:vAlign w:val="center"/>
            <w:hideMark/>
          </w:tcPr>
          <w:p w14:paraId="6A25B9BD" w14:textId="77777777" w:rsidR="002F349C" w:rsidRPr="004822D8" w:rsidRDefault="002F349C" w:rsidP="00A54B35">
            <w:pPr>
              <w:rPr>
                <w:rFonts w:ascii="Times New Roman" w:hAnsi="Times New Roman" w:cs="Times New Roman"/>
                <w:sz w:val="28"/>
                <w:szCs w:val="28"/>
              </w:rPr>
            </w:pPr>
            <w:r w:rsidRPr="004822D8">
              <w:rPr>
                <w:rFonts w:ascii="Times New Roman" w:hAnsi="Times New Roman" w:cs="Times New Roman"/>
                <w:sz w:val="28"/>
                <w:szCs w:val="28"/>
              </w:rPr>
              <w:t xml:space="preserve">3.Lập Hóa Đơn </w:t>
            </w:r>
          </w:p>
        </w:tc>
        <w:tc>
          <w:tcPr>
            <w:tcW w:w="6665" w:type="dxa"/>
            <w:tcBorders>
              <w:top w:val="single" w:sz="4" w:space="0" w:color="auto"/>
              <w:left w:val="single" w:sz="4" w:space="0" w:color="auto"/>
              <w:bottom w:val="single" w:sz="4" w:space="0" w:color="auto"/>
              <w:right w:val="single" w:sz="4" w:space="0" w:color="auto"/>
            </w:tcBorders>
            <w:vAlign w:val="center"/>
            <w:hideMark/>
          </w:tcPr>
          <w:p w14:paraId="44536FCF" w14:textId="77777777" w:rsidR="002F349C" w:rsidRPr="004822D8" w:rsidRDefault="002F349C" w:rsidP="00A54B35">
            <w:pPr>
              <w:rPr>
                <w:rFonts w:ascii="Times New Roman" w:hAnsi="Times New Roman" w:cs="Times New Roman"/>
                <w:sz w:val="28"/>
                <w:szCs w:val="28"/>
              </w:rPr>
            </w:pPr>
            <w:r w:rsidRPr="004822D8">
              <w:rPr>
                <w:rFonts w:ascii="Times New Roman" w:hAnsi="Times New Roman" w:cs="Times New Roman"/>
                <w:sz w:val="28"/>
                <w:szCs w:val="28"/>
              </w:rPr>
              <w:t xml:space="preserve">TÍnh tiền sảnh, tiền thực đơn, tiền dịch vụ, tiền phạt (Nếu có) </w:t>
            </w:r>
            <w:r w:rsidRPr="004822D8">
              <w:rPr>
                <w:rFonts w:ascii="Times New Roman" w:hAnsi="Times New Roman" w:cs="Times New Roman"/>
                <w:sz w:val="28"/>
                <w:szCs w:val="28"/>
              </w:rPr>
              <w:sym w:font="Wingdings" w:char="F0E8"/>
            </w:r>
            <w:r w:rsidRPr="004822D8">
              <w:rPr>
                <w:rFonts w:ascii="Times New Roman" w:hAnsi="Times New Roman" w:cs="Times New Roman"/>
                <w:sz w:val="28"/>
                <w:szCs w:val="28"/>
              </w:rPr>
              <w:t xml:space="preserve"> Tính tổng tiền phải thanh toán và xuất hóa đơn cho khách hàng</w:t>
            </w:r>
          </w:p>
        </w:tc>
      </w:tr>
      <w:tr w:rsidR="002F349C" w:rsidRPr="004822D8" w14:paraId="56A217AD" w14:textId="77777777" w:rsidTr="00A54B35">
        <w:trPr>
          <w:trHeight w:val="551"/>
        </w:trPr>
        <w:tc>
          <w:tcPr>
            <w:tcW w:w="1975" w:type="dxa"/>
            <w:tcBorders>
              <w:top w:val="single" w:sz="4" w:space="0" w:color="auto"/>
              <w:left w:val="single" w:sz="4" w:space="0" w:color="auto"/>
              <w:bottom w:val="single" w:sz="4" w:space="0" w:color="auto"/>
              <w:right w:val="single" w:sz="4" w:space="0" w:color="auto"/>
            </w:tcBorders>
            <w:vAlign w:val="center"/>
            <w:hideMark/>
          </w:tcPr>
          <w:p w14:paraId="0F509B7E" w14:textId="77777777" w:rsidR="002F349C" w:rsidRPr="004822D8" w:rsidRDefault="002F349C" w:rsidP="00A54B35">
            <w:pPr>
              <w:rPr>
                <w:rFonts w:ascii="Times New Roman" w:hAnsi="Times New Roman" w:cs="Times New Roman"/>
                <w:sz w:val="28"/>
                <w:szCs w:val="28"/>
              </w:rPr>
            </w:pPr>
            <w:r w:rsidRPr="004822D8">
              <w:rPr>
                <w:rFonts w:ascii="Times New Roman" w:hAnsi="Times New Roman" w:cs="Times New Roman"/>
                <w:sz w:val="28"/>
                <w:szCs w:val="28"/>
              </w:rPr>
              <w:t>4.Quản Lí Nhân Viên</w:t>
            </w:r>
          </w:p>
        </w:tc>
        <w:tc>
          <w:tcPr>
            <w:tcW w:w="6665" w:type="dxa"/>
            <w:tcBorders>
              <w:top w:val="single" w:sz="4" w:space="0" w:color="auto"/>
              <w:left w:val="single" w:sz="4" w:space="0" w:color="auto"/>
              <w:bottom w:val="single" w:sz="4" w:space="0" w:color="auto"/>
              <w:right w:val="single" w:sz="4" w:space="0" w:color="auto"/>
            </w:tcBorders>
            <w:vAlign w:val="center"/>
            <w:hideMark/>
          </w:tcPr>
          <w:p w14:paraId="2269F9D5" w14:textId="77777777" w:rsidR="002F349C" w:rsidRPr="004822D8" w:rsidRDefault="002F349C" w:rsidP="00A54B35">
            <w:pPr>
              <w:rPr>
                <w:rFonts w:ascii="Times New Roman" w:hAnsi="Times New Roman" w:cs="Times New Roman"/>
                <w:sz w:val="28"/>
                <w:szCs w:val="28"/>
              </w:rPr>
            </w:pPr>
            <w:r w:rsidRPr="004822D8">
              <w:rPr>
                <w:rFonts w:ascii="Times New Roman" w:hAnsi="Times New Roman" w:cs="Times New Roman"/>
                <w:sz w:val="28"/>
                <w:szCs w:val="28"/>
              </w:rPr>
              <w:t xml:space="preserve">Cập nhật thông tin của Nhân Viên (Thêm, Xóa, Sửa) </w:t>
            </w:r>
            <w:r w:rsidRPr="004822D8">
              <w:rPr>
                <w:rFonts w:ascii="Times New Roman" w:hAnsi="Times New Roman" w:cs="Times New Roman"/>
                <w:sz w:val="28"/>
                <w:szCs w:val="28"/>
              </w:rPr>
              <w:sym w:font="Wingdings" w:char="F0E8"/>
            </w:r>
            <w:r w:rsidRPr="004822D8">
              <w:rPr>
                <w:rFonts w:ascii="Times New Roman" w:hAnsi="Times New Roman" w:cs="Times New Roman"/>
                <w:sz w:val="28"/>
                <w:szCs w:val="28"/>
              </w:rPr>
              <w:t xml:space="preserve"> Hiển thị danh sách Nhân Viên</w:t>
            </w:r>
          </w:p>
        </w:tc>
      </w:tr>
      <w:tr w:rsidR="002F349C" w:rsidRPr="004822D8" w14:paraId="708FB137" w14:textId="77777777" w:rsidTr="00A54B35">
        <w:trPr>
          <w:trHeight w:val="413"/>
        </w:trPr>
        <w:tc>
          <w:tcPr>
            <w:tcW w:w="1975" w:type="dxa"/>
            <w:tcBorders>
              <w:top w:val="single" w:sz="4" w:space="0" w:color="auto"/>
              <w:left w:val="single" w:sz="4" w:space="0" w:color="auto"/>
              <w:bottom w:val="single" w:sz="4" w:space="0" w:color="auto"/>
              <w:right w:val="single" w:sz="4" w:space="0" w:color="auto"/>
            </w:tcBorders>
            <w:vAlign w:val="center"/>
            <w:hideMark/>
          </w:tcPr>
          <w:p w14:paraId="237323A3" w14:textId="77777777" w:rsidR="002F349C" w:rsidRPr="004822D8" w:rsidRDefault="002F349C" w:rsidP="00A54B35">
            <w:pPr>
              <w:rPr>
                <w:rFonts w:ascii="Times New Roman" w:hAnsi="Times New Roman" w:cs="Times New Roman"/>
                <w:sz w:val="28"/>
                <w:szCs w:val="28"/>
              </w:rPr>
            </w:pPr>
            <w:r w:rsidRPr="004822D8">
              <w:rPr>
                <w:rFonts w:ascii="Times New Roman" w:hAnsi="Times New Roman" w:cs="Times New Roman"/>
                <w:sz w:val="28"/>
                <w:szCs w:val="28"/>
              </w:rPr>
              <w:t>5.Báo Cáo</w:t>
            </w:r>
          </w:p>
        </w:tc>
        <w:tc>
          <w:tcPr>
            <w:tcW w:w="6665" w:type="dxa"/>
            <w:tcBorders>
              <w:top w:val="single" w:sz="4" w:space="0" w:color="auto"/>
              <w:left w:val="single" w:sz="4" w:space="0" w:color="auto"/>
              <w:bottom w:val="single" w:sz="4" w:space="0" w:color="auto"/>
              <w:right w:val="single" w:sz="4" w:space="0" w:color="auto"/>
            </w:tcBorders>
            <w:vAlign w:val="center"/>
            <w:hideMark/>
          </w:tcPr>
          <w:p w14:paraId="132AEB40" w14:textId="77777777" w:rsidR="002F349C" w:rsidRPr="004822D8" w:rsidRDefault="002F349C" w:rsidP="00A54B35">
            <w:pPr>
              <w:rPr>
                <w:rFonts w:ascii="Times New Roman" w:hAnsi="Times New Roman" w:cs="Times New Roman"/>
                <w:sz w:val="28"/>
                <w:szCs w:val="28"/>
              </w:rPr>
            </w:pPr>
            <w:r w:rsidRPr="004822D8">
              <w:rPr>
                <w:rFonts w:ascii="Times New Roman" w:hAnsi="Times New Roman" w:cs="Times New Roman"/>
                <w:sz w:val="28"/>
                <w:szCs w:val="28"/>
              </w:rPr>
              <w:t>Tạo lập báo cáo và hiển thị danh sách báo cáo</w:t>
            </w:r>
          </w:p>
        </w:tc>
      </w:tr>
      <w:tr w:rsidR="002F349C" w:rsidRPr="004822D8" w14:paraId="2BB7F041" w14:textId="77777777" w:rsidTr="00A54B35">
        <w:trPr>
          <w:trHeight w:val="440"/>
        </w:trPr>
        <w:tc>
          <w:tcPr>
            <w:tcW w:w="1975" w:type="dxa"/>
            <w:tcBorders>
              <w:top w:val="single" w:sz="4" w:space="0" w:color="auto"/>
              <w:left w:val="single" w:sz="4" w:space="0" w:color="auto"/>
              <w:bottom w:val="single" w:sz="4" w:space="0" w:color="auto"/>
              <w:right w:val="single" w:sz="4" w:space="0" w:color="auto"/>
            </w:tcBorders>
            <w:vAlign w:val="center"/>
            <w:hideMark/>
          </w:tcPr>
          <w:p w14:paraId="538E894F" w14:textId="77777777" w:rsidR="002F349C" w:rsidRPr="004822D8" w:rsidRDefault="002F349C" w:rsidP="00A54B35">
            <w:pPr>
              <w:rPr>
                <w:rFonts w:ascii="Times New Roman" w:hAnsi="Times New Roman" w:cs="Times New Roman"/>
                <w:sz w:val="28"/>
                <w:szCs w:val="28"/>
              </w:rPr>
            </w:pPr>
            <w:r w:rsidRPr="004822D8">
              <w:rPr>
                <w:rFonts w:ascii="Times New Roman" w:hAnsi="Times New Roman" w:cs="Times New Roman"/>
                <w:sz w:val="28"/>
                <w:szCs w:val="28"/>
              </w:rPr>
              <w:t>6.Tra cứu</w:t>
            </w:r>
          </w:p>
        </w:tc>
        <w:tc>
          <w:tcPr>
            <w:tcW w:w="6665" w:type="dxa"/>
            <w:tcBorders>
              <w:top w:val="single" w:sz="4" w:space="0" w:color="auto"/>
              <w:left w:val="single" w:sz="4" w:space="0" w:color="auto"/>
              <w:bottom w:val="single" w:sz="4" w:space="0" w:color="auto"/>
              <w:right w:val="single" w:sz="4" w:space="0" w:color="auto"/>
            </w:tcBorders>
            <w:vAlign w:val="center"/>
            <w:hideMark/>
          </w:tcPr>
          <w:p w14:paraId="1E367F22" w14:textId="77777777" w:rsidR="002F349C" w:rsidRPr="004822D8" w:rsidRDefault="002F349C" w:rsidP="00A54B35">
            <w:pPr>
              <w:rPr>
                <w:rFonts w:ascii="Times New Roman" w:hAnsi="Times New Roman" w:cs="Times New Roman"/>
                <w:sz w:val="28"/>
                <w:szCs w:val="28"/>
              </w:rPr>
            </w:pPr>
            <w:r w:rsidRPr="004822D8">
              <w:rPr>
                <w:rFonts w:ascii="Times New Roman" w:hAnsi="Times New Roman" w:cs="Times New Roman"/>
                <w:sz w:val="28"/>
                <w:szCs w:val="28"/>
              </w:rPr>
              <w:t>Nhập thông tin tra cứu và hiển thị các thông tin liên quan.</w:t>
            </w:r>
          </w:p>
        </w:tc>
      </w:tr>
    </w:tbl>
    <w:p w14:paraId="4A88AA3B" w14:textId="77777777" w:rsidR="002F349C" w:rsidRPr="004822D8" w:rsidRDefault="002F349C" w:rsidP="002F349C">
      <w:pPr>
        <w:pStyle w:val="ListParagraph"/>
        <w:jc w:val="both"/>
        <w:rPr>
          <w:rFonts w:ascii="Times New Roman" w:hAnsi="Times New Roman" w:cs="Times New Roman"/>
          <w:sz w:val="28"/>
          <w:szCs w:val="28"/>
        </w:rPr>
      </w:pPr>
    </w:p>
    <w:p w14:paraId="77F7713F" w14:textId="00332639" w:rsidR="002F349C" w:rsidRPr="004822D8" w:rsidRDefault="002F349C" w:rsidP="00941D74">
      <w:pPr>
        <w:pStyle w:val="ListParagraph"/>
        <w:numPr>
          <w:ilvl w:val="2"/>
          <w:numId w:val="43"/>
        </w:numPr>
        <w:jc w:val="both"/>
        <w:outlineLvl w:val="1"/>
        <w:rPr>
          <w:rFonts w:ascii="Times New Roman" w:hAnsi="Times New Roman" w:cs="Times New Roman"/>
          <w:b/>
          <w:sz w:val="28"/>
          <w:szCs w:val="28"/>
        </w:rPr>
      </w:pPr>
      <w:bookmarkStart w:id="14" w:name="_Toc71995236"/>
      <w:r w:rsidRPr="004822D8">
        <w:rPr>
          <w:rFonts w:ascii="Times New Roman" w:hAnsi="Times New Roman" w:cs="Times New Roman"/>
          <w:b/>
          <w:sz w:val="28"/>
          <w:szCs w:val="28"/>
        </w:rPr>
        <w:t>Đặc tả và mô hình hoá chức năng</w:t>
      </w:r>
      <w:bookmarkEnd w:id="14"/>
      <w:r w:rsidRPr="004822D8">
        <w:rPr>
          <w:rFonts w:ascii="Times New Roman" w:hAnsi="Times New Roman" w:cs="Times New Roman"/>
          <w:b/>
          <w:sz w:val="28"/>
          <w:szCs w:val="28"/>
        </w:rPr>
        <w:t xml:space="preserve"> </w:t>
      </w:r>
    </w:p>
    <w:p w14:paraId="6AC07997" w14:textId="77777777" w:rsidR="002F349C" w:rsidRPr="004822D8" w:rsidRDefault="002F349C" w:rsidP="002F349C">
      <w:pPr>
        <w:pStyle w:val="ListParagraph"/>
        <w:ind w:left="-180"/>
        <w:jc w:val="both"/>
        <w:rPr>
          <w:rFonts w:ascii="Times New Roman" w:hAnsi="Times New Roman" w:cs="Times New Roman"/>
          <w:sz w:val="28"/>
          <w:szCs w:val="28"/>
        </w:rPr>
      </w:pPr>
      <w:r w:rsidRPr="004822D8">
        <w:rPr>
          <w:rFonts w:ascii="Times New Roman" w:hAnsi="Times New Roman" w:cs="Times New Roman"/>
          <w:noProof/>
          <w:sz w:val="28"/>
          <w:szCs w:val="28"/>
        </w:rPr>
        <w:lastRenderedPageBreak/>
        <w:drawing>
          <wp:inline distT="0" distB="0" distL="0" distR="0" wp14:anchorId="311AD7AC" wp14:editId="6DD0B148">
            <wp:extent cx="6438900" cy="6181725"/>
            <wp:effectExtent l="0" t="0" r="0" b="9525"/>
            <wp:docPr id="36" name="Picture 5" descr="https://documents.lucidchart.com/documents/bb9e8777-86b9-438e-a2a1-9f38b01e494a/pages/YGcM5DNywbTK?a=2686&amp;x=202&amp;y=-85&amp;w=1701&amp;h=1850&amp;store=1&amp;accept=image%2F*&amp;auth=LCA%20bf540d48b5898bc34dc839785a2ff358400bd9a3-ts%3D1530518652"/>
            <wp:cNvGraphicFramePr/>
            <a:graphic xmlns:a="http://schemas.openxmlformats.org/drawingml/2006/main">
              <a:graphicData uri="http://schemas.openxmlformats.org/drawingml/2006/picture">
                <pic:pic xmlns:pic="http://schemas.openxmlformats.org/drawingml/2006/picture">
                  <pic:nvPicPr>
                    <pic:cNvPr id="5" name="Picture 5" descr="https://documents.lucidchart.com/documents/bb9e8777-86b9-438e-a2a1-9f38b01e494a/pages/YGcM5DNywbTK?a=2686&amp;x=202&amp;y=-85&amp;w=1701&amp;h=1850&amp;store=1&amp;accept=image%2F*&amp;auth=LCA%20bf540d48b5898bc34dc839785a2ff358400bd9a3-ts%3D1530518652"/>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438900" cy="6181725"/>
                    </a:xfrm>
                    <a:prstGeom prst="rect">
                      <a:avLst/>
                    </a:prstGeom>
                    <a:noFill/>
                    <a:ln>
                      <a:noFill/>
                    </a:ln>
                  </pic:spPr>
                </pic:pic>
              </a:graphicData>
            </a:graphic>
          </wp:inline>
        </w:drawing>
      </w:r>
    </w:p>
    <w:p w14:paraId="750591DC" w14:textId="77777777" w:rsidR="002F349C" w:rsidRPr="004822D8" w:rsidRDefault="002F349C" w:rsidP="002F349C">
      <w:pPr>
        <w:pStyle w:val="ListParagraph"/>
        <w:ind w:left="-180"/>
        <w:jc w:val="both"/>
        <w:rPr>
          <w:rFonts w:ascii="Times New Roman" w:hAnsi="Times New Roman" w:cs="Times New Roman"/>
          <w:sz w:val="28"/>
          <w:szCs w:val="28"/>
        </w:rPr>
      </w:pPr>
      <w:r w:rsidRPr="004822D8">
        <w:rPr>
          <w:rFonts w:ascii="Times New Roman" w:hAnsi="Times New Roman" w:cs="Times New Roman"/>
          <w:sz w:val="28"/>
          <w:szCs w:val="28"/>
        </w:rPr>
        <w:br w:type="page"/>
      </w:r>
    </w:p>
    <w:p w14:paraId="71B9965C" w14:textId="77777777" w:rsidR="002F349C" w:rsidRPr="004822D8" w:rsidRDefault="002F349C" w:rsidP="002F349C">
      <w:pPr>
        <w:pStyle w:val="ListParagraph"/>
        <w:ind w:left="-180"/>
        <w:jc w:val="both"/>
        <w:rPr>
          <w:rFonts w:ascii="Times New Roman" w:hAnsi="Times New Roman" w:cs="Times New Roman"/>
          <w:sz w:val="28"/>
          <w:szCs w:val="28"/>
        </w:rPr>
      </w:pPr>
    </w:p>
    <w:p w14:paraId="77CA47EC" w14:textId="1BB1C60F" w:rsidR="002F349C" w:rsidRPr="004822D8" w:rsidRDefault="002F349C" w:rsidP="00941D74">
      <w:pPr>
        <w:pStyle w:val="ListParagraph"/>
        <w:numPr>
          <w:ilvl w:val="2"/>
          <w:numId w:val="43"/>
        </w:numPr>
        <w:jc w:val="both"/>
        <w:outlineLvl w:val="1"/>
        <w:rPr>
          <w:rFonts w:ascii="Times New Roman" w:hAnsi="Times New Roman" w:cs="Times New Roman"/>
          <w:b/>
          <w:sz w:val="28"/>
          <w:szCs w:val="28"/>
        </w:rPr>
      </w:pPr>
      <w:bookmarkStart w:id="15" w:name="_Toc71995237"/>
      <w:r w:rsidRPr="004822D8">
        <w:rPr>
          <w:rFonts w:ascii="Times New Roman" w:hAnsi="Times New Roman" w:cs="Times New Roman"/>
          <w:b/>
          <w:sz w:val="28"/>
          <w:szCs w:val="28"/>
        </w:rPr>
        <w:t>Sơ đồ luồng dữ liệu chức năng quản lý sảnh</w:t>
      </w:r>
      <w:bookmarkEnd w:id="15"/>
    </w:p>
    <w:p w14:paraId="2636165B" w14:textId="77777777" w:rsidR="002F349C" w:rsidRPr="004822D8" w:rsidRDefault="002F349C" w:rsidP="002F349C">
      <w:pPr>
        <w:pStyle w:val="ListParagraph"/>
        <w:ind w:left="2790"/>
        <w:jc w:val="both"/>
        <w:rPr>
          <w:rFonts w:ascii="Times New Roman" w:hAnsi="Times New Roman" w:cs="Times New Roman"/>
          <w:sz w:val="28"/>
          <w:szCs w:val="28"/>
        </w:rPr>
      </w:pPr>
      <w:r w:rsidRPr="004822D8">
        <w:rPr>
          <w:rFonts w:ascii="Times New Roman" w:hAnsi="Times New Roman" w:cs="Times New Roman"/>
          <w:noProof/>
          <w:sz w:val="28"/>
          <w:szCs w:val="28"/>
        </w:rPr>
        <w:drawing>
          <wp:inline distT="0" distB="0" distL="0" distR="0" wp14:anchorId="7A2E0227" wp14:editId="52157AB1">
            <wp:extent cx="2414270" cy="3472180"/>
            <wp:effectExtent l="0" t="0" r="5080" b="0"/>
            <wp:docPr id="37" name="Picture 8" descr="https://documents.lucidchart.com/documents/9a5b4e1f-e7a8-4433-b3c5-c11e69ca6e65/pages/0_0?a=3927&amp;x=766&amp;y=106&amp;w=308&amp;h=748&amp;store=1&amp;accept=image%2F*&amp;auth=LCA%2024b69c600ba05eaab3e6309bb4432f4c95d4d471-ts%3D1530460452"/>
            <wp:cNvGraphicFramePr/>
            <a:graphic xmlns:a="http://schemas.openxmlformats.org/drawingml/2006/main">
              <a:graphicData uri="http://schemas.openxmlformats.org/drawingml/2006/picture">
                <pic:pic xmlns:pic="http://schemas.openxmlformats.org/drawingml/2006/picture">
                  <pic:nvPicPr>
                    <pic:cNvPr id="8" name="Picture 8" descr="https://documents.lucidchart.com/documents/9a5b4e1f-e7a8-4433-b3c5-c11e69ca6e65/pages/0_0?a=3927&amp;x=766&amp;y=106&amp;w=308&amp;h=748&amp;store=1&amp;accept=image%2F*&amp;auth=LCA%2024b69c600ba05eaab3e6309bb4432f4c95d4d471-ts%3D1530460452"/>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414270" cy="3472180"/>
                    </a:xfrm>
                    <a:prstGeom prst="rect">
                      <a:avLst/>
                    </a:prstGeom>
                    <a:noFill/>
                    <a:ln>
                      <a:noFill/>
                    </a:ln>
                  </pic:spPr>
                </pic:pic>
              </a:graphicData>
            </a:graphic>
          </wp:inline>
        </w:drawing>
      </w:r>
    </w:p>
    <w:p w14:paraId="04047103" w14:textId="77777777" w:rsidR="002F349C" w:rsidRPr="004822D8" w:rsidRDefault="002F349C" w:rsidP="002F349C">
      <w:pPr>
        <w:spacing w:after="0"/>
        <w:ind w:left="1080" w:right="720"/>
        <w:rPr>
          <w:rFonts w:ascii="Times New Roman" w:hAnsi="Times New Roman" w:cs="Times New Roman"/>
          <w:sz w:val="28"/>
          <w:szCs w:val="28"/>
        </w:rPr>
      </w:pPr>
      <w:r w:rsidRPr="004822D8">
        <w:rPr>
          <w:rFonts w:ascii="Times New Roman" w:hAnsi="Times New Roman" w:cs="Times New Roman"/>
          <w:sz w:val="28"/>
          <w:szCs w:val="28"/>
        </w:rPr>
        <w:t>D1: Thông tin sảnh: Tên sảnh, Loại sảnh, Số lượng bàn tối đa, Đơn giá tối thiểu, Ghi chú.</w:t>
      </w:r>
    </w:p>
    <w:p w14:paraId="39702C4C" w14:textId="77777777" w:rsidR="002F349C" w:rsidRPr="004822D8" w:rsidRDefault="002F349C" w:rsidP="002F349C">
      <w:pPr>
        <w:spacing w:after="0"/>
        <w:ind w:left="1080" w:right="720"/>
        <w:rPr>
          <w:rFonts w:ascii="Times New Roman" w:hAnsi="Times New Roman" w:cs="Times New Roman"/>
          <w:sz w:val="28"/>
          <w:szCs w:val="28"/>
        </w:rPr>
      </w:pPr>
      <w:r w:rsidRPr="004822D8">
        <w:rPr>
          <w:rFonts w:ascii="Times New Roman" w:hAnsi="Times New Roman" w:cs="Times New Roman"/>
          <w:sz w:val="28"/>
          <w:szCs w:val="28"/>
        </w:rPr>
        <w:t>D2: yêu cầu của sảnh (Số lượng bàn tối đa, đơn giá tối thiểu)</w:t>
      </w:r>
    </w:p>
    <w:p w14:paraId="1F603FE5" w14:textId="77777777" w:rsidR="002F349C" w:rsidRPr="004822D8" w:rsidRDefault="002F349C" w:rsidP="002F349C">
      <w:pPr>
        <w:spacing w:after="0"/>
        <w:ind w:left="1080" w:right="720"/>
        <w:rPr>
          <w:rFonts w:ascii="Times New Roman" w:hAnsi="Times New Roman" w:cs="Times New Roman"/>
          <w:sz w:val="28"/>
          <w:szCs w:val="28"/>
        </w:rPr>
      </w:pPr>
      <w:r w:rsidRPr="004822D8">
        <w:rPr>
          <w:rFonts w:ascii="Times New Roman" w:hAnsi="Times New Roman" w:cs="Times New Roman"/>
          <w:sz w:val="28"/>
          <w:szCs w:val="28"/>
        </w:rPr>
        <w:t>D3:D1</w:t>
      </w:r>
    </w:p>
    <w:p w14:paraId="4A7FF754" w14:textId="77777777" w:rsidR="002F349C" w:rsidRPr="004822D8" w:rsidRDefault="002F349C" w:rsidP="002F349C">
      <w:pPr>
        <w:spacing w:after="0"/>
        <w:ind w:left="1080" w:right="720"/>
        <w:rPr>
          <w:rFonts w:ascii="Times New Roman" w:hAnsi="Times New Roman" w:cs="Times New Roman"/>
          <w:sz w:val="28"/>
          <w:szCs w:val="28"/>
        </w:rPr>
      </w:pPr>
      <w:r w:rsidRPr="004822D8">
        <w:rPr>
          <w:rFonts w:ascii="Times New Roman" w:hAnsi="Times New Roman" w:cs="Times New Roman"/>
          <w:sz w:val="28"/>
          <w:szCs w:val="28"/>
        </w:rPr>
        <w:t>D4: Danh sách các sảnh</w:t>
      </w:r>
    </w:p>
    <w:p w14:paraId="2A4021C4" w14:textId="77777777" w:rsidR="002F349C" w:rsidRPr="004822D8" w:rsidRDefault="002F349C" w:rsidP="002F349C">
      <w:pPr>
        <w:spacing w:after="0"/>
        <w:ind w:left="1080" w:right="720"/>
        <w:rPr>
          <w:rFonts w:ascii="Times New Roman" w:hAnsi="Times New Roman" w:cs="Times New Roman"/>
          <w:sz w:val="28"/>
          <w:szCs w:val="28"/>
        </w:rPr>
      </w:pPr>
    </w:p>
    <w:p w14:paraId="795C2448" w14:textId="77777777" w:rsidR="002F349C" w:rsidRPr="004822D8" w:rsidRDefault="002F349C" w:rsidP="00863652">
      <w:pPr>
        <w:pStyle w:val="ListParagraph"/>
        <w:numPr>
          <w:ilvl w:val="0"/>
          <w:numId w:val="20"/>
        </w:numPr>
        <w:spacing w:after="0"/>
        <w:ind w:left="1440" w:right="720"/>
        <w:rPr>
          <w:rFonts w:ascii="Times New Roman" w:hAnsi="Times New Roman" w:cs="Times New Roman"/>
          <w:sz w:val="28"/>
          <w:szCs w:val="28"/>
          <w:lang w:eastAsia="vi-VN"/>
        </w:rPr>
      </w:pPr>
      <w:r w:rsidRPr="004822D8">
        <w:rPr>
          <w:rFonts w:ascii="Times New Roman" w:hAnsi="Times New Roman" w:cs="Times New Roman"/>
          <w:sz w:val="28"/>
          <w:szCs w:val="28"/>
          <w:lang w:eastAsia="vi-VN"/>
        </w:rPr>
        <w:t>Các bước xử lý:</w:t>
      </w:r>
    </w:p>
    <w:p w14:paraId="5EE8D451" w14:textId="77777777" w:rsidR="002F349C" w:rsidRPr="004822D8" w:rsidRDefault="002F349C" w:rsidP="002F349C">
      <w:pPr>
        <w:spacing w:after="0"/>
        <w:ind w:left="720"/>
        <w:rPr>
          <w:rFonts w:ascii="Times New Roman" w:hAnsi="Times New Roman" w:cs="Times New Roman"/>
          <w:sz w:val="28"/>
          <w:szCs w:val="28"/>
          <w:lang w:eastAsia="vi-VN"/>
        </w:rPr>
      </w:pPr>
      <w:r w:rsidRPr="004822D8">
        <w:rPr>
          <w:rFonts w:ascii="Times New Roman" w:hAnsi="Times New Roman" w:cs="Times New Roman"/>
          <w:sz w:val="28"/>
          <w:szCs w:val="28"/>
          <w:lang w:eastAsia="vi-VN"/>
        </w:rPr>
        <w:t xml:space="preserve">      B1: Kết nối dữ liệu</w:t>
      </w:r>
    </w:p>
    <w:p w14:paraId="25261280" w14:textId="77777777" w:rsidR="002F349C" w:rsidRPr="004822D8" w:rsidRDefault="002F349C" w:rsidP="002F349C">
      <w:pPr>
        <w:spacing w:after="0"/>
        <w:ind w:left="1080"/>
        <w:rPr>
          <w:rFonts w:ascii="Times New Roman" w:hAnsi="Times New Roman" w:cs="Times New Roman"/>
          <w:sz w:val="28"/>
          <w:szCs w:val="28"/>
          <w:lang w:eastAsia="vi-VN"/>
        </w:rPr>
      </w:pPr>
      <w:r w:rsidRPr="004822D8">
        <w:rPr>
          <w:rFonts w:ascii="Times New Roman" w:hAnsi="Times New Roman" w:cs="Times New Roman"/>
          <w:sz w:val="28"/>
          <w:szCs w:val="28"/>
          <w:lang w:eastAsia="vi-VN"/>
        </w:rPr>
        <w:t>B2: Đọc D2 từ bộ nhớ phụ</w:t>
      </w:r>
    </w:p>
    <w:p w14:paraId="40A081A1" w14:textId="77777777" w:rsidR="002F349C" w:rsidRPr="004822D8" w:rsidRDefault="002F349C" w:rsidP="002F349C">
      <w:pPr>
        <w:spacing w:after="0"/>
        <w:ind w:left="630"/>
        <w:rPr>
          <w:rFonts w:ascii="Times New Roman" w:hAnsi="Times New Roman" w:cs="Times New Roman"/>
          <w:sz w:val="28"/>
          <w:szCs w:val="28"/>
          <w:lang w:eastAsia="vi-VN"/>
        </w:rPr>
      </w:pPr>
      <w:r w:rsidRPr="004822D8">
        <w:rPr>
          <w:rFonts w:ascii="Times New Roman" w:hAnsi="Times New Roman" w:cs="Times New Roman"/>
          <w:sz w:val="28"/>
          <w:szCs w:val="28"/>
          <w:lang w:eastAsia="vi-VN"/>
        </w:rPr>
        <w:tab/>
        <w:t xml:space="preserve">      B3: Nhập D1 từ nhân viên</w:t>
      </w:r>
    </w:p>
    <w:p w14:paraId="6899E21D" w14:textId="77777777" w:rsidR="002F349C" w:rsidRPr="004822D8" w:rsidRDefault="002F349C" w:rsidP="002F349C">
      <w:pPr>
        <w:spacing w:after="0"/>
        <w:ind w:left="1080"/>
        <w:rPr>
          <w:rFonts w:ascii="Times New Roman" w:hAnsi="Times New Roman" w:cs="Times New Roman"/>
          <w:sz w:val="28"/>
          <w:szCs w:val="28"/>
          <w:lang w:eastAsia="vi-VN"/>
        </w:rPr>
      </w:pPr>
      <w:r w:rsidRPr="004822D8">
        <w:rPr>
          <w:rFonts w:ascii="Times New Roman" w:hAnsi="Times New Roman" w:cs="Times New Roman"/>
          <w:sz w:val="28"/>
          <w:szCs w:val="28"/>
          <w:lang w:eastAsia="vi-VN"/>
        </w:rPr>
        <w:t>B4: Kiểm tra quy định nhập sảnh</w:t>
      </w:r>
    </w:p>
    <w:p w14:paraId="72847090" w14:textId="77777777" w:rsidR="002F349C" w:rsidRPr="004822D8" w:rsidRDefault="002F349C" w:rsidP="002F349C">
      <w:pPr>
        <w:spacing w:after="0"/>
        <w:ind w:left="1080"/>
        <w:rPr>
          <w:rFonts w:ascii="Times New Roman" w:hAnsi="Times New Roman" w:cs="Times New Roman"/>
          <w:sz w:val="28"/>
          <w:szCs w:val="28"/>
          <w:lang w:eastAsia="vi-VN"/>
        </w:rPr>
      </w:pPr>
      <w:r w:rsidRPr="004822D8">
        <w:rPr>
          <w:rFonts w:ascii="Times New Roman" w:hAnsi="Times New Roman" w:cs="Times New Roman"/>
          <w:sz w:val="28"/>
          <w:szCs w:val="28"/>
          <w:lang w:eastAsia="vi-VN"/>
        </w:rPr>
        <w:t>B5: Nếu không thỏa thì qua bước 7</w:t>
      </w:r>
    </w:p>
    <w:p w14:paraId="5DDF3215" w14:textId="77777777" w:rsidR="002F349C" w:rsidRPr="004822D8" w:rsidRDefault="002F349C" w:rsidP="002F349C">
      <w:pPr>
        <w:spacing w:after="0"/>
        <w:ind w:left="630"/>
        <w:rPr>
          <w:rFonts w:ascii="Times New Roman" w:hAnsi="Times New Roman" w:cs="Times New Roman"/>
          <w:sz w:val="28"/>
          <w:szCs w:val="28"/>
          <w:lang w:eastAsia="vi-VN"/>
        </w:rPr>
      </w:pPr>
      <w:r w:rsidRPr="004822D8">
        <w:rPr>
          <w:rFonts w:ascii="Times New Roman" w:hAnsi="Times New Roman" w:cs="Times New Roman"/>
          <w:sz w:val="28"/>
          <w:szCs w:val="28"/>
          <w:lang w:eastAsia="vi-VN"/>
        </w:rPr>
        <w:tab/>
        <w:t xml:space="preserve">      B6: xuất danh sách sảnh</w:t>
      </w:r>
    </w:p>
    <w:p w14:paraId="56912D83" w14:textId="77777777" w:rsidR="002F349C" w:rsidRPr="004822D8" w:rsidRDefault="002F349C" w:rsidP="002F349C">
      <w:pPr>
        <w:spacing w:after="0"/>
        <w:ind w:left="630"/>
        <w:rPr>
          <w:rFonts w:ascii="Times New Roman" w:hAnsi="Times New Roman" w:cs="Times New Roman"/>
          <w:sz w:val="28"/>
          <w:szCs w:val="28"/>
          <w:lang w:eastAsia="vi-VN"/>
        </w:rPr>
      </w:pPr>
      <w:r w:rsidRPr="004822D8">
        <w:rPr>
          <w:rFonts w:ascii="Times New Roman" w:hAnsi="Times New Roman" w:cs="Times New Roman"/>
          <w:sz w:val="28"/>
          <w:szCs w:val="28"/>
          <w:lang w:eastAsia="vi-VN"/>
        </w:rPr>
        <w:tab/>
        <w:t xml:space="preserve">      B7: Đóng kết nối với cơ sở dữ liệu</w:t>
      </w:r>
    </w:p>
    <w:p w14:paraId="1A8BEB49" w14:textId="77777777" w:rsidR="002F349C" w:rsidRPr="004822D8" w:rsidRDefault="002F349C" w:rsidP="002F349C">
      <w:pPr>
        <w:spacing w:after="0"/>
        <w:ind w:left="630"/>
        <w:rPr>
          <w:rFonts w:ascii="Times New Roman" w:hAnsi="Times New Roman" w:cs="Times New Roman"/>
          <w:sz w:val="28"/>
          <w:szCs w:val="28"/>
          <w:lang w:eastAsia="vi-VN"/>
        </w:rPr>
      </w:pPr>
      <w:r w:rsidRPr="004822D8">
        <w:rPr>
          <w:rFonts w:ascii="Times New Roman" w:hAnsi="Times New Roman" w:cs="Times New Roman"/>
          <w:sz w:val="28"/>
          <w:szCs w:val="28"/>
          <w:lang w:eastAsia="vi-VN"/>
        </w:rPr>
        <w:tab/>
        <w:t xml:space="preserve">      B8: Kết thúc</w:t>
      </w:r>
    </w:p>
    <w:p w14:paraId="04CE0A31" w14:textId="77777777" w:rsidR="002F349C" w:rsidRPr="004822D8" w:rsidRDefault="002F349C" w:rsidP="002F349C">
      <w:pPr>
        <w:spacing w:after="0"/>
        <w:ind w:left="630"/>
        <w:rPr>
          <w:rFonts w:ascii="Times New Roman" w:hAnsi="Times New Roman" w:cs="Times New Roman"/>
          <w:sz w:val="28"/>
          <w:szCs w:val="28"/>
          <w:lang w:eastAsia="vi-VN"/>
        </w:rPr>
      </w:pPr>
      <w:r w:rsidRPr="004822D8">
        <w:rPr>
          <w:rFonts w:ascii="Times New Roman" w:hAnsi="Times New Roman" w:cs="Times New Roman"/>
          <w:sz w:val="28"/>
          <w:szCs w:val="28"/>
          <w:lang w:eastAsia="vi-VN"/>
        </w:rPr>
        <w:br w:type="page"/>
      </w:r>
    </w:p>
    <w:p w14:paraId="6F69B5E4" w14:textId="77777777" w:rsidR="002F349C" w:rsidRPr="004822D8" w:rsidRDefault="002F349C" w:rsidP="002F349C">
      <w:pPr>
        <w:spacing w:after="0"/>
        <w:ind w:left="630"/>
        <w:rPr>
          <w:rFonts w:ascii="Times New Roman" w:hAnsi="Times New Roman" w:cs="Times New Roman"/>
          <w:sz w:val="28"/>
          <w:szCs w:val="28"/>
          <w:lang w:eastAsia="vi-VN"/>
        </w:rPr>
      </w:pPr>
    </w:p>
    <w:p w14:paraId="4573DF98" w14:textId="2B60D2BF" w:rsidR="002F349C" w:rsidRPr="004822D8" w:rsidRDefault="002F349C" w:rsidP="00941D74">
      <w:pPr>
        <w:pStyle w:val="ListParagraph"/>
        <w:numPr>
          <w:ilvl w:val="2"/>
          <w:numId w:val="43"/>
        </w:numPr>
        <w:spacing w:after="0"/>
        <w:outlineLvl w:val="1"/>
        <w:rPr>
          <w:rFonts w:ascii="Times New Roman" w:hAnsi="Times New Roman" w:cs="Times New Roman"/>
          <w:b/>
          <w:sz w:val="28"/>
          <w:szCs w:val="28"/>
          <w:lang w:eastAsia="vi-VN"/>
        </w:rPr>
      </w:pPr>
      <w:bookmarkStart w:id="16" w:name="_Toc71995238"/>
      <w:r w:rsidRPr="004822D8">
        <w:rPr>
          <w:rFonts w:ascii="Times New Roman" w:hAnsi="Times New Roman" w:cs="Times New Roman"/>
          <w:b/>
          <w:sz w:val="28"/>
          <w:szCs w:val="28"/>
          <w:lang w:eastAsia="vi-VN"/>
        </w:rPr>
        <w:t>Sơ đồ luồng dữ liệu chức năng “Lập hợp đồng”</w:t>
      </w:r>
      <w:bookmarkEnd w:id="16"/>
    </w:p>
    <w:p w14:paraId="09559620" w14:textId="77777777" w:rsidR="002F349C" w:rsidRPr="004822D8" w:rsidRDefault="002F349C" w:rsidP="002F349C">
      <w:pPr>
        <w:pStyle w:val="ListParagraph"/>
        <w:spacing w:after="0"/>
        <w:ind w:left="2790"/>
        <w:rPr>
          <w:rFonts w:ascii="Times New Roman" w:hAnsi="Times New Roman" w:cs="Times New Roman"/>
          <w:sz w:val="28"/>
          <w:szCs w:val="28"/>
          <w:lang w:eastAsia="vi-VN"/>
        </w:rPr>
      </w:pPr>
      <w:r w:rsidRPr="004822D8">
        <w:rPr>
          <w:rFonts w:ascii="Times New Roman" w:hAnsi="Times New Roman" w:cs="Times New Roman"/>
          <w:noProof/>
          <w:sz w:val="28"/>
          <w:szCs w:val="28"/>
        </w:rPr>
        <w:drawing>
          <wp:inline distT="0" distB="0" distL="0" distR="0" wp14:anchorId="1D10C121" wp14:editId="26CDC6E3">
            <wp:extent cx="2198370" cy="3945255"/>
            <wp:effectExtent l="0" t="0" r="0" b="0"/>
            <wp:docPr id="39" name="Picture 9" descr="https://documents.lucidchart.com/documents/9a5b4e1f-e7a8-4433-b3c5-c11e69ca6e65/pages/0_0?a=3928&amp;x=776&amp;y=826&amp;w=308&amp;h=748&amp;store=1&amp;accept=image%2F*&amp;auth=LCA%20e6bab12980c8ac770b1d512084be542bb7abb1ab-ts%3D1530460452"/>
            <wp:cNvGraphicFramePr/>
            <a:graphic xmlns:a="http://schemas.openxmlformats.org/drawingml/2006/main">
              <a:graphicData uri="http://schemas.openxmlformats.org/drawingml/2006/picture">
                <pic:pic xmlns:pic="http://schemas.openxmlformats.org/drawingml/2006/picture">
                  <pic:nvPicPr>
                    <pic:cNvPr id="9" name="Picture 9" descr="https://documents.lucidchart.com/documents/9a5b4e1f-e7a8-4433-b3c5-c11e69ca6e65/pages/0_0?a=3928&amp;x=776&amp;y=826&amp;w=308&amp;h=748&amp;store=1&amp;accept=image%2F*&amp;auth=LCA%20e6bab12980c8ac770b1d512084be542bb7abb1ab-ts%3D1530460452"/>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198370" cy="3945255"/>
                    </a:xfrm>
                    <a:prstGeom prst="rect">
                      <a:avLst/>
                    </a:prstGeom>
                    <a:noFill/>
                    <a:ln>
                      <a:noFill/>
                    </a:ln>
                  </pic:spPr>
                </pic:pic>
              </a:graphicData>
            </a:graphic>
          </wp:inline>
        </w:drawing>
      </w:r>
    </w:p>
    <w:p w14:paraId="336CFD2D" w14:textId="77777777" w:rsidR="002F349C" w:rsidRPr="004822D8" w:rsidRDefault="002F349C" w:rsidP="002F349C">
      <w:pPr>
        <w:pStyle w:val="ListParagraph"/>
        <w:spacing w:after="0"/>
        <w:ind w:left="1440" w:right="720"/>
        <w:rPr>
          <w:rFonts w:ascii="Times New Roman" w:hAnsi="Times New Roman" w:cs="Times New Roman"/>
          <w:sz w:val="28"/>
          <w:szCs w:val="28"/>
          <w:lang w:eastAsia="vi-VN"/>
        </w:rPr>
      </w:pPr>
    </w:p>
    <w:p w14:paraId="77397FFC" w14:textId="77777777" w:rsidR="002F349C" w:rsidRPr="004822D8" w:rsidRDefault="002F349C" w:rsidP="002F349C">
      <w:pPr>
        <w:spacing w:after="0"/>
        <w:ind w:left="1080" w:right="720"/>
        <w:jc w:val="both"/>
        <w:rPr>
          <w:rFonts w:ascii="Times New Roman" w:hAnsi="Times New Roman" w:cs="Times New Roman"/>
          <w:sz w:val="28"/>
          <w:szCs w:val="28"/>
        </w:rPr>
      </w:pPr>
      <w:r w:rsidRPr="004822D8">
        <w:rPr>
          <w:rFonts w:ascii="Times New Roman" w:hAnsi="Times New Roman" w:cs="Times New Roman"/>
          <w:sz w:val="28"/>
          <w:szCs w:val="28"/>
        </w:rPr>
        <w:t>D1: Thông tin đặt tiệc: Thông tin khách hàng (Tên khách hàng, Tên chú rể, Tên cô dâu, Địa chỉ, Điện thoại, Email, Ngày tổ chức, Tiền đặt cọc), Thông tin thực đơn (Món khai vị, Món chính 1, Món chính 2, Món chính 3, Món lẩu, Tráng miệng, Bia, Nước ngọt), Thông tin dịch vụ (Rượu, Bánh kem, MC, Ban nhạc, Ca sỉ, DJ ).</w:t>
      </w:r>
    </w:p>
    <w:p w14:paraId="73EFE22D" w14:textId="77777777" w:rsidR="002F349C" w:rsidRPr="004822D8" w:rsidRDefault="002F349C" w:rsidP="002F349C">
      <w:pPr>
        <w:spacing w:after="0"/>
        <w:ind w:left="1080" w:right="720"/>
        <w:jc w:val="both"/>
        <w:rPr>
          <w:rFonts w:ascii="Times New Roman" w:hAnsi="Times New Roman" w:cs="Times New Roman"/>
          <w:sz w:val="28"/>
          <w:szCs w:val="28"/>
        </w:rPr>
      </w:pPr>
      <w:r w:rsidRPr="004822D8">
        <w:rPr>
          <w:rFonts w:ascii="Times New Roman" w:hAnsi="Times New Roman" w:cs="Times New Roman"/>
          <w:sz w:val="28"/>
          <w:szCs w:val="28"/>
        </w:rPr>
        <w:t xml:space="preserve">D2: Yêu cầu để đặt tiệc (tiền cọc tối thiểu) </w:t>
      </w:r>
    </w:p>
    <w:p w14:paraId="54C4CD76" w14:textId="77777777" w:rsidR="002F349C" w:rsidRPr="004822D8" w:rsidRDefault="002F349C" w:rsidP="002F349C">
      <w:pPr>
        <w:spacing w:after="0"/>
        <w:ind w:left="1080" w:right="720"/>
        <w:jc w:val="both"/>
        <w:rPr>
          <w:rFonts w:ascii="Times New Roman" w:hAnsi="Times New Roman" w:cs="Times New Roman"/>
          <w:sz w:val="28"/>
          <w:szCs w:val="28"/>
        </w:rPr>
      </w:pPr>
      <w:r w:rsidRPr="004822D8">
        <w:rPr>
          <w:rFonts w:ascii="Times New Roman" w:hAnsi="Times New Roman" w:cs="Times New Roman"/>
          <w:sz w:val="28"/>
          <w:szCs w:val="28"/>
        </w:rPr>
        <w:t>D3:D1</w:t>
      </w:r>
    </w:p>
    <w:p w14:paraId="1D0AFE1D" w14:textId="77777777" w:rsidR="002F349C" w:rsidRPr="004822D8" w:rsidRDefault="002F349C" w:rsidP="002F349C">
      <w:pPr>
        <w:spacing w:after="0"/>
        <w:ind w:left="1080" w:right="720"/>
        <w:jc w:val="both"/>
        <w:rPr>
          <w:rFonts w:ascii="Times New Roman" w:hAnsi="Times New Roman" w:cs="Times New Roman"/>
          <w:sz w:val="28"/>
          <w:szCs w:val="28"/>
        </w:rPr>
      </w:pPr>
      <w:r w:rsidRPr="004822D8">
        <w:rPr>
          <w:rFonts w:ascii="Times New Roman" w:hAnsi="Times New Roman" w:cs="Times New Roman"/>
          <w:sz w:val="28"/>
          <w:szCs w:val="28"/>
        </w:rPr>
        <w:t>D4: Hợp đồng đặt tiệc</w:t>
      </w:r>
    </w:p>
    <w:p w14:paraId="49C354A2" w14:textId="77777777" w:rsidR="002F349C" w:rsidRPr="004822D8" w:rsidRDefault="002F349C" w:rsidP="002F349C">
      <w:pPr>
        <w:spacing w:after="0"/>
        <w:ind w:left="1080" w:right="720"/>
        <w:jc w:val="both"/>
        <w:rPr>
          <w:rFonts w:ascii="Times New Roman" w:hAnsi="Times New Roman" w:cs="Times New Roman"/>
          <w:sz w:val="28"/>
          <w:szCs w:val="28"/>
        </w:rPr>
      </w:pPr>
    </w:p>
    <w:p w14:paraId="6592AA3C" w14:textId="77777777" w:rsidR="002F349C" w:rsidRPr="004822D8" w:rsidRDefault="002F349C" w:rsidP="00863652">
      <w:pPr>
        <w:pStyle w:val="ListParagraph"/>
        <w:numPr>
          <w:ilvl w:val="0"/>
          <w:numId w:val="20"/>
        </w:numPr>
        <w:spacing w:after="0"/>
        <w:ind w:left="1440" w:right="720"/>
        <w:jc w:val="both"/>
        <w:rPr>
          <w:rFonts w:ascii="Times New Roman" w:hAnsi="Times New Roman" w:cs="Times New Roman"/>
          <w:sz w:val="28"/>
          <w:szCs w:val="28"/>
        </w:rPr>
      </w:pPr>
      <w:r w:rsidRPr="004822D8">
        <w:rPr>
          <w:rFonts w:ascii="Times New Roman" w:hAnsi="Times New Roman" w:cs="Times New Roman"/>
          <w:sz w:val="28"/>
          <w:szCs w:val="28"/>
        </w:rPr>
        <w:t>Các bước xử lý:</w:t>
      </w:r>
    </w:p>
    <w:p w14:paraId="4699A267" w14:textId="77777777" w:rsidR="002F349C" w:rsidRPr="004822D8" w:rsidRDefault="002F349C" w:rsidP="002F349C">
      <w:pPr>
        <w:spacing w:after="0"/>
        <w:ind w:left="990" w:firstLine="90"/>
        <w:rPr>
          <w:rFonts w:ascii="Times New Roman" w:hAnsi="Times New Roman" w:cs="Times New Roman"/>
          <w:sz w:val="28"/>
          <w:szCs w:val="28"/>
          <w:lang w:eastAsia="vi-VN"/>
        </w:rPr>
      </w:pPr>
      <w:r w:rsidRPr="004822D8">
        <w:rPr>
          <w:rFonts w:ascii="Times New Roman" w:hAnsi="Times New Roman" w:cs="Times New Roman"/>
          <w:sz w:val="28"/>
          <w:szCs w:val="28"/>
          <w:lang w:eastAsia="vi-VN"/>
        </w:rPr>
        <w:t>B1: Kết nối dữ liệu</w:t>
      </w:r>
    </w:p>
    <w:p w14:paraId="0EF824C2" w14:textId="77777777" w:rsidR="002F349C" w:rsidRPr="004822D8" w:rsidRDefault="002F349C" w:rsidP="002F349C">
      <w:pPr>
        <w:tabs>
          <w:tab w:val="left" w:pos="990"/>
        </w:tabs>
        <w:spacing w:after="0"/>
        <w:ind w:left="1080" w:hanging="90"/>
        <w:rPr>
          <w:rFonts w:ascii="Times New Roman" w:hAnsi="Times New Roman" w:cs="Times New Roman"/>
          <w:sz w:val="28"/>
          <w:szCs w:val="28"/>
          <w:lang w:eastAsia="vi-VN"/>
        </w:rPr>
      </w:pPr>
      <w:r w:rsidRPr="004822D8">
        <w:rPr>
          <w:rFonts w:ascii="Times New Roman" w:hAnsi="Times New Roman" w:cs="Times New Roman"/>
          <w:sz w:val="28"/>
          <w:szCs w:val="28"/>
          <w:lang w:eastAsia="vi-VN"/>
        </w:rPr>
        <w:tab/>
        <w:t>B2: Đọc D2 từ bộ nhớ phụ</w:t>
      </w:r>
    </w:p>
    <w:p w14:paraId="60A6EA0F" w14:textId="77777777" w:rsidR="002F349C" w:rsidRPr="004822D8" w:rsidRDefault="002F349C" w:rsidP="002F349C">
      <w:pPr>
        <w:tabs>
          <w:tab w:val="left" w:pos="990"/>
        </w:tabs>
        <w:spacing w:after="0"/>
        <w:ind w:left="1080" w:hanging="90"/>
        <w:rPr>
          <w:rFonts w:ascii="Times New Roman" w:hAnsi="Times New Roman" w:cs="Times New Roman"/>
          <w:sz w:val="28"/>
          <w:szCs w:val="28"/>
          <w:lang w:eastAsia="vi-VN"/>
        </w:rPr>
      </w:pPr>
      <w:r w:rsidRPr="004822D8">
        <w:rPr>
          <w:rFonts w:ascii="Times New Roman" w:hAnsi="Times New Roman" w:cs="Times New Roman"/>
          <w:sz w:val="28"/>
          <w:szCs w:val="28"/>
          <w:lang w:eastAsia="vi-VN"/>
        </w:rPr>
        <w:tab/>
        <w:t>B3: Nhập D1 từ nhân viên</w:t>
      </w:r>
    </w:p>
    <w:p w14:paraId="7E6E3B81" w14:textId="77777777" w:rsidR="002F349C" w:rsidRPr="004822D8" w:rsidRDefault="002F349C" w:rsidP="002F349C">
      <w:pPr>
        <w:tabs>
          <w:tab w:val="left" w:pos="990"/>
        </w:tabs>
        <w:spacing w:after="0"/>
        <w:ind w:left="1080" w:hanging="90"/>
        <w:rPr>
          <w:rFonts w:ascii="Times New Roman" w:hAnsi="Times New Roman" w:cs="Times New Roman"/>
          <w:sz w:val="28"/>
          <w:szCs w:val="28"/>
          <w:lang w:eastAsia="vi-VN"/>
        </w:rPr>
      </w:pPr>
      <w:r w:rsidRPr="004822D8">
        <w:rPr>
          <w:rFonts w:ascii="Times New Roman" w:hAnsi="Times New Roman" w:cs="Times New Roman"/>
          <w:sz w:val="28"/>
          <w:szCs w:val="28"/>
          <w:lang w:eastAsia="vi-VN"/>
        </w:rPr>
        <w:tab/>
        <w:t>B4: kiểm tra quy định đặt tiệc</w:t>
      </w:r>
    </w:p>
    <w:p w14:paraId="65EDBFF1" w14:textId="77777777" w:rsidR="002F349C" w:rsidRPr="004822D8" w:rsidRDefault="002F349C" w:rsidP="002F349C">
      <w:pPr>
        <w:tabs>
          <w:tab w:val="left" w:pos="990"/>
        </w:tabs>
        <w:spacing w:after="0"/>
        <w:ind w:left="1080" w:hanging="90"/>
        <w:rPr>
          <w:rFonts w:ascii="Times New Roman" w:hAnsi="Times New Roman" w:cs="Times New Roman"/>
          <w:sz w:val="28"/>
          <w:szCs w:val="28"/>
          <w:lang w:eastAsia="vi-VN"/>
        </w:rPr>
      </w:pPr>
      <w:r w:rsidRPr="004822D8">
        <w:rPr>
          <w:rFonts w:ascii="Times New Roman" w:hAnsi="Times New Roman" w:cs="Times New Roman"/>
          <w:sz w:val="28"/>
          <w:szCs w:val="28"/>
          <w:lang w:eastAsia="vi-VN"/>
        </w:rPr>
        <w:tab/>
        <w:t>B5: Nếu không thỏa thì qua bước 7</w:t>
      </w:r>
    </w:p>
    <w:p w14:paraId="6CE978F5" w14:textId="77777777" w:rsidR="002F349C" w:rsidRPr="004822D8" w:rsidRDefault="002F349C" w:rsidP="002F349C">
      <w:pPr>
        <w:tabs>
          <w:tab w:val="left" w:pos="990"/>
        </w:tabs>
        <w:spacing w:after="0"/>
        <w:ind w:left="1080" w:hanging="90"/>
        <w:rPr>
          <w:rFonts w:ascii="Times New Roman" w:hAnsi="Times New Roman" w:cs="Times New Roman"/>
          <w:sz w:val="28"/>
          <w:szCs w:val="28"/>
          <w:lang w:eastAsia="vi-VN"/>
        </w:rPr>
      </w:pPr>
      <w:r w:rsidRPr="004822D8">
        <w:rPr>
          <w:rFonts w:ascii="Times New Roman" w:hAnsi="Times New Roman" w:cs="Times New Roman"/>
          <w:sz w:val="28"/>
          <w:szCs w:val="28"/>
          <w:lang w:eastAsia="vi-VN"/>
        </w:rPr>
        <w:tab/>
        <w:t>B6: Xuất hợp đồng</w:t>
      </w:r>
    </w:p>
    <w:p w14:paraId="53D24B3C" w14:textId="77777777" w:rsidR="002F349C" w:rsidRPr="004822D8" w:rsidRDefault="002F349C" w:rsidP="002F349C">
      <w:pPr>
        <w:tabs>
          <w:tab w:val="left" w:pos="990"/>
        </w:tabs>
        <w:spacing w:after="0"/>
        <w:ind w:left="1080" w:hanging="90"/>
        <w:rPr>
          <w:rFonts w:ascii="Times New Roman" w:hAnsi="Times New Roman" w:cs="Times New Roman"/>
          <w:sz w:val="28"/>
          <w:szCs w:val="28"/>
          <w:lang w:eastAsia="vi-VN"/>
        </w:rPr>
      </w:pPr>
      <w:r w:rsidRPr="004822D8">
        <w:rPr>
          <w:rFonts w:ascii="Times New Roman" w:hAnsi="Times New Roman" w:cs="Times New Roman"/>
          <w:sz w:val="28"/>
          <w:szCs w:val="28"/>
          <w:lang w:eastAsia="vi-VN"/>
        </w:rPr>
        <w:lastRenderedPageBreak/>
        <w:tab/>
        <w:t>B7: Đống kết nối với cơ sở dữ liệu</w:t>
      </w:r>
    </w:p>
    <w:p w14:paraId="459D1CEE" w14:textId="77777777" w:rsidR="002F349C" w:rsidRPr="004822D8" w:rsidRDefault="002F349C" w:rsidP="002F349C">
      <w:pPr>
        <w:tabs>
          <w:tab w:val="left" w:pos="990"/>
        </w:tabs>
        <w:spacing w:after="0"/>
        <w:ind w:left="1080" w:hanging="90"/>
        <w:rPr>
          <w:rFonts w:ascii="Times New Roman" w:hAnsi="Times New Roman" w:cs="Times New Roman"/>
          <w:sz w:val="28"/>
          <w:szCs w:val="28"/>
          <w:lang w:eastAsia="vi-VN"/>
        </w:rPr>
      </w:pPr>
      <w:r w:rsidRPr="004822D8">
        <w:rPr>
          <w:rFonts w:ascii="Times New Roman" w:hAnsi="Times New Roman" w:cs="Times New Roman"/>
          <w:sz w:val="28"/>
          <w:szCs w:val="28"/>
          <w:lang w:eastAsia="vi-VN"/>
        </w:rPr>
        <w:tab/>
        <w:t>B8: Kết thúc</w:t>
      </w:r>
      <w:r w:rsidRPr="004822D8">
        <w:rPr>
          <w:rFonts w:ascii="Times New Roman" w:hAnsi="Times New Roman" w:cs="Times New Roman"/>
          <w:sz w:val="28"/>
          <w:szCs w:val="28"/>
          <w:lang w:eastAsia="vi-VN"/>
        </w:rPr>
        <w:br w:type="page"/>
      </w:r>
    </w:p>
    <w:p w14:paraId="6829BC00" w14:textId="77777777" w:rsidR="00990D00" w:rsidRPr="004822D8" w:rsidRDefault="00990D00" w:rsidP="00941D74">
      <w:pPr>
        <w:pStyle w:val="ListParagraph"/>
        <w:numPr>
          <w:ilvl w:val="2"/>
          <w:numId w:val="43"/>
        </w:numPr>
        <w:tabs>
          <w:tab w:val="left" w:pos="810"/>
        </w:tabs>
        <w:spacing w:after="0"/>
        <w:outlineLvl w:val="1"/>
        <w:rPr>
          <w:rFonts w:ascii="Times New Roman" w:hAnsi="Times New Roman" w:cs="Times New Roman"/>
          <w:b/>
          <w:sz w:val="28"/>
          <w:szCs w:val="28"/>
        </w:rPr>
      </w:pPr>
      <w:bookmarkStart w:id="17" w:name="_Toc71995239"/>
      <w:r w:rsidRPr="004822D8">
        <w:rPr>
          <w:rFonts w:ascii="Times New Roman" w:hAnsi="Times New Roman" w:cs="Times New Roman"/>
          <w:b/>
          <w:sz w:val="28"/>
          <w:szCs w:val="28"/>
        </w:rPr>
        <w:lastRenderedPageBreak/>
        <w:t>Sơ đồ luồng dữ liệu chức năng “Tra cứu”</w:t>
      </w:r>
      <w:bookmarkEnd w:id="17"/>
    </w:p>
    <w:p w14:paraId="241E3B1F" w14:textId="77777777" w:rsidR="00990D00" w:rsidRPr="004822D8" w:rsidRDefault="00990D00" w:rsidP="00990D00">
      <w:pPr>
        <w:pStyle w:val="ListParagraph"/>
        <w:tabs>
          <w:tab w:val="left" w:pos="810"/>
        </w:tabs>
        <w:spacing w:after="0"/>
        <w:ind w:left="3150"/>
        <w:rPr>
          <w:rFonts w:ascii="Times New Roman" w:hAnsi="Times New Roman" w:cs="Times New Roman"/>
          <w:sz w:val="28"/>
          <w:szCs w:val="28"/>
        </w:rPr>
      </w:pPr>
      <w:r w:rsidRPr="004822D8">
        <w:rPr>
          <w:rFonts w:ascii="Times New Roman" w:hAnsi="Times New Roman" w:cs="Times New Roman"/>
          <w:noProof/>
          <w:sz w:val="28"/>
          <w:szCs w:val="28"/>
        </w:rPr>
        <w:drawing>
          <wp:inline distT="0" distB="0" distL="0" distR="0" wp14:anchorId="22D41E1B" wp14:editId="3E93C5A7">
            <wp:extent cx="2198370" cy="3801110"/>
            <wp:effectExtent l="0" t="0" r="0" b="8890"/>
            <wp:docPr id="42" name="Picture 15" descr="https://documents.lucidchart.com/documents/9a5b4e1f-e7a8-4433-b3c5-c11e69ca6e65/pages/0_0?a=4090&amp;x=766&amp;y=3626&amp;w=308&amp;h=748&amp;store=1&amp;accept=image%2F*&amp;auth=LCA%200f42e81c2053feeaedbecd4f321951187b02cab0-ts%3D1530466859"/>
            <wp:cNvGraphicFramePr/>
            <a:graphic xmlns:a="http://schemas.openxmlformats.org/drawingml/2006/main">
              <a:graphicData uri="http://schemas.openxmlformats.org/drawingml/2006/picture">
                <pic:pic xmlns:pic="http://schemas.openxmlformats.org/drawingml/2006/picture">
                  <pic:nvPicPr>
                    <pic:cNvPr id="15" name="Picture 15" descr="https://documents.lucidchart.com/documents/9a5b4e1f-e7a8-4433-b3c5-c11e69ca6e65/pages/0_0?a=4090&amp;x=766&amp;y=3626&amp;w=308&amp;h=748&amp;store=1&amp;accept=image%2F*&amp;auth=LCA%200f42e81c2053feeaedbecd4f321951187b02cab0-ts%3D1530466859"/>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198370" cy="3801110"/>
                    </a:xfrm>
                    <a:prstGeom prst="rect">
                      <a:avLst/>
                    </a:prstGeom>
                    <a:noFill/>
                    <a:ln>
                      <a:noFill/>
                    </a:ln>
                  </pic:spPr>
                </pic:pic>
              </a:graphicData>
            </a:graphic>
          </wp:inline>
        </w:drawing>
      </w:r>
    </w:p>
    <w:p w14:paraId="36CED60D" w14:textId="77777777" w:rsidR="00990D00" w:rsidRPr="004822D8" w:rsidRDefault="00990D00" w:rsidP="00990D00">
      <w:pPr>
        <w:spacing w:after="0"/>
        <w:ind w:left="1080"/>
        <w:rPr>
          <w:rFonts w:ascii="Times New Roman" w:hAnsi="Times New Roman" w:cs="Times New Roman"/>
          <w:sz w:val="28"/>
          <w:szCs w:val="28"/>
          <w:lang w:eastAsia="vi-VN"/>
        </w:rPr>
      </w:pPr>
      <w:r w:rsidRPr="004822D8">
        <w:rPr>
          <w:rFonts w:ascii="Times New Roman" w:hAnsi="Times New Roman" w:cs="Times New Roman"/>
          <w:sz w:val="28"/>
          <w:szCs w:val="28"/>
          <w:lang w:eastAsia="vi-VN"/>
        </w:rPr>
        <w:t>D1: Thông tin tra cứu (Tên nhân viên, Mã nhân viên, Mã hóa đơn, Mã hợp đồng…)</w:t>
      </w:r>
    </w:p>
    <w:p w14:paraId="37F676A2" w14:textId="77777777" w:rsidR="00990D00" w:rsidRPr="004822D8" w:rsidRDefault="00990D00" w:rsidP="00990D00">
      <w:pPr>
        <w:spacing w:after="0"/>
        <w:ind w:left="1080"/>
        <w:rPr>
          <w:rFonts w:ascii="Times New Roman" w:hAnsi="Times New Roman" w:cs="Times New Roman"/>
          <w:sz w:val="28"/>
          <w:szCs w:val="28"/>
          <w:lang w:eastAsia="vi-VN"/>
        </w:rPr>
      </w:pPr>
      <w:r w:rsidRPr="004822D8">
        <w:rPr>
          <w:rFonts w:ascii="Times New Roman" w:hAnsi="Times New Roman" w:cs="Times New Roman"/>
          <w:sz w:val="28"/>
          <w:szCs w:val="28"/>
          <w:lang w:eastAsia="vi-VN"/>
        </w:rPr>
        <w:t>D2: Yêu cầu để thực hiện được tra cứu</w:t>
      </w:r>
    </w:p>
    <w:p w14:paraId="0531EA64" w14:textId="77777777" w:rsidR="00990D00" w:rsidRPr="004822D8" w:rsidRDefault="00990D00" w:rsidP="00990D00">
      <w:pPr>
        <w:spacing w:after="0"/>
        <w:ind w:left="1080"/>
        <w:rPr>
          <w:rFonts w:ascii="Times New Roman" w:hAnsi="Times New Roman" w:cs="Times New Roman"/>
          <w:sz w:val="28"/>
          <w:szCs w:val="28"/>
          <w:lang w:eastAsia="vi-VN"/>
        </w:rPr>
      </w:pPr>
      <w:r w:rsidRPr="004822D8">
        <w:rPr>
          <w:rFonts w:ascii="Times New Roman" w:hAnsi="Times New Roman" w:cs="Times New Roman"/>
          <w:sz w:val="28"/>
          <w:szCs w:val="28"/>
          <w:lang w:eastAsia="vi-VN"/>
        </w:rPr>
        <w:t>D3:D1</w:t>
      </w:r>
    </w:p>
    <w:p w14:paraId="66F9A105" w14:textId="77777777" w:rsidR="00990D00" w:rsidRPr="004822D8" w:rsidRDefault="00990D00" w:rsidP="00990D00">
      <w:pPr>
        <w:spacing w:after="0"/>
        <w:ind w:left="1080"/>
        <w:rPr>
          <w:rFonts w:ascii="Times New Roman" w:hAnsi="Times New Roman" w:cs="Times New Roman"/>
          <w:sz w:val="28"/>
          <w:szCs w:val="28"/>
          <w:lang w:eastAsia="vi-VN"/>
        </w:rPr>
      </w:pPr>
      <w:r w:rsidRPr="004822D8">
        <w:rPr>
          <w:rFonts w:ascii="Times New Roman" w:hAnsi="Times New Roman" w:cs="Times New Roman"/>
          <w:sz w:val="28"/>
          <w:szCs w:val="28"/>
          <w:lang w:eastAsia="vi-VN"/>
        </w:rPr>
        <w:t>D4: Thông tin tra cứu</w:t>
      </w:r>
    </w:p>
    <w:p w14:paraId="11A31A7B" w14:textId="77777777" w:rsidR="00990D00" w:rsidRPr="004822D8" w:rsidRDefault="00990D00" w:rsidP="00990D00">
      <w:pPr>
        <w:spacing w:after="0"/>
        <w:ind w:left="1080"/>
        <w:rPr>
          <w:rFonts w:ascii="Times New Roman" w:hAnsi="Times New Roman" w:cs="Times New Roman"/>
          <w:sz w:val="28"/>
          <w:szCs w:val="28"/>
          <w:lang w:eastAsia="vi-VN"/>
        </w:rPr>
      </w:pPr>
    </w:p>
    <w:p w14:paraId="393B961C" w14:textId="77777777" w:rsidR="00990D00" w:rsidRPr="004822D8" w:rsidRDefault="00990D00" w:rsidP="00990D00">
      <w:pPr>
        <w:pStyle w:val="ListParagraph"/>
        <w:numPr>
          <w:ilvl w:val="0"/>
          <w:numId w:val="20"/>
        </w:numPr>
        <w:spacing w:after="0"/>
        <w:ind w:left="1440"/>
        <w:rPr>
          <w:rFonts w:ascii="Times New Roman" w:hAnsi="Times New Roman" w:cs="Times New Roman"/>
          <w:sz w:val="28"/>
          <w:szCs w:val="28"/>
          <w:lang w:eastAsia="vi-VN"/>
        </w:rPr>
      </w:pPr>
      <w:r w:rsidRPr="004822D8">
        <w:rPr>
          <w:rFonts w:ascii="Times New Roman" w:hAnsi="Times New Roman" w:cs="Times New Roman"/>
          <w:sz w:val="28"/>
          <w:szCs w:val="28"/>
          <w:lang w:eastAsia="vi-VN"/>
        </w:rPr>
        <w:t>Các bước xử lý</w:t>
      </w:r>
    </w:p>
    <w:p w14:paraId="3DFA7734" w14:textId="77777777" w:rsidR="00990D00" w:rsidRPr="004822D8" w:rsidRDefault="00990D00" w:rsidP="00990D00">
      <w:pPr>
        <w:tabs>
          <w:tab w:val="left" w:pos="1170"/>
        </w:tabs>
        <w:spacing w:after="0"/>
        <w:ind w:left="1080"/>
        <w:rPr>
          <w:rFonts w:ascii="Times New Roman" w:hAnsi="Times New Roman" w:cs="Times New Roman"/>
          <w:sz w:val="28"/>
          <w:szCs w:val="28"/>
          <w:lang w:eastAsia="vi-VN"/>
        </w:rPr>
      </w:pPr>
      <w:r w:rsidRPr="004822D8">
        <w:rPr>
          <w:rFonts w:ascii="Times New Roman" w:hAnsi="Times New Roman" w:cs="Times New Roman"/>
          <w:sz w:val="28"/>
          <w:szCs w:val="28"/>
          <w:lang w:eastAsia="vi-VN"/>
        </w:rPr>
        <w:t>B1: Kết nối dữ liệu</w:t>
      </w:r>
    </w:p>
    <w:p w14:paraId="4CBBE739" w14:textId="77777777" w:rsidR="00990D00" w:rsidRPr="004822D8" w:rsidRDefault="00990D00" w:rsidP="00990D00">
      <w:pPr>
        <w:tabs>
          <w:tab w:val="left" w:pos="1170"/>
        </w:tabs>
        <w:spacing w:after="0"/>
        <w:ind w:left="1080"/>
        <w:rPr>
          <w:rFonts w:ascii="Times New Roman" w:hAnsi="Times New Roman" w:cs="Times New Roman"/>
          <w:sz w:val="28"/>
          <w:szCs w:val="28"/>
          <w:lang w:eastAsia="vi-VN"/>
        </w:rPr>
      </w:pPr>
      <w:r w:rsidRPr="004822D8">
        <w:rPr>
          <w:rFonts w:ascii="Times New Roman" w:hAnsi="Times New Roman" w:cs="Times New Roman"/>
          <w:sz w:val="28"/>
          <w:szCs w:val="28"/>
          <w:lang w:eastAsia="vi-VN"/>
        </w:rPr>
        <w:tab/>
        <w:t>B2: Đọc D2 từ bộ nhớ phụ</w:t>
      </w:r>
    </w:p>
    <w:p w14:paraId="5FA24DAC" w14:textId="77777777" w:rsidR="00990D00" w:rsidRPr="004822D8" w:rsidRDefault="00990D00" w:rsidP="00990D00">
      <w:pPr>
        <w:tabs>
          <w:tab w:val="left" w:pos="1170"/>
        </w:tabs>
        <w:spacing w:after="0"/>
        <w:ind w:left="1080"/>
        <w:rPr>
          <w:rFonts w:ascii="Times New Roman" w:hAnsi="Times New Roman" w:cs="Times New Roman"/>
          <w:sz w:val="28"/>
          <w:szCs w:val="28"/>
          <w:lang w:eastAsia="vi-VN"/>
        </w:rPr>
      </w:pPr>
      <w:r w:rsidRPr="004822D8">
        <w:rPr>
          <w:rFonts w:ascii="Times New Roman" w:hAnsi="Times New Roman" w:cs="Times New Roman"/>
          <w:sz w:val="28"/>
          <w:szCs w:val="28"/>
          <w:lang w:eastAsia="vi-VN"/>
        </w:rPr>
        <w:tab/>
        <w:t>B3: Nhập D1 từ nhân viên</w:t>
      </w:r>
    </w:p>
    <w:p w14:paraId="708AA2C3" w14:textId="77777777" w:rsidR="00990D00" w:rsidRPr="004822D8" w:rsidRDefault="00990D00" w:rsidP="00990D00">
      <w:pPr>
        <w:tabs>
          <w:tab w:val="left" w:pos="1170"/>
        </w:tabs>
        <w:spacing w:after="0"/>
        <w:ind w:left="1080"/>
        <w:rPr>
          <w:rFonts w:ascii="Times New Roman" w:hAnsi="Times New Roman" w:cs="Times New Roman"/>
          <w:sz w:val="28"/>
          <w:szCs w:val="28"/>
          <w:lang w:eastAsia="vi-VN"/>
        </w:rPr>
      </w:pPr>
      <w:r w:rsidRPr="004822D8">
        <w:rPr>
          <w:rFonts w:ascii="Times New Roman" w:hAnsi="Times New Roman" w:cs="Times New Roman"/>
          <w:sz w:val="28"/>
          <w:szCs w:val="28"/>
          <w:lang w:eastAsia="vi-VN"/>
        </w:rPr>
        <w:tab/>
        <w:t>B4: Kiểm tra thuộc tính tìm kiếm</w:t>
      </w:r>
    </w:p>
    <w:p w14:paraId="11930688" w14:textId="77777777" w:rsidR="00990D00" w:rsidRPr="004822D8" w:rsidRDefault="00990D00" w:rsidP="00990D00">
      <w:pPr>
        <w:tabs>
          <w:tab w:val="left" w:pos="1170"/>
        </w:tabs>
        <w:spacing w:after="0"/>
        <w:ind w:left="1080"/>
        <w:rPr>
          <w:rFonts w:ascii="Times New Roman" w:hAnsi="Times New Roman" w:cs="Times New Roman"/>
          <w:sz w:val="28"/>
          <w:szCs w:val="28"/>
          <w:lang w:eastAsia="vi-VN"/>
        </w:rPr>
      </w:pPr>
      <w:r w:rsidRPr="004822D8">
        <w:rPr>
          <w:rFonts w:ascii="Times New Roman" w:hAnsi="Times New Roman" w:cs="Times New Roman"/>
          <w:sz w:val="28"/>
          <w:szCs w:val="28"/>
          <w:lang w:eastAsia="vi-VN"/>
        </w:rPr>
        <w:tab/>
        <w:t>B5: Nếu không thỏa thì qua bước 7</w:t>
      </w:r>
    </w:p>
    <w:p w14:paraId="506E5444" w14:textId="77777777" w:rsidR="00990D00" w:rsidRPr="004822D8" w:rsidRDefault="00990D00" w:rsidP="00990D00">
      <w:pPr>
        <w:tabs>
          <w:tab w:val="left" w:pos="1170"/>
        </w:tabs>
        <w:spacing w:after="0"/>
        <w:ind w:left="1080"/>
        <w:rPr>
          <w:rFonts w:ascii="Times New Roman" w:hAnsi="Times New Roman" w:cs="Times New Roman"/>
          <w:sz w:val="28"/>
          <w:szCs w:val="28"/>
          <w:lang w:eastAsia="vi-VN"/>
        </w:rPr>
      </w:pPr>
      <w:r w:rsidRPr="004822D8">
        <w:rPr>
          <w:rFonts w:ascii="Times New Roman" w:hAnsi="Times New Roman" w:cs="Times New Roman"/>
          <w:sz w:val="28"/>
          <w:szCs w:val="28"/>
          <w:lang w:eastAsia="vi-VN"/>
        </w:rPr>
        <w:tab/>
        <w:t>B6: xuất danh thông tin liên quan cần tra cứu</w:t>
      </w:r>
    </w:p>
    <w:p w14:paraId="33A38BC5" w14:textId="77777777" w:rsidR="00990D00" w:rsidRPr="004822D8" w:rsidRDefault="00990D00" w:rsidP="00990D00">
      <w:pPr>
        <w:tabs>
          <w:tab w:val="left" w:pos="1170"/>
        </w:tabs>
        <w:spacing w:after="0"/>
        <w:ind w:left="1080"/>
        <w:rPr>
          <w:rFonts w:ascii="Times New Roman" w:hAnsi="Times New Roman" w:cs="Times New Roman"/>
          <w:sz w:val="28"/>
          <w:szCs w:val="28"/>
          <w:lang w:eastAsia="vi-VN"/>
        </w:rPr>
      </w:pPr>
      <w:r w:rsidRPr="004822D8">
        <w:rPr>
          <w:rFonts w:ascii="Times New Roman" w:hAnsi="Times New Roman" w:cs="Times New Roman"/>
          <w:sz w:val="28"/>
          <w:szCs w:val="28"/>
          <w:lang w:eastAsia="vi-VN"/>
        </w:rPr>
        <w:tab/>
        <w:t>B7: Đóng kết nối với cơ sở dữ liệu</w:t>
      </w:r>
    </w:p>
    <w:p w14:paraId="2435E0F4" w14:textId="77777777" w:rsidR="00990D00" w:rsidRPr="004822D8" w:rsidRDefault="00990D00" w:rsidP="00990D00">
      <w:pPr>
        <w:tabs>
          <w:tab w:val="left" w:pos="1170"/>
        </w:tabs>
        <w:spacing w:after="0"/>
        <w:ind w:left="1080"/>
        <w:rPr>
          <w:rFonts w:ascii="Times New Roman" w:hAnsi="Times New Roman" w:cs="Times New Roman"/>
          <w:sz w:val="28"/>
          <w:szCs w:val="28"/>
          <w:lang w:eastAsia="vi-VN"/>
        </w:rPr>
      </w:pPr>
      <w:r w:rsidRPr="004822D8">
        <w:rPr>
          <w:rFonts w:ascii="Times New Roman" w:hAnsi="Times New Roman" w:cs="Times New Roman"/>
          <w:sz w:val="28"/>
          <w:szCs w:val="28"/>
          <w:lang w:eastAsia="vi-VN"/>
        </w:rPr>
        <w:tab/>
        <w:t>B8: Kết thúc</w:t>
      </w:r>
    </w:p>
    <w:p w14:paraId="4203C90E" w14:textId="77777777" w:rsidR="00990D00" w:rsidRPr="004822D8" w:rsidRDefault="00990D00" w:rsidP="00990D00">
      <w:pPr>
        <w:pStyle w:val="ListParagraph"/>
        <w:tabs>
          <w:tab w:val="left" w:pos="810"/>
        </w:tabs>
        <w:spacing w:after="0"/>
        <w:ind w:left="3150"/>
        <w:rPr>
          <w:rFonts w:ascii="Times New Roman" w:hAnsi="Times New Roman" w:cs="Times New Roman"/>
          <w:sz w:val="28"/>
          <w:szCs w:val="28"/>
        </w:rPr>
      </w:pPr>
    </w:p>
    <w:p w14:paraId="264504D1" w14:textId="77777777" w:rsidR="00990D00" w:rsidRPr="004822D8" w:rsidRDefault="00990D00" w:rsidP="00990D00">
      <w:pPr>
        <w:pStyle w:val="ListParagraph"/>
        <w:spacing w:after="0"/>
        <w:ind w:left="3240"/>
        <w:rPr>
          <w:rFonts w:ascii="Times New Roman" w:hAnsi="Times New Roman" w:cs="Times New Roman"/>
          <w:sz w:val="28"/>
          <w:szCs w:val="28"/>
          <w:lang w:eastAsia="vi-VN"/>
        </w:rPr>
      </w:pPr>
    </w:p>
    <w:p w14:paraId="40D67A87" w14:textId="77777777" w:rsidR="00990D00" w:rsidRPr="004822D8" w:rsidRDefault="00990D00" w:rsidP="00990D00">
      <w:pPr>
        <w:spacing w:after="0"/>
        <w:ind w:left="1080" w:right="720"/>
        <w:jc w:val="both"/>
        <w:rPr>
          <w:rFonts w:ascii="Times New Roman" w:hAnsi="Times New Roman" w:cs="Times New Roman"/>
          <w:sz w:val="28"/>
          <w:szCs w:val="28"/>
        </w:rPr>
      </w:pPr>
    </w:p>
    <w:p w14:paraId="7F275425" w14:textId="77777777" w:rsidR="00990D00" w:rsidRPr="004822D8" w:rsidRDefault="00990D00" w:rsidP="00990D00">
      <w:pPr>
        <w:jc w:val="both"/>
        <w:rPr>
          <w:rFonts w:ascii="Times New Roman" w:hAnsi="Times New Roman" w:cs="Times New Roman"/>
          <w:sz w:val="28"/>
          <w:szCs w:val="28"/>
        </w:rPr>
      </w:pPr>
      <w:r w:rsidRPr="004822D8">
        <w:rPr>
          <w:rFonts w:ascii="Times New Roman" w:hAnsi="Times New Roman" w:cs="Times New Roman"/>
          <w:sz w:val="28"/>
          <w:szCs w:val="28"/>
        </w:rPr>
        <w:br w:type="page"/>
      </w:r>
    </w:p>
    <w:p w14:paraId="376BB206" w14:textId="5CB271D0" w:rsidR="002F349C" w:rsidRPr="004822D8" w:rsidRDefault="002F349C" w:rsidP="00941D74">
      <w:pPr>
        <w:pStyle w:val="ListParagraph"/>
        <w:numPr>
          <w:ilvl w:val="2"/>
          <w:numId w:val="43"/>
        </w:numPr>
        <w:tabs>
          <w:tab w:val="left" w:pos="990"/>
        </w:tabs>
        <w:spacing w:after="0"/>
        <w:outlineLvl w:val="1"/>
        <w:rPr>
          <w:rFonts w:ascii="Times New Roman" w:hAnsi="Times New Roman" w:cs="Times New Roman"/>
          <w:b/>
          <w:sz w:val="28"/>
          <w:szCs w:val="28"/>
          <w:lang w:eastAsia="vi-VN"/>
        </w:rPr>
      </w:pPr>
      <w:bookmarkStart w:id="18" w:name="_Toc71995240"/>
      <w:r w:rsidRPr="004822D8">
        <w:rPr>
          <w:rFonts w:ascii="Times New Roman" w:hAnsi="Times New Roman" w:cs="Times New Roman"/>
          <w:b/>
          <w:sz w:val="28"/>
          <w:szCs w:val="28"/>
          <w:lang w:eastAsia="vi-VN"/>
        </w:rPr>
        <w:lastRenderedPageBreak/>
        <w:t>Sơ đồ luồng dữ liệu chức năng “Lập hoá đơn”</w:t>
      </w:r>
      <w:bookmarkEnd w:id="18"/>
    </w:p>
    <w:p w14:paraId="399968AC" w14:textId="77777777" w:rsidR="002F349C" w:rsidRPr="004822D8" w:rsidRDefault="002F349C" w:rsidP="002F349C">
      <w:pPr>
        <w:tabs>
          <w:tab w:val="left" w:pos="990"/>
        </w:tabs>
        <w:spacing w:after="0"/>
        <w:ind w:left="3150" w:hanging="90"/>
        <w:rPr>
          <w:rFonts w:ascii="Times New Roman" w:hAnsi="Times New Roman" w:cs="Times New Roman"/>
          <w:sz w:val="28"/>
          <w:szCs w:val="28"/>
          <w:lang w:eastAsia="vi-VN"/>
        </w:rPr>
      </w:pPr>
      <w:r w:rsidRPr="004822D8">
        <w:rPr>
          <w:rFonts w:ascii="Times New Roman" w:hAnsi="Times New Roman" w:cs="Times New Roman"/>
          <w:noProof/>
          <w:sz w:val="28"/>
          <w:szCs w:val="28"/>
        </w:rPr>
        <w:drawing>
          <wp:inline distT="0" distB="0" distL="0" distR="0" wp14:anchorId="3F53B946" wp14:editId="09F77EDC">
            <wp:extent cx="2198370" cy="3616325"/>
            <wp:effectExtent l="0" t="0" r="0" b="3175"/>
            <wp:docPr id="40" name="Picture 11" descr="https://documents.lucidchart.com/documents/9a5b4e1f-e7a8-4433-b3c5-c11e69ca6e65/pages/0_0?a=3931&amp;x=776&amp;y=1526&amp;w=308&amp;h=748&amp;store=1&amp;accept=image%2F*&amp;auth=LCA%202041eb76d1417bc60c9e023894ed91fa249a4c47-ts%3D1530466859"/>
            <wp:cNvGraphicFramePr/>
            <a:graphic xmlns:a="http://schemas.openxmlformats.org/drawingml/2006/main">
              <a:graphicData uri="http://schemas.openxmlformats.org/drawingml/2006/picture">
                <pic:pic xmlns:pic="http://schemas.openxmlformats.org/drawingml/2006/picture">
                  <pic:nvPicPr>
                    <pic:cNvPr id="11" name="Picture 11" descr="https://documents.lucidchart.com/documents/9a5b4e1f-e7a8-4433-b3c5-c11e69ca6e65/pages/0_0?a=3931&amp;x=776&amp;y=1526&amp;w=308&amp;h=748&amp;store=1&amp;accept=image%2F*&amp;auth=LCA%202041eb76d1417bc60c9e023894ed91fa249a4c47-ts%3D1530466859"/>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198370" cy="3616325"/>
                    </a:xfrm>
                    <a:prstGeom prst="rect">
                      <a:avLst/>
                    </a:prstGeom>
                    <a:noFill/>
                    <a:ln>
                      <a:noFill/>
                    </a:ln>
                  </pic:spPr>
                </pic:pic>
              </a:graphicData>
            </a:graphic>
          </wp:inline>
        </w:drawing>
      </w:r>
    </w:p>
    <w:p w14:paraId="4D5155D1" w14:textId="77777777" w:rsidR="002F349C" w:rsidRPr="004822D8" w:rsidRDefault="002F349C" w:rsidP="002F349C">
      <w:pPr>
        <w:spacing w:after="0"/>
        <w:ind w:left="1080"/>
        <w:rPr>
          <w:rFonts w:ascii="Times New Roman" w:hAnsi="Times New Roman" w:cs="Times New Roman"/>
          <w:sz w:val="28"/>
          <w:szCs w:val="28"/>
        </w:rPr>
      </w:pPr>
      <w:r w:rsidRPr="004822D8">
        <w:rPr>
          <w:rFonts w:ascii="Times New Roman" w:hAnsi="Times New Roman" w:cs="Times New Roman"/>
          <w:sz w:val="28"/>
          <w:szCs w:val="28"/>
        </w:rPr>
        <w:t xml:space="preserve">D1: Thông tin hóa đơn: Thông tin khách hàng (Tên khách hàng, Tên chú rể, Tên cô dâu, Địa chỉ, Điện thoại, Email, Ngày tổ chức, Tiền đặt cọc), Thông tin thực đơn (Món khai vị, Món chính 1, Món chính 2, Món chính 3, Món lẩu, Tráng miệng, Bia, Nước ngọt), Thông tin dịch vụ(Rượu, Bánh kem, MC, Ban nhạc, Ca sỉ, DJ ), Tiền hoá đơn, Tiền dịch vụ.. </w:t>
      </w:r>
    </w:p>
    <w:p w14:paraId="445609C5" w14:textId="77777777" w:rsidR="002F349C" w:rsidRPr="004822D8" w:rsidRDefault="002F349C" w:rsidP="002F349C">
      <w:pPr>
        <w:spacing w:after="0"/>
        <w:ind w:left="1080"/>
        <w:rPr>
          <w:rFonts w:ascii="Times New Roman" w:hAnsi="Times New Roman" w:cs="Times New Roman"/>
          <w:sz w:val="28"/>
          <w:szCs w:val="28"/>
        </w:rPr>
      </w:pPr>
      <w:r w:rsidRPr="004822D8">
        <w:rPr>
          <w:rFonts w:ascii="Times New Roman" w:hAnsi="Times New Roman" w:cs="Times New Roman"/>
          <w:sz w:val="28"/>
          <w:szCs w:val="28"/>
        </w:rPr>
        <w:t>D2: Quy định thanh toán (Ngày thanh toán)</w:t>
      </w:r>
    </w:p>
    <w:p w14:paraId="33C1920D" w14:textId="77777777" w:rsidR="002F349C" w:rsidRPr="004822D8" w:rsidRDefault="002F349C" w:rsidP="002F349C">
      <w:pPr>
        <w:spacing w:after="0"/>
        <w:ind w:left="1080"/>
        <w:rPr>
          <w:rFonts w:ascii="Times New Roman" w:hAnsi="Times New Roman" w:cs="Times New Roman"/>
          <w:sz w:val="28"/>
          <w:szCs w:val="28"/>
        </w:rPr>
      </w:pPr>
      <w:r w:rsidRPr="004822D8">
        <w:rPr>
          <w:rFonts w:ascii="Times New Roman" w:hAnsi="Times New Roman" w:cs="Times New Roman"/>
          <w:sz w:val="28"/>
          <w:szCs w:val="28"/>
        </w:rPr>
        <w:t>D3: D1</w:t>
      </w:r>
    </w:p>
    <w:p w14:paraId="240CBB24" w14:textId="77777777" w:rsidR="002F349C" w:rsidRPr="004822D8" w:rsidRDefault="002F349C" w:rsidP="002F349C">
      <w:pPr>
        <w:spacing w:after="0"/>
        <w:ind w:left="1080" w:right="720"/>
        <w:jc w:val="both"/>
        <w:rPr>
          <w:rFonts w:ascii="Times New Roman" w:hAnsi="Times New Roman" w:cs="Times New Roman"/>
          <w:sz w:val="28"/>
          <w:szCs w:val="28"/>
        </w:rPr>
      </w:pPr>
      <w:r w:rsidRPr="004822D8">
        <w:rPr>
          <w:rFonts w:ascii="Times New Roman" w:hAnsi="Times New Roman" w:cs="Times New Roman"/>
          <w:sz w:val="28"/>
          <w:szCs w:val="28"/>
        </w:rPr>
        <w:t>D4: Hóa đơn thoan toán</w:t>
      </w:r>
    </w:p>
    <w:p w14:paraId="17741352" w14:textId="77777777" w:rsidR="002F349C" w:rsidRPr="004822D8" w:rsidRDefault="002F349C" w:rsidP="002F349C">
      <w:pPr>
        <w:spacing w:after="0"/>
        <w:ind w:left="1080" w:right="720"/>
        <w:jc w:val="both"/>
        <w:rPr>
          <w:rFonts w:ascii="Times New Roman" w:hAnsi="Times New Roman" w:cs="Times New Roman"/>
          <w:sz w:val="28"/>
          <w:szCs w:val="28"/>
        </w:rPr>
      </w:pPr>
    </w:p>
    <w:p w14:paraId="5B15EFF4" w14:textId="77777777" w:rsidR="002F349C" w:rsidRPr="004822D8" w:rsidRDefault="002F349C" w:rsidP="00863652">
      <w:pPr>
        <w:pStyle w:val="ListParagraph"/>
        <w:numPr>
          <w:ilvl w:val="0"/>
          <w:numId w:val="20"/>
        </w:numPr>
        <w:spacing w:after="0"/>
        <w:ind w:left="1440" w:right="720"/>
        <w:jc w:val="both"/>
        <w:rPr>
          <w:rFonts w:ascii="Times New Roman" w:hAnsi="Times New Roman" w:cs="Times New Roman"/>
          <w:sz w:val="28"/>
          <w:szCs w:val="28"/>
        </w:rPr>
      </w:pPr>
      <w:r w:rsidRPr="004822D8">
        <w:rPr>
          <w:rFonts w:ascii="Times New Roman" w:hAnsi="Times New Roman" w:cs="Times New Roman"/>
          <w:sz w:val="28"/>
          <w:szCs w:val="28"/>
        </w:rPr>
        <w:t>Các bước xử lý</w:t>
      </w:r>
    </w:p>
    <w:p w14:paraId="73A34233" w14:textId="77777777" w:rsidR="002F349C" w:rsidRPr="004822D8" w:rsidRDefault="002F349C" w:rsidP="002F349C">
      <w:pPr>
        <w:spacing w:after="0"/>
        <w:ind w:left="1350" w:hanging="270"/>
        <w:rPr>
          <w:rFonts w:ascii="Times New Roman" w:hAnsi="Times New Roman" w:cs="Times New Roman"/>
          <w:sz w:val="28"/>
          <w:szCs w:val="28"/>
          <w:lang w:eastAsia="vi-VN"/>
        </w:rPr>
      </w:pPr>
      <w:r w:rsidRPr="004822D8">
        <w:rPr>
          <w:rFonts w:ascii="Times New Roman" w:hAnsi="Times New Roman" w:cs="Times New Roman"/>
          <w:sz w:val="28"/>
          <w:szCs w:val="28"/>
          <w:lang w:eastAsia="vi-VN"/>
        </w:rPr>
        <w:t>B1: Kết nối dữ liệu</w:t>
      </w:r>
    </w:p>
    <w:p w14:paraId="592F8135" w14:textId="77777777" w:rsidR="002F349C" w:rsidRPr="004822D8" w:rsidRDefault="002F349C" w:rsidP="002F349C">
      <w:pPr>
        <w:spacing w:after="0"/>
        <w:ind w:left="1350" w:hanging="270"/>
        <w:rPr>
          <w:rFonts w:ascii="Times New Roman" w:hAnsi="Times New Roman" w:cs="Times New Roman"/>
          <w:sz w:val="28"/>
          <w:szCs w:val="28"/>
          <w:lang w:eastAsia="vi-VN"/>
        </w:rPr>
      </w:pPr>
      <w:r w:rsidRPr="004822D8">
        <w:rPr>
          <w:rFonts w:ascii="Times New Roman" w:hAnsi="Times New Roman" w:cs="Times New Roman"/>
          <w:sz w:val="28"/>
          <w:szCs w:val="28"/>
          <w:lang w:eastAsia="vi-VN"/>
        </w:rPr>
        <w:t>B2: Đọc D2 từ bộ nhớ phụ</w:t>
      </w:r>
    </w:p>
    <w:p w14:paraId="0E7CB0A3" w14:textId="77777777" w:rsidR="002F349C" w:rsidRPr="004822D8" w:rsidRDefault="002F349C" w:rsidP="002F349C">
      <w:pPr>
        <w:spacing w:after="0"/>
        <w:ind w:left="1080"/>
        <w:rPr>
          <w:rFonts w:ascii="Times New Roman" w:hAnsi="Times New Roman" w:cs="Times New Roman"/>
          <w:sz w:val="28"/>
          <w:szCs w:val="28"/>
          <w:lang w:eastAsia="vi-VN"/>
        </w:rPr>
      </w:pPr>
      <w:r w:rsidRPr="004822D8">
        <w:rPr>
          <w:rFonts w:ascii="Times New Roman" w:hAnsi="Times New Roman" w:cs="Times New Roman"/>
          <w:sz w:val="28"/>
          <w:szCs w:val="28"/>
          <w:lang w:eastAsia="vi-VN"/>
        </w:rPr>
        <w:t>B3: Nhập D1 từ nhân viên</w:t>
      </w:r>
    </w:p>
    <w:p w14:paraId="609123A5" w14:textId="77777777" w:rsidR="002F349C" w:rsidRPr="004822D8" w:rsidRDefault="002F349C" w:rsidP="002F349C">
      <w:pPr>
        <w:spacing w:after="0"/>
        <w:ind w:left="1350" w:hanging="270"/>
        <w:rPr>
          <w:rFonts w:ascii="Times New Roman" w:hAnsi="Times New Roman" w:cs="Times New Roman"/>
          <w:sz w:val="28"/>
          <w:szCs w:val="28"/>
          <w:lang w:eastAsia="vi-VN"/>
        </w:rPr>
      </w:pPr>
      <w:r w:rsidRPr="004822D8">
        <w:rPr>
          <w:rFonts w:ascii="Times New Roman" w:hAnsi="Times New Roman" w:cs="Times New Roman"/>
          <w:sz w:val="28"/>
          <w:szCs w:val="28"/>
          <w:lang w:eastAsia="vi-VN"/>
        </w:rPr>
        <w:t>B4: Kiểm tra quy định thanh toán, nếu không thỉa thì qua bước 3</w:t>
      </w:r>
    </w:p>
    <w:p w14:paraId="3B116741" w14:textId="77777777" w:rsidR="002F349C" w:rsidRPr="004822D8" w:rsidRDefault="002F349C" w:rsidP="002F349C">
      <w:pPr>
        <w:spacing w:after="0"/>
        <w:ind w:left="1350" w:hanging="270"/>
        <w:rPr>
          <w:rFonts w:ascii="Times New Roman" w:hAnsi="Times New Roman" w:cs="Times New Roman"/>
          <w:sz w:val="28"/>
          <w:szCs w:val="28"/>
          <w:lang w:eastAsia="vi-VN"/>
        </w:rPr>
      </w:pPr>
      <w:r w:rsidRPr="004822D8">
        <w:rPr>
          <w:rFonts w:ascii="Times New Roman" w:hAnsi="Times New Roman" w:cs="Times New Roman"/>
          <w:sz w:val="28"/>
          <w:szCs w:val="28"/>
          <w:lang w:eastAsia="vi-VN"/>
        </w:rPr>
        <w:t>B5: Tính tiền thực đơn</w:t>
      </w:r>
    </w:p>
    <w:p w14:paraId="25B2FB30" w14:textId="77777777" w:rsidR="002F349C" w:rsidRPr="004822D8" w:rsidRDefault="002F349C" w:rsidP="002F349C">
      <w:pPr>
        <w:spacing w:after="0"/>
        <w:ind w:left="1350" w:hanging="270"/>
        <w:rPr>
          <w:rFonts w:ascii="Times New Roman" w:hAnsi="Times New Roman" w:cs="Times New Roman"/>
          <w:sz w:val="28"/>
          <w:szCs w:val="28"/>
          <w:lang w:eastAsia="vi-VN"/>
        </w:rPr>
      </w:pPr>
      <w:r w:rsidRPr="004822D8">
        <w:rPr>
          <w:rFonts w:ascii="Times New Roman" w:hAnsi="Times New Roman" w:cs="Times New Roman"/>
          <w:sz w:val="28"/>
          <w:szCs w:val="28"/>
          <w:lang w:eastAsia="vi-VN"/>
        </w:rPr>
        <w:t>B6: Tính tiền dịch vụ</w:t>
      </w:r>
    </w:p>
    <w:p w14:paraId="5E5B1A5B" w14:textId="77777777" w:rsidR="002F349C" w:rsidRPr="004822D8" w:rsidRDefault="002F349C" w:rsidP="002F349C">
      <w:pPr>
        <w:spacing w:after="0"/>
        <w:ind w:left="1350" w:hanging="270"/>
        <w:rPr>
          <w:rFonts w:ascii="Times New Roman" w:hAnsi="Times New Roman" w:cs="Times New Roman"/>
          <w:sz w:val="28"/>
          <w:szCs w:val="28"/>
          <w:lang w:eastAsia="vi-VN"/>
        </w:rPr>
      </w:pPr>
      <w:r w:rsidRPr="004822D8">
        <w:rPr>
          <w:rFonts w:ascii="Times New Roman" w:hAnsi="Times New Roman" w:cs="Times New Roman"/>
          <w:sz w:val="28"/>
          <w:szCs w:val="28"/>
          <w:lang w:eastAsia="vi-VN"/>
        </w:rPr>
        <w:t>B7: Tính tiền phạt</w:t>
      </w:r>
    </w:p>
    <w:p w14:paraId="680EFE8E" w14:textId="77777777" w:rsidR="002F349C" w:rsidRPr="004822D8" w:rsidRDefault="002F349C" w:rsidP="002F349C">
      <w:pPr>
        <w:spacing w:after="0"/>
        <w:ind w:left="1350" w:hanging="270"/>
        <w:rPr>
          <w:rFonts w:ascii="Times New Roman" w:hAnsi="Times New Roman" w:cs="Times New Roman"/>
          <w:sz w:val="28"/>
          <w:szCs w:val="28"/>
          <w:lang w:eastAsia="vi-VN"/>
        </w:rPr>
      </w:pPr>
      <w:r w:rsidRPr="004822D8">
        <w:rPr>
          <w:rFonts w:ascii="Times New Roman" w:hAnsi="Times New Roman" w:cs="Times New Roman"/>
          <w:sz w:val="28"/>
          <w:szCs w:val="28"/>
          <w:lang w:eastAsia="vi-VN"/>
        </w:rPr>
        <w:t>B8: Tính tổng tiền</w:t>
      </w:r>
    </w:p>
    <w:p w14:paraId="22488433" w14:textId="77777777" w:rsidR="002F349C" w:rsidRPr="004822D8" w:rsidRDefault="002F349C" w:rsidP="002F349C">
      <w:pPr>
        <w:spacing w:after="0"/>
        <w:ind w:left="1080"/>
        <w:rPr>
          <w:rFonts w:ascii="Times New Roman" w:hAnsi="Times New Roman" w:cs="Times New Roman"/>
          <w:sz w:val="28"/>
          <w:szCs w:val="28"/>
          <w:lang w:eastAsia="vi-VN"/>
        </w:rPr>
      </w:pPr>
      <w:r w:rsidRPr="004822D8">
        <w:rPr>
          <w:rFonts w:ascii="Times New Roman" w:hAnsi="Times New Roman" w:cs="Times New Roman"/>
          <w:sz w:val="28"/>
          <w:szCs w:val="28"/>
          <w:lang w:eastAsia="vi-VN"/>
        </w:rPr>
        <w:t>B9: Xuất hóa đơn</w:t>
      </w:r>
    </w:p>
    <w:p w14:paraId="5304609C" w14:textId="77777777" w:rsidR="002F349C" w:rsidRPr="004822D8" w:rsidRDefault="002F349C" w:rsidP="002F349C">
      <w:pPr>
        <w:spacing w:after="0"/>
        <w:ind w:left="1080"/>
        <w:rPr>
          <w:rFonts w:ascii="Times New Roman" w:hAnsi="Times New Roman" w:cs="Times New Roman"/>
          <w:sz w:val="28"/>
          <w:szCs w:val="28"/>
          <w:lang w:eastAsia="vi-VN"/>
        </w:rPr>
      </w:pPr>
      <w:r w:rsidRPr="004822D8">
        <w:rPr>
          <w:rFonts w:ascii="Times New Roman" w:hAnsi="Times New Roman" w:cs="Times New Roman"/>
          <w:sz w:val="28"/>
          <w:szCs w:val="28"/>
          <w:lang w:eastAsia="vi-VN"/>
        </w:rPr>
        <w:lastRenderedPageBreak/>
        <w:t>B10: Đóng kết nối</w:t>
      </w:r>
    </w:p>
    <w:p w14:paraId="256769D9" w14:textId="77777777" w:rsidR="00990D00" w:rsidRPr="004822D8" w:rsidRDefault="002F349C" w:rsidP="002F349C">
      <w:pPr>
        <w:spacing w:after="0"/>
        <w:ind w:left="1350" w:hanging="270"/>
        <w:rPr>
          <w:rFonts w:ascii="Times New Roman" w:hAnsi="Times New Roman" w:cs="Times New Roman"/>
          <w:sz w:val="28"/>
          <w:szCs w:val="28"/>
          <w:lang w:eastAsia="vi-VN"/>
        </w:rPr>
      </w:pPr>
      <w:r w:rsidRPr="004822D8">
        <w:rPr>
          <w:rFonts w:ascii="Times New Roman" w:hAnsi="Times New Roman" w:cs="Times New Roman"/>
          <w:sz w:val="28"/>
          <w:szCs w:val="28"/>
          <w:lang w:eastAsia="vi-VN"/>
        </w:rPr>
        <w:t>B11: Kết thúc</w:t>
      </w:r>
    </w:p>
    <w:sdt>
      <w:sdtPr>
        <w:rPr>
          <w:rFonts w:ascii="Times New Roman" w:eastAsiaTheme="minorHAnsi" w:hAnsi="Times New Roman" w:cs="Times New Roman"/>
          <w:color w:val="auto"/>
          <w:sz w:val="28"/>
          <w:szCs w:val="28"/>
        </w:rPr>
        <w:id w:val="241919530"/>
        <w:docPartObj>
          <w:docPartGallery w:val="Table of Contents"/>
          <w:docPartUnique/>
        </w:docPartObj>
      </w:sdtPr>
      <w:sdtEndPr>
        <w:rPr>
          <w:b/>
          <w:bCs/>
          <w:noProof/>
        </w:rPr>
      </w:sdtEndPr>
      <w:sdtContent>
        <w:p w14:paraId="1E4B3663" w14:textId="275BC8DE" w:rsidR="009C1CBD" w:rsidRPr="004822D8" w:rsidRDefault="009C1CBD">
          <w:pPr>
            <w:pStyle w:val="TOCHeading"/>
            <w:rPr>
              <w:rFonts w:ascii="Times New Roman" w:hAnsi="Times New Roman" w:cs="Times New Roman"/>
              <w:sz w:val="28"/>
              <w:szCs w:val="28"/>
            </w:rPr>
          </w:pPr>
          <w:r w:rsidRPr="004822D8">
            <w:rPr>
              <w:rFonts w:ascii="Times New Roman" w:hAnsi="Times New Roman" w:cs="Times New Roman"/>
              <w:sz w:val="28"/>
              <w:szCs w:val="28"/>
            </w:rPr>
            <w:t>Contents</w:t>
          </w:r>
        </w:p>
        <w:p w14:paraId="467241AA" w14:textId="46CB3DF8" w:rsidR="009C1CBD" w:rsidRPr="004822D8" w:rsidRDefault="00E22953">
          <w:pPr>
            <w:rPr>
              <w:rFonts w:ascii="Times New Roman" w:hAnsi="Times New Roman" w:cs="Times New Roman"/>
              <w:sz w:val="28"/>
              <w:szCs w:val="28"/>
            </w:rPr>
          </w:pPr>
        </w:p>
      </w:sdtContent>
    </w:sdt>
    <w:p w14:paraId="69FB1078" w14:textId="5A23AB17" w:rsidR="002F349C" w:rsidRPr="004822D8" w:rsidRDefault="002F349C" w:rsidP="002F349C">
      <w:pPr>
        <w:spacing w:after="0"/>
        <w:ind w:left="1350" w:hanging="270"/>
        <w:rPr>
          <w:rFonts w:ascii="Times New Roman" w:hAnsi="Times New Roman" w:cs="Times New Roman"/>
          <w:sz w:val="28"/>
          <w:szCs w:val="28"/>
          <w:lang w:eastAsia="vi-VN"/>
        </w:rPr>
      </w:pPr>
      <w:r w:rsidRPr="004822D8">
        <w:rPr>
          <w:rFonts w:ascii="Times New Roman" w:hAnsi="Times New Roman" w:cs="Times New Roman"/>
          <w:sz w:val="28"/>
          <w:szCs w:val="28"/>
          <w:lang w:eastAsia="vi-VN"/>
        </w:rPr>
        <w:br w:type="page"/>
      </w:r>
    </w:p>
    <w:p w14:paraId="5FB3B697" w14:textId="536A7F27" w:rsidR="002F349C" w:rsidRPr="004822D8" w:rsidRDefault="002F349C" w:rsidP="00941D74">
      <w:pPr>
        <w:pStyle w:val="ListParagraph"/>
        <w:numPr>
          <w:ilvl w:val="2"/>
          <w:numId w:val="43"/>
        </w:numPr>
        <w:spacing w:after="0"/>
        <w:outlineLvl w:val="1"/>
        <w:rPr>
          <w:rFonts w:ascii="Times New Roman" w:hAnsi="Times New Roman" w:cs="Times New Roman"/>
          <w:b/>
          <w:sz w:val="28"/>
          <w:szCs w:val="28"/>
          <w:lang w:eastAsia="vi-VN"/>
        </w:rPr>
      </w:pPr>
      <w:bookmarkStart w:id="19" w:name="_Toc71995241"/>
      <w:r w:rsidRPr="004822D8">
        <w:rPr>
          <w:rFonts w:ascii="Times New Roman" w:hAnsi="Times New Roman" w:cs="Times New Roman"/>
          <w:b/>
          <w:sz w:val="28"/>
          <w:szCs w:val="28"/>
          <w:lang w:eastAsia="vi-VN"/>
        </w:rPr>
        <w:lastRenderedPageBreak/>
        <w:t>Sơ đồ luồng dữ liệu chức năng “Quản lý nhân viên”</w:t>
      </w:r>
      <w:bookmarkEnd w:id="19"/>
    </w:p>
    <w:p w14:paraId="0C70A762" w14:textId="77777777" w:rsidR="002F349C" w:rsidRPr="004822D8" w:rsidRDefault="002F349C" w:rsidP="002F349C">
      <w:pPr>
        <w:pStyle w:val="ListParagraph"/>
        <w:spacing w:after="0"/>
        <w:ind w:left="3240"/>
        <w:rPr>
          <w:rFonts w:ascii="Times New Roman" w:hAnsi="Times New Roman" w:cs="Times New Roman"/>
          <w:sz w:val="28"/>
          <w:szCs w:val="28"/>
          <w:lang w:eastAsia="vi-VN"/>
        </w:rPr>
      </w:pPr>
      <w:r w:rsidRPr="004822D8">
        <w:rPr>
          <w:rFonts w:ascii="Times New Roman" w:hAnsi="Times New Roman" w:cs="Times New Roman"/>
          <w:noProof/>
          <w:sz w:val="28"/>
          <w:szCs w:val="28"/>
        </w:rPr>
        <w:drawing>
          <wp:inline distT="0" distB="0" distL="0" distR="0" wp14:anchorId="76CA7BE2" wp14:editId="50FF959F">
            <wp:extent cx="2198370" cy="3451860"/>
            <wp:effectExtent l="0" t="0" r="0" b="0"/>
            <wp:docPr id="41" name="Picture 13" descr="https://documents.lucidchart.com/documents/9a5b4e1f-e7a8-4433-b3c5-c11e69ca6e65/pages/0_0?a=4001&amp;x=786&amp;y=2281&amp;w=308&amp;h=649&amp;store=1&amp;accept=image%2F*&amp;auth=LCA%2088d0d819d47432bf705285a344c3af655e9c3d83-ts%3D1530466859"/>
            <wp:cNvGraphicFramePr/>
            <a:graphic xmlns:a="http://schemas.openxmlformats.org/drawingml/2006/main">
              <a:graphicData uri="http://schemas.openxmlformats.org/drawingml/2006/picture">
                <pic:pic xmlns:pic="http://schemas.openxmlformats.org/drawingml/2006/picture">
                  <pic:nvPicPr>
                    <pic:cNvPr id="13" name="Picture 13" descr="https://documents.lucidchart.com/documents/9a5b4e1f-e7a8-4433-b3c5-c11e69ca6e65/pages/0_0?a=4001&amp;x=786&amp;y=2281&amp;w=308&amp;h=649&amp;store=1&amp;accept=image%2F*&amp;auth=LCA%2088d0d819d47432bf705285a344c3af655e9c3d83-ts%3D1530466859"/>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198370" cy="3451860"/>
                    </a:xfrm>
                    <a:prstGeom prst="rect">
                      <a:avLst/>
                    </a:prstGeom>
                    <a:noFill/>
                    <a:ln>
                      <a:noFill/>
                    </a:ln>
                  </pic:spPr>
                </pic:pic>
              </a:graphicData>
            </a:graphic>
          </wp:inline>
        </w:drawing>
      </w:r>
    </w:p>
    <w:p w14:paraId="58D21CFD" w14:textId="77777777" w:rsidR="002F349C" w:rsidRPr="004822D8" w:rsidRDefault="002F349C" w:rsidP="002F349C">
      <w:pPr>
        <w:pStyle w:val="ListParagraph"/>
        <w:spacing w:after="0"/>
        <w:ind w:left="3240"/>
        <w:rPr>
          <w:rFonts w:ascii="Times New Roman" w:hAnsi="Times New Roman" w:cs="Times New Roman"/>
          <w:sz w:val="28"/>
          <w:szCs w:val="28"/>
          <w:lang w:eastAsia="vi-VN"/>
        </w:rPr>
      </w:pPr>
    </w:p>
    <w:p w14:paraId="0FAEED34" w14:textId="77777777" w:rsidR="002F349C" w:rsidRPr="004822D8" w:rsidRDefault="002F349C" w:rsidP="002F349C">
      <w:pPr>
        <w:spacing w:after="0"/>
        <w:ind w:left="1080"/>
        <w:rPr>
          <w:rFonts w:ascii="Times New Roman" w:hAnsi="Times New Roman" w:cs="Times New Roman"/>
          <w:sz w:val="28"/>
          <w:szCs w:val="28"/>
        </w:rPr>
      </w:pPr>
      <w:r w:rsidRPr="004822D8">
        <w:rPr>
          <w:rFonts w:ascii="Times New Roman" w:hAnsi="Times New Roman" w:cs="Times New Roman"/>
          <w:sz w:val="28"/>
          <w:szCs w:val="28"/>
        </w:rPr>
        <w:t xml:space="preserve">D1: Thông tin nhân viên: Tên nhân viên, địa chỉ, điện thoại, Sảnh, Chức vụ, Ca. </w:t>
      </w:r>
    </w:p>
    <w:p w14:paraId="44CEAED2" w14:textId="77777777" w:rsidR="002F349C" w:rsidRPr="004822D8" w:rsidRDefault="002F349C" w:rsidP="002F349C">
      <w:pPr>
        <w:spacing w:after="0"/>
        <w:ind w:left="1080"/>
        <w:rPr>
          <w:rFonts w:ascii="Times New Roman" w:hAnsi="Times New Roman" w:cs="Times New Roman"/>
          <w:sz w:val="28"/>
          <w:szCs w:val="28"/>
        </w:rPr>
      </w:pPr>
      <w:r w:rsidRPr="004822D8">
        <w:rPr>
          <w:rFonts w:ascii="Times New Roman" w:hAnsi="Times New Roman" w:cs="Times New Roman"/>
          <w:sz w:val="28"/>
          <w:szCs w:val="28"/>
        </w:rPr>
        <w:t>D2: Yêu cầu của nhân viên (tuổi tối đa, tuổi tối thiểu)</w:t>
      </w:r>
    </w:p>
    <w:p w14:paraId="48157A57" w14:textId="77777777" w:rsidR="002F349C" w:rsidRPr="004822D8" w:rsidRDefault="002F349C" w:rsidP="002F349C">
      <w:pPr>
        <w:spacing w:after="0"/>
        <w:ind w:left="1080"/>
        <w:rPr>
          <w:rFonts w:ascii="Times New Roman" w:hAnsi="Times New Roman" w:cs="Times New Roman"/>
          <w:sz w:val="28"/>
          <w:szCs w:val="28"/>
        </w:rPr>
      </w:pPr>
      <w:r w:rsidRPr="004822D8">
        <w:rPr>
          <w:rFonts w:ascii="Times New Roman" w:hAnsi="Times New Roman" w:cs="Times New Roman"/>
          <w:sz w:val="28"/>
          <w:szCs w:val="28"/>
        </w:rPr>
        <w:t>D3: D1</w:t>
      </w:r>
    </w:p>
    <w:p w14:paraId="7B034374" w14:textId="77777777" w:rsidR="002F349C" w:rsidRPr="004822D8" w:rsidRDefault="002F349C" w:rsidP="002F349C">
      <w:pPr>
        <w:spacing w:after="0"/>
        <w:ind w:left="1080"/>
        <w:rPr>
          <w:rFonts w:ascii="Times New Roman" w:hAnsi="Times New Roman" w:cs="Times New Roman"/>
          <w:sz w:val="28"/>
          <w:szCs w:val="28"/>
        </w:rPr>
      </w:pPr>
      <w:r w:rsidRPr="004822D8">
        <w:rPr>
          <w:rFonts w:ascii="Times New Roman" w:hAnsi="Times New Roman" w:cs="Times New Roman"/>
          <w:sz w:val="28"/>
          <w:szCs w:val="28"/>
        </w:rPr>
        <w:t>D4: Danh sách nhân viên.</w:t>
      </w:r>
    </w:p>
    <w:p w14:paraId="473FAFE7" w14:textId="77777777" w:rsidR="002F349C" w:rsidRPr="004822D8" w:rsidRDefault="002F349C" w:rsidP="002F349C">
      <w:pPr>
        <w:spacing w:after="0"/>
        <w:ind w:left="1080"/>
        <w:rPr>
          <w:rFonts w:ascii="Times New Roman" w:hAnsi="Times New Roman" w:cs="Times New Roman"/>
          <w:sz w:val="28"/>
          <w:szCs w:val="28"/>
        </w:rPr>
      </w:pPr>
    </w:p>
    <w:p w14:paraId="714C0702" w14:textId="77777777" w:rsidR="002F349C" w:rsidRPr="004822D8" w:rsidRDefault="002F349C" w:rsidP="00863652">
      <w:pPr>
        <w:pStyle w:val="ListParagraph"/>
        <w:numPr>
          <w:ilvl w:val="0"/>
          <w:numId w:val="20"/>
        </w:numPr>
        <w:spacing w:after="0"/>
        <w:ind w:left="1440"/>
        <w:rPr>
          <w:rFonts w:ascii="Times New Roman" w:hAnsi="Times New Roman" w:cs="Times New Roman"/>
          <w:sz w:val="28"/>
          <w:szCs w:val="28"/>
        </w:rPr>
      </w:pPr>
      <w:r w:rsidRPr="004822D8">
        <w:rPr>
          <w:rFonts w:ascii="Times New Roman" w:hAnsi="Times New Roman" w:cs="Times New Roman"/>
          <w:sz w:val="28"/>
          <w:szCs w:val="28"/>
        </w:rPr>
        <w:t>Các bước xử lý</w:t>
      </w:r>
    </w:p>
    <w:p w14:paraId="0CB5CC9E" w14:textId="77777777" w:rsidR="002F349C" w:rsidRPr="004822D8" w:rsidRDefault="002F349C" w:rsidP="002F349C">
      <w:pPr>
        <w:tabs>
          <w:tab w:val="left" w:pos="810"/>
        </w:tabs>
        <w:spacing w:after="0"/>
        <w:ind w:left="720" w:firstLine="450"/>
        <w:rPr>
          <w:rFonts w:ascii="Times New Roman" w:hAnsi="Times New Roman" w:cs="Times New Roman"/>
          <w:sz w:val="28"/>
          <w:szCs w:val="28"/>
          <w:lang w:eastAsia="vi-VN"/>
        </w:rPr>
      </w:pPr>
      <w:r w:rsidRPr="004822D8">
        <w:rPr>
          <w:rFonts w:ascii="Times New Roman" w:hAnsi="Times New Roman" w:cs="Times New Roman"/>
          <w:sz w:val="28"/>
          <w:szCs w:val="28"/>
          <w:lang w:eastAsia="vi-VN"/>
        </w:rPr>
        <w:t>B1: Kết nối dữ liệu</w:t>
      </w:r>
    </w:p>
    <w:p w14:paraId="35778AA9" w14:textId="77777777" w:rsidR="002F349C" w:rsidRPr="004822D8" w:rsidRDefault="002F349C" w:rsidP="002F349C">
      <w:pPr>
        <w:tabs>
          <w:tab w:val="left" w:pos="810"/>
          <w:tab w:val="left" w:pos="1170"/>
        </w:tabs>
        <w:spacing w:after="0"/>
        <w:ind w:left="720" w:firstLine="90"/>
        <w:rPr>
          <w:rFonts w:ascii="Times New Roman" w:hAnsi="Times New Roman" w:cs="Times New Roman"/>
          <w:sz w:val="28"/>
          <w:szCs w:val="28"/>
          <w:lang w:eastAsia="vi-VN"/>
        </w:rPr>
      </w:pPr>
      <w:r w:rsidRPr="004822D8">
        <w:rPr>
          <w:rFonts w:ascii="Times New Roman" w:hAnsi="Times New Roman" w:cs="Times New Roman"/>
          <w:sz w:val="28"/>
          <w:szCs w:val="28"/>
          <w:lang w:eastAsia="vi-VN"/>
        </w:rPr>
        <w:tab/>
        <w:t>B2: Đọc D2 từ bộ nhớ phụ</w:t>
      </w:r>
    </w:p>
    <w:p w14:paraId="460F5740" w14:textId="77777777" w:rsidR="002F349C" w:rsidRPr="004822D8" w:rsidRDefault="002F349C" w:rsidP="002F349C">
      <w:pPr>
        <w:tabs>
          <w:tab w:val="left" w:pos="810"/>
          <w:tab w:val="left" w:pos="1170"/>
        </w:tabs>
        <w:spacing w:after="0"/>
        <w:ind w:left="720" w:firstLine="90"/>
        <w:rPr>
          <w:rFonts w:ascii="Times New Roman" w:hAnsi="Times New Roman" w:cs="Times New Roman"/>
          <w:sz w:val="28"/>
          <w:szCs w:val="28"/>
          <w:lang w:eastAsia="vi-VN"/>
        </w:rPr>
      </w:pPr>
      <w:r w:rsidRPr="004822D8">
        <w:rPr>
          <w:rFonts w:ascii="Times New Roman" w:hAnsi="Times New Roman" w:cs="Times New Roman"/>
          <w:sz w:val="28"/>
          <w:szCs w:val="28"/>
          <w:lang w:eastAsia="vi-VN"/>
        </w:rPr>
        <w:tab/>
        <w:t>B3: Nhập D1 từ nhân viên</w:t>
      </w:r>
    </w:p>
    <w:p w14:paraId="559314A1" w14:textId="77777777" w:rsidR="002F349C" w:rsidRPr="004822D8" w:rsidRDefault="002F349C" w:rsidP="002F349C">
      <w:pPr>
        <w:tabs>
          <w:tab w:val="left" w:pos="810"/>
          <w:tab w:val="left" w:pos="1170"/>
        </w:tabs>
        <w:spacing w:after="0"/>
        <w:ind w:left="720" w:firstLine="90"/>
        <w:rPr>
          <w:rFonts w:ascii="Times New Roman" w:hAnsi="Times New Roman" w:cs="Times New Roman"/>
          <w:sz w:val="28"/>
          <w:szCs w:val="28"/>
          <w:lang w:eastAsia="vi-VN"/>
        </w:rPr>
      </w:pPr>
      <w:r w:rsidRPr="004822D8">
        <w:rPr>
          <w:rFonts w:ascii="Times New Roman" w:hAnsi="Times New Roman" w:cs="Times New Roman"/>
          <w:sz w:val="28"/>
          <w:szCs w:val="28"/>
          <w:lang w:eastAsia="vi-VN"/>
        </w:rPr>
        <w:tab/>
        <w:t>B4: Kiểm tra quy định cập nhật nhân viên (tuổi tối đa, tuổi tối thiểu…)</w:t>
      </w:r>
    </w:p>
    <w:p w14:paraId="068B514A" w14:textId="77777777" w:rsidR="002F349C" w:rsidRPr="004822D8" w:rsidRDefault="002F349C" w:rsidP="002F349C">
      <w:pPr>
        <w:tabs>
          <w:tab w:val="left" w:pos="810"/>
          <w:tab w:val="left" w:pos="1170"/>
        </w:tabs>
        <w:spacing w:after="0"/>
        <w:ind w:left="720" w:firstLine="90"/>
        <w:rPr>
          <w:rFonts w:ascii="Times New Roman" w:hAnsi="Times New Roman" w:cs="Times New Roman"/>
          <w:sz w:val="28"/>
          <w:szCs w:val="28"/>
          <w:lang w:eastAsia="vi-VN"/>
        </w:rPr>
      </w:pPr>
      <w:r w:rsidRPr="004822D8">
        <w:rPr>
          <w:rFonts w:ascii="Times New Roman" w:hAnsi="Times New Roman" w:cs="Times New Roman"/>
          <w:sz w:val="28"/>
          <w:szCs w:val="28"/>
          <w:lang w:eastAsia="vi-VN"/>
        </w:rPr>
        <w:tab/>
        <w:t>B5: Nếu không thỏa thì qua bước 7</w:t>
      </w:r>
    </w:p>
    <w:p w14:paraId="29BA2D78" w14:textId="77777777" w:rsidR="002F349C" w:rsidRPr="004822D8" w:rsidRDefault="002F349C" w:rsidP="002F349C">
      <w:pPr>
        <w:tabs>
          <w:tab w:val="left" w:pos="810"/>
          <w:tab w:val="left" w:pos="1170"/>
        </w:tabs>
        <w:spacing w:after="0"/>
        <w:ind w:left="720" w:firstLine="90"/>
        <w:rPr>
          <w:rFonts w:ascii="Times New Roman" w:hAnsi="Times New Roman" w:cs="Times New Roman"/>
          <w:sz w:val="28"/>
          <w:szCs w:val="28"/>
          <w:lang w:eastAsia="vi-VN"/>
        </w:rPr>
      </w:pPr>
      <w:r w:rsidRPr="004822D8">
        <w:rPr>
          <w:rFonts w:ascii="Times New Roman" w:hAnsi="Times New Roman" w:cs="Times New Roman"/>
          <w:sz w:val="28"/>
          <w:szCs w:val="28"/>
          <w:lang w:eastAsia="vi-VN"/>
        </w:rPr>
        <w:tab/>
        <w:t>B6: xuất danh sách nhân viên</w:t>
      </w:r>
    </w:p>
    <w:p w14:paraId="666F272A" w14:textId="77777777" w:rsidR="002F349C" w:rsidRPr="004822D8" w:rsidRDefault="002F349C" w:rsidP="002F349C">
      <w:pPr>
        <w:tabs>
          <w:tab w:val="left" w:pos="810"/>
          <w:tab w:val="left" w:pos="1170"/>
        </w:tabs>
        <w:spacing w:after="0"/>
        <w:ind w:left="720" w:firstLine="90"/>
        <w:rPr>
          <w:rFonts w:ascii="Times New Roman" w:hAnsi="Times New Roman" w:cs="Times New Roman"/>
          <w:sz w:val="28"/>
          <w:szCs w:val="28"/>
          <w:lang w:eastAsia="vi-VN"/>
        </w:rPr>
      </w:pPr>
      <w:r w:rsidRPr="004822D8">
        <w:rPr>
          <w:rFonts w:ascii="Times New Roman" w:hAnsi="Times New Roman" w:cs="Times New Roman"/>
          <w:sz w:val="28"/>
          <w:szCs w:val="28"/>
          <w:lang w:eastAsia="vi-VN"/>
        </w:rPr>
        <w:tab/>
        <w:t>B7: Đóng kết nối với cơ sở dữ liệu</w:t>
      </w:r>
    </w:p>
    <w:p w14:paraId="513E568A" w14:textId="77777777" w:rsidR="002F349C" w:rsidRPr="004822D8" w:rsidRDefault="002F349C" w:rsidP="002F349C">
      <w:pPr>
        <w:tabs>
          <w:tab w:val="left" w:pos="810"/>
        </w:tabs>
        <w:spacing w:after="0"/>
        <w:ind w:left="720" w:firstLine="450"/>
        <w:rPr>
          <w:rFonts w:ascii="Times New Roman" w:hAnsi="Times New Roman" w:cs="Times New Roman"/>
          <w:sz w:val="28"/>
          <w:szCs w:val="28"/>
          <w:lang w:eastAsia="vi-VN"/>
        </w:rPr>
      </w:pPr>
      <w:r w:rsidRPr="004822D8">
        <w:rPr>
          <w:rFonts w:ascii="Times New Roman" w:hAnsi="Times New Roman" w:cs="Times New Roman"/>
          <w:sz w:val="28"/>
          <w:szCs w:val="28"/>
          <w:lang w:eastAsia="vi-VN"/>
        </w:rPr>
        <w:t>B8: Kết thúc</w:t>
      </w:r>
      <w:r w:rsidRPr="004822D8">
        <w:rPr>
          <w:rFonts w:ascii="Times New Roman" w:hAnsi="Times New Roman" w:cs="Times New Roman"/>
          <w:sz w:val="28"/>
          <w:szCs w:val="28"/>
          <w:lang w:eastAsia="vi-VN"/>
        </w:rPr>
        <w:br w:type="page"/>
      </w:r>
    </w:p>
    <w:p w14:paraId="3D7839DB" w14:textId="7D932CA9" w:rsidR="002F349C" w:rsidRPr="004822D8" w:rsidRDefault="002F349C" w:rsidP="00941D74">
      <w:pPr>
        <w:pStyle w:val="ListParagraph"/>
        <w:numPr>
          <w:ilvl w:val="2"/>
          <w:numId w:val="43"/>
        </w:numPr>
        <w:jc w:val="both"/>
        <w:outlineLvl w:val="1"/>
        <w:rPr>
          <w:rFonts w:ascii="Times New Roman" w:hAnsi="Times New Roman" w:cs="Times New Roman"/>
          <w:b/>
          <w:sz w:val="28"/>
          <w:szCs w:val="28"/>
        </w:rPr>
      </w:pPr>
      <w:bookmarkStart w:id="20" w:name="_Toc71995242"/>
      <w:r w:rsidRPr="004822D8">
        <w:rPr>
          <w:rFonts w:ascii="Times New Roman" w:hAnsi="Times New Roman" w:cs="Times New Roman"/>
          <w:b/>
          <w:sz w:val="28"/>
          <w:szCs w:val="28"/>
        </w:rPr>
        <w:lastRenderedPageBreak/>
        <w:t>Sơ đồ luồng dữ liệu chức năng “Báo cáo”</w:t>
      </w:r>
      <w:bookmarkEnd w:id="20"/>
    </w:p>
    <w:p w14:paraId="48505EC0" w14:textId="77777777" w:rsidR="002F349C" w:rsidRPr="004822D8" w:rsidRDefault="002F349C" w:rsidP="002F349C">
      <w:pPr>
        <w:pStyle w:val="ListParagraph"/>
        <w:ind w:left="3150"/>
        <w:jc w:val="both"/>
        <w:rPr>
          <w:rFonts w:ascii="Times New Roman" w:hAnsi="Times New Roman" w:cs="Times New Roman"/>
          <w:sz w:val="28"/>
          <w:szCs w:val="28"/>
        </w:rPr>
      </w:pPr>
      <w:r w:rsidRPr="004822D8">
        <w:rPr>
          <w:rFonts w:ascii="Times New Roman" w:hAnsi="Times New Roman" w:cs="Times New Roman"/>
          <w:noProof/>
          <w:sz w:val="28"/>
          <w:szCs w:val="28"/>
        </w:rPr>
        <w:drawing>
          <wp:inline distT="0" distB="0" distL="0" distR="0" wp14:anchorId="7B7D888F" wp14:editId="19ECCF7C">
            <wp:extent cx="2198370" cy="3472180"/>
            <wp:effectExtent l="0" t="0" r="0" b="0"/>
            <wp:docPr id="43" name="Picture 14" descr="https://documents.lucidchart.com/documents/9a5b4e1f-e7a8-4433-b3c5-c11e69ca6e65/pages/0_0?a=4051&amp;x=776&amp;y=2926&amp;w=308&amp;h=748&amp;store=1&amp;accept=image%2F*&amp;auth=LCA%20d75d0d33681fec9a0df2fd08dbf27ea6ef85ef1f-ts%3D1530466859"/>
            <wp:cNvGraphicFramePr/>
            <a:graphic xmlns:a="http://schemas.openxmlformats.org/drawingml/2006/main">
              <a:graphicData uri="http://schemas.openxmlformats.org/drawingml/2006/picture">
                <pic:pic xmlns:pic="http://schemas.openxmlformats.org/drawingml/2006/picture">
                  <pic:nvPicPr>
                    <pic:cNvPr id="14" name="Picture 14" descr="https://documents.lucidchart.com/documents/9a5b4e1f-e7a8-4433-b3c5-c11e69ca6e65/pages/0_0?a=4051&amp;x=776&amp;y=2926&amp;w=308&amp;h=748&amp;store=1&amp;accept=image%2F*&amp;auth=LCA%20d75d0d33681fec9a0df2fd08dbf27ea6ef85ef1f-ts%3D1530466859"/>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198370" cy="3472180"/>
                    </a:xfrm>
                    <a:prstGeom prst="rect">
                      <a:avLst/>
                    </a:prstGeom>
                    <a:noFill/>
                    <a:ln>
                      <a:noFill/>
                    </a:ln>
                  </pic:spPr>
                </pic:pic>
              </a:graphicData>
            </a:graphic>
          </wp:inline>
        </w:drawing>
      </w:r>
    </w:p>
    <w:p w14:paraId="4E4FBD92" w14:textId="77777777" w:rsidR="002F349C" w:rsidRPr="004822D8" w:rsidRDefault="002F349C" w:rsidP="002F349C">
      <w:pPr>
        <w:pStyle w:val="ListParagraph"/>
        <w:ind w:left="3150"/>
        <w:jc w:val="both"/>
        <w:rPr>
          <w:rFonts w:ascii="Times New Roman" w:hAnsi="Times New Roman" w:cs="Times New Roman"/>
          <w:sz w:val="28"/>
          <w:szCs w:val="28"/>
        </w:rPr>
      </w:pPr>
    </w:p>
    <w:p w14:paraId="6428715D" w14:textId="77777777" w:rsidR="002F349C" w:rsidRPr="004822D8" w:rsidRDefault="002F349C" w:rsidP="002F349C">
      <w:pPr>
        <w:spacing w:after="0"/>
        <w:ind w:left="1080"/>
        <w:rPr>
          <w:rFonts w:ascii="Times New Roman" w:hAnsi="Times New Roman" w:cs="Times New Roman"/>
          <w:sz w:val="28"/>
          <w:szCs w:val="28"/>
        </w:rPr>
      </w:pPr>
      <w:r w:rsidRPr="004822D8">
        <w:rPr>
          <w:rFonts w:ascii="Times New Roman" w:hAnsi="Times New Roman" w:cs="Times New Roman"/>
          <w:sz w:val="28"/>
          <w:szCs w:val="28"/>
        </w:rPr>
        <w:t>D1: Thông tin báo cáo: Ngày lập, Tên người lập, Tháng, Số lượng tiệc, Doanh thu</w:t>
      </w:r>
    </w:p>
    <w:p w14:paraId="7E91E921" w14:textId="77777777" w:rsidR="002F349C" w:rsidRPr="004822D8" w:rsidRDefault="002F349C" w:rsidP="002F349C">
      <w:pPr>
        <w:spacing w:after="0"/>
        <w:ind w:left="1080"/>
        <w:rPr>
          <w:rFonts w:ascii="Times New Roman" w:hAnsi="Times New Roman" w:cs="Times New Roman"/>
          <w:sz w:val="28"/>
          <w:szCs w:val="28"/>
        </w:rPr>
      </w:pPr>
      <w:r w:rsidRPr="004822D8">
        <w:rPr>
          <w:rFonts w:ascii="Times New Roman" w:hAnsi="Times New Roman" w:cs="Times New Roman"/>
          <w:sz w:val="28"/>
          <w:szCs w:val="28"/>
        </w:rPr>
        <w:t>D2: yêu cầu cảu báo cáo</w:t>
      </w:r>
    </w:p>
    <w:p w14:paraId="3EA989DB" w14:textId="77777777" w:rsidR="002F349C" w:rsidRPr="004822D8" w:rsidRDefault="002F349C" w:rsidP="002F349C">
      <w:pPr>
        <w:spacing w:after="0"/>
        <w:ind w:left="1080"/>
        <w:rPr>
          <w:rFonts w:ascii="Times New Roman" w:hAnsi="Times New Roman" w:cs="Times New Roman"/>
          <w:sz w:val="28"/>
          <w:szCs w:val="28"/>
        </w:rPr>
      </w:pPr>
      <w:r w:rsidRPr="004822D8">
        <w:rPr>
          <w:rFonts w:ascii="Times New Roman" w:hAnsi="Times New Roman" w:cs="Times New Roman"/>
          <w:sz w:val="28"/>
          <w:szCs w:val="28"/>
        </w:rPr>
        <w:t>D3: D1</w:t>
      </w:r>
    </w:p>
    <w:p w14:paraId="091A5B92" w14:textId="77777777" w:rsidR="002F349C" w:rsidRPr="004822D8" w:rsidRDefault="002F349C" w:rsidP="002F349C">
      <w:pPr>
        <w:spacing w:after="0"/>
        <w:ind w:left="1080"/>
        <w:rPr>
          <w:rFonts w:ascii="Times New Roman" w:hAnsi="Times New Roman" w:cs="Times New Roman"/>
          <w:sz w:val="28"/>
          <w:szCs w:val="28"/>
        </w:rPr>
      </w:pPr>
      <w:r w:rsidRPr="004822D8">
        <w:rPr>
          <w:rFonts w:ascii="Times New Roman" w:hAnsi="Times New Roman" w:cs="Times New Roman"/>
          <w:sz w:val="28"/>
          <w:szCs w:val="28"/>
        </w:rPr>
        <w:t>D4: Danh sách báo cáo</w:t>
      </w:r>
    </w:p>
    <w:p w14:paraId="5337AEAE" w14:textId="77777777" w:rsidR="002F349C" w:rsidRPr="004822D8" w:rsidRDefault="002F349C" w:rsidP="002F349C">
      <w:pPr>
        <w:spacing w:after="0"/>
        <w:ind w:left="1080"/>
        <w:rPr>
          <w:rFonts w:ascii="Times New Roman" w:hAnsi="Times New Roman" w:cs="Times New Roman"/>
          <w:sz w:val="28"/>
          <w:szCs w:val="28"/>
        </w:rPr>
      </w:pPr>
    </w:p>
    <w:p w14:paraId="1A351D5C" w14:textId="77777777" w:rsidR="002F349C" w:rsidRPr="004822D8" w:rsidRDefault="002F349C" w:rsidP="00863652">
      <w:pPr>
        <w:pStyle w:val="ListParagraph"/>
        <w:numPr>
          <w:ilvl w:val="0"/>
          <w:numId w:val="20"/>
        </w:numPr>
        <w:spacing w:after="0"/>
        <w:ind w:left="1440"/>
        <w:rPr>
          <w:rFonts w:ascii="Times New Roman" w:hAnsi="Times New Roman" w:cs="Times New Roman"/>
          <w:sz w:val="28"/>
          <w:szCs w:val="28"/>
        </w:rPr>
      </w:pPr>
      <w:r w:rsidRPr="004822D8">
        <w:rPr>
          <w:rFonts w:ascii="Times New Roman" w:hAnsi="Times New Roman" w:cs="Times New Roman"/>
          <w:sz w:val="28"/>
          <w:szCs w:val="28"/>
        </w:rPr>
        <w:t>Các bước xử lý</w:t>
      </w:r>
    </w:p>
    <w:p w14:paraId="02B4053A" w14:textId="77777777" w:rsidR="002F349C" w:rsidRPr="004822D8" w:rsidRDefault="002F349C" w:rsidP="002F349C">
      <w:pPr>
        <w:spacing w:after="0"/>
        <w:ind w:left="1170"/>
        <w:rPr>
          <w:rFonts w:ascii="Times New Roman" w:hAnsi="Times New Roman" w:cs="Times New Roman"/>
          <w:sz w:val="28"/>
          <w:szCs w:val="28"/>
          <w:lang w:eastAsia="vi-VN"/>
        </w:rPr>
      </w:pPr>
      <w:r w:rsidRPr="004822D8">
        <w:rPr>
          <w:rFonts w:ascii="Times New Roman" w:hAnsi="Times New Roman" w:cs="Times New Roman"/>
          <w:sz w:val="28"/>
          <w:szCs w:val="28"/>
          <w:lang w:eastAsia="vi-VN"/>
        </w:rPr>
        <w:t>B1: Kết nối dữ liệu</w:t>
      </w:r>
    </w:p>
    <w:p w14:paraId="4F393B64" w14:textId="77777777" w:rsidR="002F349C" w:rsidRPr="004822D8" w:rsidRDefault="002F349C" w:rsidP="002F349C">
      <w:pPr>
        <w:tabs>
          <w:tab w:val="left" w:pos="1170"/>
        </w:tabs>
        <w:spacing w:after="0"/>
        <w:ind w:left="810"/>
        <w:rPr>
          <w:rFonts w:ascii="Times New Roman" w:hAnsi="Times New Roman" w:cs="Times New Roman"/>
          <w:sz w:val="28"/>
          <w:szCs w:val="28"/>
          <w:lang w:eastAsia="vi-VN"/>
        </w:rPr>
      </w:pPr>
      <w:r w:rsidRPr="004822D8">
        <w:rPr>
          <w:rFonts w:ascii="Times New Roman" w:hAnsi="Times New Roman" w:cs="Times New Roman"/>
          <w:sz w:val="28"/>
          <w:szCs w:val="28"/>
          <w:lang w:eastAsia="vi-VN"/>
        </w:rPr>
        <w:tab/>
        <w:t>B2: Đọc D2 từ bộ nhớ phụ</w:t>
      </w:r>
    </w:p>
    <w:p w14:paraId="61A84372" w14:textId="77777777" w:rsidR="002F349C" w:rsidRPr="004822D8" w:rsidRDefault="002F349C" w:rsidP="002F349C">
      <w:pPr>
        <w:tabs>
          <w:tab w:val="left" w:pos="1170"/>
        </w:tabs>
        <w:spacing w:after="0"/>
        <w:ind w:left="810"/>
        <w:rPr>
          <w:rFonts w:ascii="Times New Roman" w:hAnsi="Times New Roman" w:cs="Times New Roman"/>
          <w:sz w:val="28"/>
          <w:szCs w:val="28"/>
          <w:lang w:eastAsia="vi-VN"/>
        </w:rPr>
      </w:pPr>
      <w:r w:rsidRPr="004822D8">
        <w:rPr>
          <w:rFonts w:ascii="Times New Roman" w:hAnsi="Times New Roman" w:cs="Times New Roman"/>
          <w:sz w:val="28"/>
          <w:szCs w:val="28"/>
          <w:lang w:eastAsia="vi-VN"/>
        </w:rPr>
        <w:tab/>
        <w:t>B3: Nhập D1 từ nhân viên</w:t>
      </w:r>
    </w:p>
    <w:p w14:paraId="0F304E46" w14:textId="77777777" w:rsidR="002F349C" w:rsidRPr="004822D8" w:rsidRDefault="002F349C" w:rsidP="002F349C">
      <w:pPr>
        <w:tabs>
          <w:tab w:val="left" w:pos="1170"/>
        </w:tabs>
        <w:spacing w:after="0"/>
        <w:ind w:left="810"/>
        <w:rPr>
          <w:rFonts w:ascii="Times New Roman" w:hAnsi="Times New Roman" w:cs="Times New Roman"/>
          <w:sz w:val="28"/>
          <w:szCs w:val="28"/>
          <w:lang w:eastAsia="vi-VN"/>
        </w:rPr>
      </w:pPr>
      <w:r w:rsidRPr="004822D8">
        <w:rPr>
          <w:rFonts w:ascii="Times New Roman" w:hAnsi="Times New Roman" w:cs="Times New Roman"/>
          <w:sz w:val="28"/>
          <w:szCs w:val="28"/>
          <w:lang w:eastAsia="vi-VN"/>
        </w:rPr>
        <w:tab/>
        <w:t>B4: Kiểm tra thời gian báo cáo</w:t>
      </w:r>
    </w:p>
    <w:p w14:paraId="4B378F72" w14:textId="77777777" w:rsidR="002F349C" w:rsidRPr="004822D8" w:rsidRDefault="002F349C" w:rsidP="002F349C">
      <w:pPr>
        <w:tabs>
          <w:tab w:val="left" w:pos="1170"/>
        </w:tabs>
        <w:spacing w:after="0"/>
        <w:ind w:left="810"/>
        <w:rPr>
          <w:rFonts w:ascii="Times New Roman" w:hAnsi="Times New Roman" w:cs="Times New Roman"/>
          <w:sz w:val="28"/>
          <w:szCs w:val="28"/>
          <w:lang w:eastAsia="vi-VN"/>
        </w:rPr>
      </w:pPr>
      <w:r w:rsidRPr="004822D8">
        <w:rPr>
          <w:rFonts w:ascii="Times New Roman" w:hAnsi="Times New Roman" w:cs="Times New Roman"/>
          <w:sz w:val="28"/>
          <w:szCs w:val="28"/>
          <w:lang w:eastAsia="vi-VN"/>
        </w:rPr>
        <w:tab/>
        <w:t>B5: Nếu không thỏa thì qua bước 7</w:t>
      </w:r>
    </w:p>
    <w:p w14:paraId="2D86F536" w14:textId="77777777" w:rsidR="002F349C" w:rsidRPr="004822D8" w:rsidRDefault="002F349C" w:rsidP="002F349C">
      <w:pPr>
        <w:tabs>
          <w:tab w:val="left" w:pos="1170"/>
        </w:tabs>
        <w:spacing w:after="0"/>
        <w:ind w:left="810"/>
        <w:rPr>
          <w:rFonts w:ascii="Times New Roman" w:hAnsi="Times New Roman" w:cs="Times New Roman"/>
          <w:sz w:val="28"/>
          <w:szCs w:val="28"/>
          <w:lang w:eastAsia="vi-VN"/>
        </w:rPr>
      </w:pPr>
      <w:r w:rsidRPr="004822D8">
        <w:rPr>
          <w:rFonts w:ascii="Times New Roman" w:hAnsi="Times New Roman" w:cs="Times New Roman"/>
          <w:sz w:val="28"/>
          <w:szCs w:val="28"/>
          <w:lang w:eastAsia="vi-VN"/>
        </w:rPr>
        <w:tab/>
        <w:t>B6: xuất danh sách báo cáo</w:t>
      </w:r>
    </w:p>
    <w:p w14:paraId="2D79E891" w14:textId="77777777" w:rsidR="002F349C" w:rsidRPr="004822D8" w:rsidRDefault="002F349C" w:rsidP="002F349C">
      <w:pPr>
        <w:tabs>
          <w:tab w:val="left" w:pos="1170"/>
        </w:tabs>
        <w:spacing w:after="0"/>
        <w:ind w:left="810"/>
        <w:rPr>
          <w:rFonts w:ascii="Times New Roman" w:hAnsi="Times New Roman" w:cs="Times New Roman"/>
          <w:sz w:val="28"/>
          <w:szCs w:val="28"/>
          <w:lang w:eastAsia="vi-VN"/>
        </w:rPr>
      </w:pPr>
      <w:r w:rsidRPr="004822D8">
        <w:rPr>
          <w:rFonts w:ascii="Times New Roman" w:hAnsi="Times New Roman" w:cs="Times New Roman"/>
          <w:sz w:val="28"/>
          <w:szCs w:val="28"/>
          <w:lang w:eastAsia="vi-VN"/>
        </w:rPr>
        <w:tab/>
        <w:t>B7: Đóng kết nối với cơ sở dữ liệu</w:t>
      </w:r>
    </w:p>
    <w:p w14:paraId="70391A17" w14:textId="70A7629C" w:rsidR="002F349C" w:rsidRPr="004822D8" w:rsidRDefault="002F349C" w:rsidP="009C3763">
      <w:pPr>
        <w:tabs>
          <w:tab w:val="left" w:pos="1170"/>
        </w:tabs>
        <w:spacing w:after="0"/>
        <w:ind w:left="810"/>
        <w:rPr>
          <w:rFonts w:ascii="Times New Roman" w:hAnsi="Times New Roman" w:cs="Times New Roman"/>
          <w:sz w:val="28"/>
          <w:szCs w:val="28"/>
          <w:lang w:eastAsia="vi-VN"/>
        </w:rPr>
      </w:pPr>
      <w:r w:rsidRPr="004822D8">
        <w:rPr>
          <w:rFonts w:ascii="Times New Roman" w:hAnsi="Times New Roman" w:cs="Times New Roman"/>
          <w:sz w:val="28"/>
          <w:szCs w:val="28"/>
          <w:lang w:eastAsia="vi-VN"/>
        </w:rPr>
        <w:tab/>
        <w:t>B8: Kết thúc</w:t>
      </w:r>
    </w:p>
    <w:p w14:paraId="607EFAA6" w14:textId="02629570" w:rsidR="005C3872" w:rsidRPr="004822D8" w:rsidRDefault="005C3872" w:rsidP="009C3763">
      <w:pPr>
        <w:tabs>
          <w:tab w:val="left" w:pos="1170"/>
        </w:tabs>
        <w:spacing w:after="0"/>
        <w:ind w:left="810"/>
        <w:rPr>
          <w:rFonts w:ascii="Times New Roman" w:hAnsi="Times New Roman" w:cs="Times New Roman"/>
          <w:sz w:val="28"/>
          <w:szCs w:val="28"/>
          <w:lang w:eastAsia="vi-VN"/>
        </w:rPr>
      </w:pPr>
    </w:p>
    <w:p w14:paraId="1B0BA914" w14:textId="2962315F" w:rsidR="005C3872" w:rsidRPr="004822D8" w:rsidRDefault="005C3872" w:rsidP="009C3763">
      <w:pPr>
        <w:tabs>
          <w:tab w:val="left" w:pos="1170"/>
        </w:tabs>
        <w:spacing w:after="0"/>
        <w:ind w:left="810"/>
        <w:rPr>
          <w:rFonts w:ascii="Times New Roman" w:hAnsi="Times New Roman" w:cs="Times New Roman"/>
          <w:sz w:val="28"/>
          <w:szCs w:val="28"/>
          <w:lang w:eastAsia="vi-VN"/>
        </w:rPr>
      </w:pPr>
    </w:p>
    <w:p w14:paraId="370CD078" w14:textId="01A665F6" w:rsidR="005C3872" w:rsidRPr="004822D8" w:rsidRDefault="005C3872" w:rsidP="009C3763">
      <w:pPr>
        <w:tabs>
          <w:tab w:val="left" w:pos="1170"/>
        </w:tabs>
        <w:spacing w:after="0"/>
        <w:ind w:left="810"/>
        <w:rPr>
          <w:rFonts w:ascii="Times New Roman" w:hAnsi="Times New Roman" w:cs="Times New Roman"/>
          <w:sz w:val="28"/>
          <w:szCs w:val="28"/>
          <w:lang w:eastAsia="vi-VN"/>
        </w:rPr>
      </w:pPr>
    </w:p>
    <w:p w14:paraId="790632D5" w14:textId="7DD90AA4" w:rsidR="005C3872" w:rsidRPr="004822D8" w:rsidRDefault="005C3872" w:rsidP="009C3763">
      <w:pPr>
        <w:tabs>
          <w:tab w:val="left" w:pos="1170"/>
        </w:tabs>
        <w:spacing w:after="0"/>
        <w:ind w:left="810"/>
        <w:rPr>
          <w:rFonts w:ascii="Times New Roman" w:hAnsi="Times New Roman" w:cs="Times New Roman"/>
          <w:sz w:val="28"/>
          <w:szCs w:val="28"/>
          <w:lang w:eastAsia="vi-VN"/>
        </w:rPr>
      </w:pPr>
    </w:p>
    <w:p w14:paraId="0A7A254D" w14:textId="2A042631" w:rsidR="005C3872" w:rsidRPr="004822D8" w:rsidRDefault="006740E5" w:rsidP="00941D74">
      <w:pPr>
        <w:pStyle w:val="Heading2"/>
        <w:rPr>
          <w:rFonts w:ascii="Times New Roman" w:hAnsi="Times New Roman" w:cs="Times New Roman"/>
          <w:b/>
          <w:bCs/>
          <w:sz w:val="28"/>
          <w:szCs w:val="28"/>
          <w:lang w:eastAsia="vi-VN"/>
        </w:rPr>
      </w:pPr>
      <w:bookmarkStart w:id="21" w:name="_Toc71995243"/>
      <w:r w:rsidRPr="004822D8">
        <w:rPr>
          <w:rFonts w:ascii="Times New Roman" w:hAnsi="Times New Roman" w:cs="Times New Roman"/>
          <w:b/>
          <w:bCs/>
          <w:sz w:val="28"/>
          <w:szCs w:val="28"/>
          <w:lang w:eastAsia="vi-VN"/>
        </w:rPr>
        <w:lastRenderedPageBreak/>
        <w:t>2.</w:t>
      </w:r>
      <w:r w:rsidR="00941D74" w:rsidRPr="004822D8">
        <w:rPr>
          <w:rFonts w:ascii="Times New Roman" w:hAnsi="Times New Roman" w:cs="Times New Roman"/>
          <w:b/>
          <w:bCs/>
          <w:sz w:val="28"/>
          <w:szCs w:val="28"/>
          <w:lang w:eastAsia="vi-VN"/>
        </w:rPr>
        <w:t>6</w:t>
      </w:r>
      <w:r w:rsidR="000F0456" w:rsidRPr="004822D8">
        <w:rPr>
          <w:rFonts w:ascii="Times New Roman" w:hAnsi="Times New Roman" w:cs="Times New Roman"/>
          <w:b/>
          <w:bCs/>
          <w:sz w:val="28"/>
          <w:szCs w:val="28"/>
          <w:lang w:eastAsia="vi-VN"/>
        </w:rPr>
        <w:t xml:space="preserve">. </w:t>
      </w:r>
      <w:r w:rsidR="006A0284" w:rsidRPr="004822D8">
        <w:rPr>
          <w:rFonts w:ascii="Times New Roman" w:hAnsi="Times New Roman" w:cs="Times New Roman"/>
          <w:b/>
          <w:bCs/>
          <w:sz w:val="28"/>
          <w:szCs w:val="28"/>
          <w:lang w:eastAsia="vi-VN"/>
        </w:rPr>
        <w:t>Mô hình use cases</w:t>
      </w:r>
      <w:bookmarkEnd w:id="21"/>
    </w:p>
    <w:p w14:paraId="40147A7D" w14:textId="6CABE094" w:rsidR="006A0284" w:rsidRPr="004822D8" w:rsidRDefault="006A0284" w:rsidP="009C3763">
      <w:pPr>
        <w:tabs>
          <w:tab w:val="left" w:pos="1170"/>
        </w:tabs>
        <w:spacing w:after="0"/>
        <w:ind w:left="810"/>
        <w:rPr>
          <w:rFonts w:ascii="Times New Roman" w:hAnsi="Times New Roman" w:cs="Times New Roman"/>
          <w:b/>
          <w:bCs/>
          <w:sz w:val="28"/>
          <w:szCs w:val="28"/>
          <w:lang w:eastAsia="vi-VN"/>
        </w:rPr>
      </w:pPr>
    </w:p>
    <w:p w14:paraId="18D37F6F" w14:textId="5702D468" w:rsidR="006A0284" w:rsidRPr="004822D8" w:rsidRDefault="006740E5" w:rsidP="009C3763">
      <w:pPr>
        <w:tabs>
          <w:tab w:val="left" w:pos="1170"/>
        </w:tabs>
        <w:spacing w:after="0"/>
        <w:ind w:left="810"/>
        <w:rPr>
          <w:rFonts w:ascii="Times New Roman" w:hAnsi="Times New Roman" w:cs="Times New Roman"/>
          <w:b/>
          <w:bCs/>
          <w:sz w:val="28"/>
          <w:szCs w:val="28"/>
          <w:lang w:eastAsia="vi-VN"/>
        </w:rPr>
      </w:pPr>
      <w:r w:rsidRPr="004822D8">
        <w:rPr>
          <w:rFonts w:ascii="Times New Roman" w:hAnsi="Times New Roman" w:cs="Times New Roman"/>
          <w:b/>
          <w:bCs/>
          <w:sz w:val="28"/>
          <w:szCs w:val="28"/>
          <w:lang w:eastAsia="vi-VN"/>
        </w:rPr>
        <w:t>2.</w:t>
      </w:r>
      <w:r w:rsidR="00941D74" w:rsidRPr="004822D8">
        <w:rPr>
          <w:rFonts w:ascii="Times New Roman" w:hAnsi="Times New Roman" w:cs="Times New Roman"/>
          <w:b/>
          <w:bCs/>
          <w:sz w:val="28"/>
          <w:szCs w:val="28"/>
          <w:lang w:eastAsia="vi-VN"/>
        </w:rPr>
        <w:t>6</w:t>
      </w:r>
      <w:r w:rsidRPr="004822D8">
        <w:rPr>
          <w:rFonts w:ascii="Times New Roman" w:hAnsi="Times New Roman" w:cs="Times New Roman"/>
          <w:b/>
          <w:bCs/>
          <w:sz w:val="28"/>
          <w:szCs w:val="28"/>
          <w:lang w:eastAsia="vi-VN"/>
        </w:rPr>
        <w:t xml:space="preserve">.1  </w:t>
      </w:r>
      <w:r w:rsidR="006A0284" w:rsidRPr="004822D8">
        <w:rPr>
          <w:rFonts w:ascii="Times New Roman" w:hAnsi="Times New Roman" w:cs="Times New Roman"/>
          <w:b/>
          <w:bCs/>
          <w:sz w:val="28"/>
          <w:szCs w:val="28"/>
          <w:lang w:eastAsia="vi-VN"/>
        </w:rPr>
        <w:t>Usecases tổng quát</w:t>
      </w:r>
    </w:p>
    <w:p w14:paraId="2F1A0CBF" w14:textId="68E9B644" w:rsidR="006A0284" w:rsidRPr="004822D8" w:rsidRDefault="006A0284" w:rsidP="009C3763">
      <w:pPr>
        <w:tabs>
          <w:tab w:val="left" w:pos="1170"/>
        </w:tabs>
        <w:spacing w:after="0"/>
        <w:ind w:left="810"/>
        <w:rPr>
          <w:rFonts w:ascii="Times New Roman" w:hAnsi="Times New Roman" w:cs="Times New Roman"/>
          <w:b/>
          <w:bCs/>
          <w:sz w:val="28"/>
          <w:szCs w:val="28"/>
          <w:lang w:eastAsia="vi-VN"/>
        </w:rPr>
      </w:pPr>
      <w:r w:rsidRPr="004822D8">
        <w:rPr>
          <w:rFonts w:ascii="Times New Roman" w:hAnsi="Times New Roman" w:cs="Times New Roman"/>
          <w:noProof/>
          <w:sz w:val="28"/>
          <w:szCs w:val="28"/>
        </w:rPr>
        <w:drawing>
          <wp:inline distT="0" distB="0" distL="0" distR="0" wp14:anchorId="5B1B5F77" wp14:editId="210455D4">
            <wp:extent cx="5943600" cy="3469640"/>
            <wp:effectExtent l="0" t="0" r="0"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469640"/>
                    </a:xfrm>
                    <a:prstGeom prst="rect">
                      <a:avLst/>
                    </a:prstGeom>
                    <a:noFill/>
                    <a:ln>
                      <a:noFill/>
                    </a:ln>
                  </pic:spPr>
                </pic:pic>
              </a:graphicData>
            </a:graphic>
          </wp:inline>
        </w:drawing>
      </w:r>
    </w:p>
    <w:p w14:paraId="0D354ED5" w14:textId="511E05CA" w:rsidR="005C3872" w:rsidRPr="004822D8" w:rsidRDefault="005C3872" w:rsidP="009C3763">
      <w:pPr>
        <w:tabs>
          <w:tab w:val="left" w:pos="1170"/>
        </w:tabs>
        <w:spacing w:after="0"/>
        <w:ind w:left="810"/>
        <w:rPr>
          <w:rFonts w:ascii="Times New Roman" w:hAnsi="Times New Roman" w:cs="Times New Roman"/>
          <w:sz w:val="28"/>
          <w:szCs w:val="28"/>
          <w:lang w:eastAsia="vi-VN"/>
        </w:rPr>
      </w:pPr>
    </w:p>
    <w:p w14:paraId="2878661F" w14:textId="412DE6BE" w:rsidR="006A0284" w:rsidRPr="004822D8" w:rsidRDefault="006740E5" w:rsidP="006A0284">
      <w:pPr>
        <w:tabs>
          <w:tab w:val="left" w:pos="1170"/>
        </w:tabs>
        <w:spacing w:after="0"/>
        <w:ind w:left="810"/>
        <w:rPr>
          <w:rFonts w:ascii="Times New Roman" w:hAnsi="Times New Roman" w:cs="Times New Roman"/>
          <w:b/>
          <w:bCs/>
          <w:sz w:val="28"/>
          <w:szCs w:val="28"/>
          <w:lang w:eastAsia="vi-VN"/>
        </w:rPr>
      </w:pPr>
      <w:r w:rsidRPr="004822D8">
        <w:rPr>
          <w:rFonts w:ascii="Times New Roman" w:hAnsi="Times New Roman" w:cs="Times New Roman"/>
          <w:b/>
          <w:bCs/>
          <w:sz w:val="28"/>
          <w:szCs w:val="28"/>
          <w:lang w:eastAsia="vi-VN"/>
        </w:rPr>
        <w:t>2.</w:t>
      </w:r>
      <w:r w:rsidR="00941D74" w:rsidRPr="004822D8">
        <w:rPr>
          <w:rFonts w:ascii="Times New Roman" w:hAnsi="Times New Roman" w:cs="Times New Roman"/>
          <w:b/>
          <w:bCs/>
          <w:sz w:val="28"/>
          <w:szCs w:val="28"/>
          <w:lang w:eastAsia="vi-VN"/>
        </w:rPr>
        <w:t>6</w:t>
      </w:r>
      <w:r w:rsidRPr="004822D8">
        <w:rPr>
          <w:rFonts w:ascii="Times New Roman" w:hAnsi="Times New Roman" w:cs="Times New Roman"/>
          <w:b/>
          <w:bCs/>
          <w:sz w:val="28"/>
          <w:szCs w:val="28"/>
          <w:lang w:eastAsia="vi-VN"/>
        </w:rPr>
        <w:t xml:space="preserve">.2 </w:t>
      </w:r>
      <w:r w:rsidR="006A0284" w:rsidRPr="004822D8">
        <w:rPr>
          <w:rFonts w:ascii="Times New Roman" w:hAnsi="Times New Roman" w:cs="Times New Roman"/>
          <w:b/>
          <w:bCs/>
          <w:sz w:val="28"/>
          <w:szCs w:val="28"/>
          <w:lang w:eastAsia="vi-VN"/>
        </w:rPr>
        <w:t>Phân rã use cases</w:t>
      </w:r>
    </w:p>
    <w:p w14:paraId="0924C461" w14:textId="12FD2D24" w:rsidR="00615967" w:rsidRPr="004822D8" w:rsidRDefault="006740E5" w:rsidP="006A0284">
      <w:pPr>
        <w:tabs>
          <w:tab w:val="left" w:pos="1170"/>
        </w:tabs>
        <w:spacing w:after="0"/>
        <w:ind w:left="810"/>
        <w:rPr>
          <w:rFonts w:ascii="Times New Roman" w:hAnsi="Times New Roman" w:cs="Times New Roman"/>
          <w:b/>
          <w:bCs/>
          <w:sz w:val="28"/>
          <w:szCs w:val="28"/>
          <w:lang w:eastAsia="vi-VN"/>
        </w:rPr>
      </w:pPr>
      <w:r w:rsidRPr="004822D8">
        <w:rPr>
          <w:rFonts w:ascii="Times New Roman" w:hAnsi="Times New Roman" w:cs="Times New Roman"/>
          <w:b/>
          <w:bCs/>
          <w:sz w:val="28"/>
          <w:szCs w:val="28"/>
          <w:lang w:eastAsia="vi-VN"/>
        </w:rPr>
        <w:lastRenderedPageBreak/>
        <w:t>2.</w:t>
      </w:r>
      <w:r w:rsidR="000F0456" w:rsidRPr="004822D8">
        <w:rPr>
          <w:rFonts w:ascii="Times New Roman" w:hAnsi="Times New Roman" w:cs="Times New Roman"/>
          <w:b/>
          <w:bCs/>
          <w:sz w:val="28"/>
          <w:szCs w:val="28"/>
          <w:lang w:eastAsia="vi-VN"/>
        </w:rPr>
        <w:t>9</w:t>
      </w:r>
      <w:r w:rsidRPr="004822D8">
        <w:rPr>
          <w:rFonts w:ascii="Times New Roman" w:hAnsi="Times New Roman" w:cs="Times New Roman"/>
          <w:b/>
          <w:bCs/>
          <w:sz w:val="28"/>
          <w:szCs w:val="28"/>
          <w:lang w:eastAsia="vi-VN"/>
        </w:rPr>
        <w:t xml:space="preserve">.3 </w:t>
      </w:r>
      <w:r w:rsidR="006A0284" w:rsidRPr="004822D8">
        <w:rPr>
          <w:rFonts w:ascii="Times New Roman" w:hAnsi="Times New Roman" w:cs="Times New Roman"/>
          <w:b/>
          <w:bCs/>
          <w:sz w:val="28"/>
          <w:szCs w:val="28"/>
          <w:lang w:eastAsia="vi-VN"/>
        </w:rPr>
        <w:t>Tra cứu</w:t>
      </w:r>
      <w:r w:rsidR="006A0284" w:rsidRPr="004822D8">
        <w:rPr>
          <w:rFonts w:ascii="Times New Roman" w:hAnsi="Times New Roman" w:cs="Times New Roman"/>
          <w:noProof/>
          <w:sz w:val="28"/>
          <w:szCs w:val="28"/>
        </w:rPr>
        <w:drawing>
          <wp:inline distT="0" distB="0" distL="0" distR="0" wp14:anchorId="4D755789" wp14:editId="439342E2">
            <wp:extent cx="5943600" cy="3429000"/>
            <wp:effectExtent l="0" t="0" r="0" b="0"/>
            <wp:docPr id="20" name="Picture 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3429000"/>
                    </a:xfrm>
                    <a:prstGeom prst="rect">
                      <a:avLst/>
                    </a:prstGeom>
                    <a:noFill/>
                    <a:ln>
                      <a:noFill/>
                    </a:ln>
                  </pic:spPr>
                </pic:pic>
              </a:graphicData>
            </a:graphic>
          </wp:inline>
        </w:drawing>
      </w:r>
      <w:r w:rsidR="006A0284" w:rsidRPr="004822D8">
        <w:rPr>
          <w:rFonts w:ascii="Times New Roman" w:hAnsi="Times New Roman" w:cs="Times New Roman"/>
          <w:b/>
          <w:bCs/>
          <w:sz w:val="28"/>
          <w:szCs w:val="28"/>
          <w:lang w:eastAsia="vi-VN"/>
        </w:rPr>
        <w:t>Quản lý sảnh</w:t>
      </w:r>
    </w:p>
    <w:p w14:paraId="4EADFA54" w14:textId="3198F16E" w:rsidR="00615967" w:rsidRPr="004822D8" w:rsidRDefault="00615967" w:rsidP="006A0284">
      <w:pPr>
        <w:tabs>
          <w:tab w:val="left" w:pos="1170"/>
        </w:tabs>
        <w:spacing w:after="0"/>
        <w:ind w:left="810"/>
        <w:rPr>
          <w:rFonts w:ascii="Times New Roman" w:hAnsi="Times New Roman" w:cs="Times New Roman"/>
          <w:b/>
          <w:bCs/>
          <w:sz w:val="28"/>
          <w:szCs w:val="28"/>
          <w:lang w:eastAsia="vi-VN"/>
        </w:rPr>
      </w:pPr>
      <w:r w:rsidRPr="004822D8">
        <w:rPr>
          <w:rFonts w:ascii="Times New Roman" w:hAnsi="Times New Roman" w:cs="Times New Roman"/>
          <w:noProof/>
          <w:sz w:val="28"/>
          <w:szCs w:val="28"/>
        </w:rPr>
        <w:drawing>
          <wp:inline distT="0" distB="0" distL="0" distR="0" wp14:anchorId="3FD29A8D" wp14:editId="0C62490B">
            <wp:extent cx="3251200" cy="3225800"/>
            <wp:effectExtent l="0" t="0" r="6350" b="0"/>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251200" cy="3225800"/>
                    </a:xfrm>
                    <a:prstGeom prst="rect">
                      <a:avLst/>
                    </a:prstGeom>
                    <a:noFill/>
                    <a:ln>
                      <a:noFill/>
                    </a:ln>
                  </pic:spPr>
                </pic:pic>
              </a:graphicData>
            </a:graphic>
          </wp:inline>
        </w:drawing>
      </w:r>
    </w:p>
    <w:p w14:paraId="220030BB" w14:textId="77777777" w:rsidR="00615967" w:rsidRPr="004822D8" w:rsidRDefault="006A0284" w:rsidP="00615967">
      <w:pPr>
        <w:tabs>
          <w:tab w:val="left" w:pos="1170"/>
        </w:tabs>
        <w:spacing w:after="0"/>
        <w:ind w:left="810"/>
        <w:rPr>
          <w:rFonts w:ascii="Times New Roman" w:hAnsi="Times New Roman" w:cs="Times New Roman"/>
          <w:b/>
          <w:bCs/>
          <w:sz w:val="28"/>
          <w:szCs w:val="28"/>
          <w:lang w:eastAsia="vi-VN"/>
        </w:rPr>
      </w:pPr>
      <w:r w:rsidRPr="004822D8">
        <w:rPr>
          <w:rFonts w:ascii="Times New Roman" w:hAnsi="Times New Roman" w:cs="Times New Roman"/>
          <w:noProof/>
          <w:sz w:val="28"/>
          <w:szCs w:val="28"/>
        </w:rPr>
        <w:drawing>
          <wp:anchor distT="0" distB="0" distL="114300" distR="114300" simplePos="0" relativeHeight="251665408" behindDoc="1" locked="0" layoutInCell="1" allowOverlap="1" wp14:anchorId="29ABEFDF" wp14:editId="3932059A">
            <wp:simplePos x="0" y="0"/>
            <wp:positionH relativeFrom="column">
              <wp:posOffset>518160</wp:posOffset>
            </wp:positionH>
            <wp:positionV relativeFrom="paragraph">
              <wp:posOffset>-7776845</wp:posOffset>
            </wp:positionV>
            <wp:extent cx="3253740" cy="3223260"/>
            <wp:effectExtent l="0" t="0" r="3810" b="0"/>
            <wp:wrapNone/>
            <wp:docPr id="19" name="Picture 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253740" cy="3223260"/>
                    </a:xfrm>
                    <a:prstGeom prst="rect">
                      <a:avLst/>
                    </a:prstGeom>
                    <a:noFill/>
                    <a:ln>
                      <a:noFill/>
                    </a:ln>
                  </pic:spPr>
                </pic:pic>
              </a:graphicData>
            </a:graphic>
          </wp:anchor>
        </w:drawing>
      </w:r>
    </w:p>
    <w:p w14:paraId="6DAD424C" w14:textId="77777777" w:rsidR="00615967" w:rsidRPr="004822D8" w:rsidRDefault="00615967" w:rsidP="00615967">
      <w:pPr>
        <w:tabs>
          <w:tab w:val="left" w:pos="1170"/>
        </w:tabs>
        <w:spacing w:after="0"/>
        <w:ind w:left="810"/>
        <w:rPr>
          <w:rFonts w:ascii="Times New Roman" w:hAnsi="Times New Roman" w:cs="Times New Roman"/>
          <w:b/>
          <w:bCs/>
          <w:sz w:val="28"/>
          <w:szCs w:val="28"/>
          <w:lang w:eastAsia="vi-VN"/>
        </w:rPr>
      </w:pPr>
      <w:r w:rsidRPr="004822D8">
        <w:rPr>
          <w:rFonts w:ascii="Times New Roman" w:hAnsi="Times New Roman" w:cs="Times New Roman"/>
          <w:b/>
          <w:bCs/>
          <w:sz w:val="28"/>
          <w:szCs w:val="28"/>
          <w:lang w:eastAsia="vi-VN"/>
        </w:rPr>
        <w:t>Báo cáo</w:t>
      </w:r>
    </w:p>
    <w:p w14:paraId="27DC4FCB" w14:textId="1825A806" w:rsidR="00615967" w:rsidRPr="004822D8" w:rsidRDefault="00615967" w:rsidP="00615967">
      <w:pPr>
        <w:tabs>
          <w:tab w:val="left" w:pos="1170"/>
        </w:tabs>
        <w:spacing w:after="0"/>
        <w:ind w:left="810"/>
        <w:rPr>
          <w:rFonts w:ascii="Times New Roman" w:hAnsi="Times New Roman" w:cs="Times New Roman"/>
          <w:b/>
          <w:bCs/>
          <w:sz w:val="28"/>
          <w:szCs w:val="28"/>
          <w:lang w:eastAsia="vi-VN"/>
        </w:rPr>
      </w:pPr>
      <w:r w:rsidRPr="004822D8">
        <w:rPr>
          <w:rFonts w:ascii="Times New Roman" w:hAnsi="Times New Roman" w:cs="Times New Roman"/>
          <w:noProof/>
          <w:sz w:val="28"/>
          <w:szCs w:val="28"/>
        </w:rPr>
        <w:lastRenderedPageBreak/>
        <w:drawing>
          <wp:inline distT="0" distB="0" distL="0" distR="0" wp14:anchorId="5317FB6C" wp14:editId="5A1548DB">
            <wp:extent cx="3154680" cy="2377440"/>
            <wp:effectExtent l="0" t="0" r="7620" b="381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154680" cy="2377440"/>
                    </a:xfrm>
                    <a:prstGeom prst="rect">
                      <a:avLst/>
                    </a:prstGeom>
                    <a:noFill/>
                    <a:ln>
                      <a:noFill/>
                    </a:ln>
                  </pic:spPr>
                </pic:pic>
              </a:graphicData>
            </a:graphic>
          </wp:inline>
        </w:drawing>
      </w:r>
    </w:p>
    <w:p w14:paraId="43596614" w14:textId="77777777" w:rsidR="00615967" w:rsidRPr="004822D8" w:rsidRDefault="00615967" w:rsidP="00615967">
      <w:pPr>
        <w:tabs>
          <w:tab w:val="left" w:pos="1170"/>
        </w:tabs>
        <w:spacing w:after="0"/>
        <w:ind w:left="810"/>
        <w:rPr>
          <w:rFonts w:ascii="Times New Roman" w:hAnsi="Times New Roman" w:cs="Times New Roman"/>
          <w:b/>
          <w:bCs/>
          <w:sz w:val="28"/>
          <w:szCs w:val="28"/>
          <w:lang w:eastAsia="vi-VN"/>
        </w:rPr>
      </w:pPr>
    </w:p>
    <w:p w14:paraId="444E7694" w14:textId="77777777" w:rsidR="00615967" w:rsidRPr="004822D8" w:rsidRDefault="00615967" w:rsidP="00615967">
      <w:pPr>
        <w:tabs>
          <w:tab w:val="left" w:pos="1170"/>
        </w:tabs>
        <w:spacing w:after="0"/>
        <w:ind w:left="810"/>
        <w:rPr>
          <w:rFonts w:ascii="Times New Roman" w:hAnsi="Times New Roman" w:cs="Times New Roman"/>
          <w:b/>
          <w:bCs/>
          <w:sz w:val="28"/>
          <w:szCs w:val="28"/>
          <w:lang w:eastAsia="vi-VN"/>
        </w:rPr>
      </w:pPr>
    </w:p>
    <w:p w14:paraId="40E2B107" w14:textId="77777777" w:rsidR="00615967" w:rsidRPr="004822D8" w:rsidRDefault="00615967" w:rsidP="00615967">
      <w:pPr>
        <w:tabs>
          <w:tab w:val="left" w:pos="1170"/>
        </w:tabs>
        <w:spacing w:after="0"/>
        <w:ind w:left="810"/>
        <w:rPr>
          <w:rFonts w:ascii="Times New Roman" w:hAnsi="Times New Roman" w:cs="Times New Roman"/>
          <w:b/>
          <w:bCs/>
          <w:sz w:val="28"/>
          <w:szCs w:val="28"/>
          <w:lang w:eastAsia="vi-VN"/>
        </w:rPr>
      </w:pPr>
    </w:p>
    <w:p w14:paraId="5AE24033" w14:textId="77777777" w:rsidR="00615967" w:rsidRPr="004822D8" w:rsidRDefault="00615967" w:rsidP="00615967">
      <w:pPr>
        <w:tabs>
          <w:tab w:val="left" w:pos="1170"/>
        </w:tabs>
        <w:spacing w:after="0"/>
        <w:ind w:left="810"/>
        <w:rPr>
          <w:rFonts w:ascii="Times New Roman" w:hAnsi="Times New Roman" w:cs="Times New Roman"/>
          <w:b/>
          <w:bCs/>
          <w:sz w:val="28"/>
          <w:szCs w:val="28"/>
          <w:lang w:eastAsia="vi-VN"/>
        </w:rPr>
      </w:pPr>
    </w:p>
    <w:p w14:paraId="2058D701" w14:textId="77777777" w:rsidR="00615967" w:rsidRPr="004822D8" w:rsidRDefault="00615967" w:rsidP="00615967">
      <w:pPr>
        <w:tabs>
          <w:tab w:val="left" w:pos="1170"/>
        </w:tabs>
        <w:spacing w:after="0"/>
        <w:ind w:left="810"/>
        <w:rPr>
          <w:rFonts w:ascii="Times New Roman" w:hAnsi="Times New Roman" w:cs="Times New Roman"/>
          <w:b/>
          <w:bCs/>
          <w:sz w:val="28"/>
          <w:szCs w:val="28"/>
          <w:lang w:eastAsia="vi-VN"/>
        </w:rPr>
      </w:pPr>
    </w:p>
    <w:p w14:paraId="4013250A" w14:textId="77777777" w:rsidR="00615967" w:rsidRPr="004822D8" w:rsidRDefault="00615967" w:rsidP="00615967">
      <w:pPr>
        <w:tabs>
          <w:tab w:val="left" w:pos="1170"/>
        </w:tabs>
        <w:spacing w:after="0"/>
        <w:ind w:left="810"/>
        <w:rPr>
          <w:rFonts w:ascii="Times New Roman" w:hAnsi="Times New Roman" w:cs="Times New Roman"/>
          <w:b/>
          <w:bCs/>
          <w:sz w:val="28"/>
          <w:szCs w:val="28"/>
          <w:lang w:eastAsia="vi-VN"/>
        </w:rPr>
      </w:pPr>
    </w:p>
    <w:p w14:paraId="1DC1ABAC" w14:textId="77777777" w:rsidR="00615967" w:rsidRPr="004822D8" w:rsidRDefault="00615967" w:rsidP="00615967">
      <w:pPr>
        <w:tabs>
          <w:tab w:val="left" w:pos="1170"/>
        </w:tabs>
        <w:spacing w:after="0"/>
        <w:ind w:left="810"/>
        <w:rPr>
          <w:rFonts w:ascii="Times New Roman" w:hAnsi="Times New Roman" w:cs="Times New Roman"/>
          <w:b/>
          <w:bCs/>
          <w:sz w:val="28"/>
          <w:szCs w:val="28"/>
          <w:lang w:eastAsia="vi-VN"/>
        </w:rPr>
      </w:pPr>
    </w:p>
    <w:p w14:paraId="1F8ED794" w14:textId="77777777" w:rsidR="00615967" w:rsidRPr="004822D8" w:rsidRDefault="00615967" w:rsidP="00615967">
      <w:pPr>
        <w:tabs>
          <w:tab w:val="left" w:pos="1170"/>
        </w:tabs>
        <w:spacing w:after="0"/>
        <w:ind w:left="810"/>
        <w:rPr>
          <w:rFonts w:ascii="Times New Roman" w:hAnsi="Times New Roman" w:cs="Times New Roman"/>
          <w:b/>
          <w:bCs/>
          <w:sz w:val="28"/>
          <w:szCs w:val="28"/>
          <w:lang w:eastAsia="vi-VN"/>
        </w:rPr>
      </w:pPr>
    </w:p>
    <w:p w14:paraId="4C4862D2" w14:textId="77777777" w:rsidR="00615967" w:rsidRPr="004822D8" w:rsidRDefault="00615967" w:rsidP="00615967">
      <w:pPr>
        <w:tabs>
          <w:tab w:val="left" w:pos="1170"/>
        </w:tabs>
        <w:spacing w:after="0"/>
        <w:ind w:left="810"/>
        <w:rPr>
          <w:rFonts w:ascii="Times New Roman" w:hAnsi="Times New Roman" w:cs="Times New Roman"/>
          <w:b/>
          <w:bCs/>
          <w:sz w:val="28"/>
          <w:szCs w:val="28"/>
          <w:lang w:eastAsia="vi-VN"/>
        </w:rPr>
      </w:pPr>
    </w:p>
    <w:p w14:paraId="77ABACD1" w14:textId="45F111E5" w:rsidR="00615967" w:rsidRPr="004822D8" w:rsidRDefault="00615967" w:rsidP="00615967">
      <w:pPr>
        <w:tabs>
          <w:tab w:val="left" w:pos="1170"/>
        </w:tabs>
        <w:spacing w:after="0"/>
        <w:ind w:left="810"/>
        <w:rPr>
          <w:rFonts w:ascii="Times New Roman" w:hAnsi="Times New Roman" w:cs="Times New Roman"/>
          <w:b/>
          <w:bCs/>
          <w:sz w:val="28"/>
          <w:szCs w:val="28"/>
          <w:lang w:eastAsia="vi-VN"/>
        </w:rPr>
      </w:pPr>
      <w:r w:rsidRPr="004822D8">
        <w:rPr>
          <w:rFonts w:ascii="Times New Roman" w:hAnsi="Times New Roman" w:cs="Times New Roman"/>
          <w:b/>
          <w:bCs/>
          <w:sz w:val="28"/>
          <w:szCs w:val="28"/>
          <w:lang w:eastAsia="vi-VN"/>
        </w:rPr>
        <w:t>Quản lý nhân viên</w:t>
      </w:r>
    </w:p>
    <w:p w14:paraId="336DD8DF" w14:textId="5AFD9D9A" w:rsidR="00615967" w:rsidRPr="004822D8" w:rsidRDefault="006A0284" w:rsidP="00615967">
      <w:pPr>
        <w:tabs>
          <w:tab w:val="left" w:pos="1170"/>
        </w:tabs>
        <w:spacing w:after="0"/>
        <w:ind w:left="810"/>
        <w:rPr>
          <w:rFonts w:ascii="Times New Roman" w:hAnsi="Times New Roman" w:cs="Times New Roman"/>
          <w:b/>
          <w:bCs/>
          <w:sz w:val="28"/>
          <w:szCs w:val="28"/>
          <w:lang w:eastAsia="vi-VN"/>
        </w:rPr>
      </w:pPr>
      <w:r w:rsidRPr="004822D8">
        <w:rPr>
          <w:rFonts w:ascii="Times New Roman" w:hAnsi="Times New Roman" w:cs="Times New Roman"/>
          <w:noProof/>
          <w:sz w:val="28"/>
          <w:szCs w:val="28"/>
        </w:rPr>
        <w:drawing>
          <wp:inline distT="0" distB="0" distL="0" distR="0" wp14:anchorId="441E1454" wp14:editId="71D5CB21">
            <wp:extent cx="5494020" cy="2628900"/>
            <wp:effectExtent l="0" t="0" r="0" b="0"/>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94020" cy="2628900"/>
                    </a:xfrm>
                    <a:prstGeom prst="rect">
                      <a:avLst/>
                    </a:prstGeom>
                    <a:noFill/>
                    <a:ln>
                      <a:noFill/>
                    </a:ln>
                  </pic:spPr>
                </pic:pic>
              </a:graphicData>
            </a:graphic>
          </wp:inline>
        </w:drawing>
      </w:r>
      <w:r w:rsidR="00615967" w:rsidRPr="004822D8">
        <w:rPr>
          <w:rFonts w:ascii="Times New Roman" w:hAnsi="Times New Roman" w:cs="Times New Roman"/>
          <w:b/>
          <w:bCs/>
          <w:sz w:val="28"/>
          <w:szCs w:val="28"/>
          <w:lang w:eastAsia="vi-VN"/>
        </w:rPr>
        <w:t xml:space="preserve"> Lập hóa </w:t>
      </w:r>
      <w:r w:rsidR="00C94F3C" w:rsidRPr="004822D8">
        <w:rPr>
          <w:rFonts w:ascii="Times New Roman" w:hAnsi="Times New Roman" w:cs="Times New Roman"/>
          <w:b/>
          <w:bCs/>
          <w:sz w:val="28"/>
          <w:szCs w:val="28"/>
          <w:lang w:eastAsia="vi-VN"/>
        </w:rPr>
        <w:t>đơn</w:t>
      </w:r>
    </w:p>
    <w:p w14:paraId="4ECB20F9" w14:textId="1855ECE5" w:rsidR="00615967" w:rsidRPr="004822D8" w:rsidRDefault="00615967" w:rsidP="00615967">
      <w:pPr>
        <w:tabs>
          <w:tab w:val="left" w:pos="1170"/>
        </w:tabs>
        <w:spacing w:after="0"/>
        <w:ind w:left="810"/>
        <w:rPr>
          <w:rFonts w:ascii="Times New Roman" w:hAnsi="Times New Roman" w:cs="Times New Roman"/>
          <w:b/>
          <w:bCs/>
          <w:sz w:val="28"/>
          <w:szCs w:val="28"/>
          <w:lang w:eastAsia="vi-VN"/>
        </w:rPr>
      </w:pPr>
      <w:r w:rsidRPr="004822D8">
        <w:rPr>
          <w:rFonts w:ascii="Times New Roman" w:hAnsi="Times New Roman" w:cs="Times New Roman"/>
          <w:noProof/>
          <w:sz w:val="28"/>
          <w:szCs w:val="28"/>
        </w:rPr>
        <w:lastRenderedPageBreak/>
        <w:drawing>
          <wp:inline distT="0" distB="0" distL="0" distR="0" wp14:anchorId="76CA43B9" wp14:editId="489507B8">
            <wp:extent cx="3619500" cy="3916680"/>
            <wp:effectExtent l="0" t="0" r="0" b="7620"/>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619500" cy="3916680"/>
                    </a:xfrm>
                    <a:prstGeom prst="rect">
                      <a:avLst/>
                    </a:prstGeom>
                    <a:noFill/>
                    <a:ln>
                      <a:noFill/>
                    </a:ln>
                  </pic:spPr>
                </pic:pic>
              </a:graphicData>
            </a:graphic>
          </wp:inline>
        </w:drawing>
      </w:r>
    </w:p>
    <w:p w14:paraId="46F3C05B" w14:textId="6ADE13C7" w:rsidR="00615967" w:rsidRPr="004822D8" w:rsidRDefault="00615967" w:rsidP="00615967">
      <w:pPr>
        <w:tabs>
          <w:tab w:val="left" w:pos="1170"/>
        </w:tabs>
        <w:spacing w:after="0"/>
        <w:ind w:left="810"/>
        <w:rPr>
          <w:rFonts w:ascii="Times New Roman" w:hAnsi="Times New Roman" w:cs="Times New Roman"/>
          <w:b/>
          <w:bCs/>
          <w:sz w:val="28"/>
          <w:szCs w:val="28"/>
          <w:lang w:eastAsia="vi-VN"/>
        </w:rPr>
      </w:pPr>
      <w:r w:rsidRPr="004822D8">
        <w:rPr>
          <w:rFonts w:ascii="Times New Roman" w:hAnsi="Times New Roman" w:cs="Times New Roman"/>
          <w:b/>
          <w:bCs/>
          <w:sz w:val="28"/>
          <w:szCs w:val="28"/>
          <w:lang w:eastAsia="vi-VN"/>
        </w:rPr>
        <w:lastRenderedPageBreak/>
        <w:t>Lập Hợp đồng</w:t>
      </w:r>
      <w:r w:rsidR="006A0284" w:rsidRPr="004822D8">
        <w:rPr>
          <w:rFonts w:ascii="Times New Roman" w:hAnsi="Times New Roman" w:cs="Times New Roman"/>
          <w:noProof/>
          <w:sz w:val="28"/>
          <w:szCs w:val="28"/>
        </w:rPr>
        <w:drawing>
          <wp:inline distT="0" distB="0" distL="0" distR="0" wp14:anchorId="50FEBDF2" wp14:editId="417EF353">
            <wp:extent cx="5692140" cy="6225540"/>
            <wp:effectExtent l="0" t="0" r="3810" b="3810"/>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692140" cy="6225540"/>
                    </a:xfrm>
                    <a:prstGeom prst="rect">
                      <a:avLst/>
                    </a:prstGeom>
                    <a:noFill/>
                    <a:ln>
                      <a:noFill/>
                    </a:ln>
                  </pic:spPr>
                </pic:pic>
              </a:graphicData>
            </a:graphic>
          </wp:inline>
        </w:drawing>
      </w:r>
    </w:p>
    <w:p w14:paraId="4FEA304E" w14:textId="6F6EAC40" w:rsidR="006A0284" w:rsidRPr="004822D8" w:rsidRDefault="006A0284" w:rsidP="00615967">
      <w:pPr>
        <w:tabs>
          <w:tab w:val="left" w:pos="1170"/>
        </w:tabs>
        <w:spacing w:after="0"/>
        <w:ind w:left="810"/>
        <w:rPr>
          <w:rFonts w:ascii="Times New Roman" w:hAnsi="Times New Roman" w:cs="Times New Roman"/>
          <w:b/>
          <w:bCs/>
          <w:sz w:val="28"/>
          <w:szCs w:val="28"/>
          <w:lang w:eastAsia="vi-VN"/>
        </w:rPr>
      </w:pPr>
    </w:p>
    <w:p w14:paraId="0B538753" w14:textId="1003E9F5" w:rsidR="006A0284" w:rsidRPr="004822D8" w:rsidRDefault="006A0284" w:rsidP="00941D74">
      <w:pPr>
        <w:pStyle w:val="ListParagraph"/>
        <w:tabs>
          <w:tab w:val="left" w:pos="1260"/>
        </w:tabs>
        <w:ind w:left="862"/>
        <w:jc w:val="both"/>
        <w:rPr>
          <w:rFonts w:ascii="Times New Roman" w:hAnsi="Times New Roman" w:cs="Times New Roman"/>
          <w:b/>
          <w:sz w:val="28"/>
          <w:szCs w:val="28"/>
        </w:rPr>
      </w:pPr>
    </w:p>
    <w:p w14:paraId="0133236A" w14:textId="21E250F5" w:rsidR="00615967" w:rsidRPr="004822D8" w:rsidRDefault="00615967" w:rsidP="00941D74">
      <w:pPr>
        <w:pStyle w:val="ListParagraph"/>
        <w:tabs>
          <w:tab w:val="left" w:pos="1260"/>
        </w:tabs>
        <w:ind w:left="862"/>
        <w:jc w:val="both"/>
        <w:rPr>
          <w:rFonts w:ascii="Times New Roman" w:hAnsi="Times New Roman" w:cs="Times New Roman"/>
          <w:b/>
          <w:sz w:val="28"/>
          <w:szCs w:val="28"/>
        </w:rPr>
      </w:pPr>
    </w:p>
    <w:p w14:paraId="02488A5F" w14:textId="33F10271" w:rsidR="00615967" w:rsidRPr="004822D8" w:rsidRDefault="00615967" w:rsidP="00941D74">
      <w:pPr>
        <w:pStyle w:val="ListParagraph"/>
        <w:tabs>
          <w:tab w:val="left" w:pos="1260"/>
        </w:tabs>
        <w:ind w:left="862"/>
        <w:jc w:val="both"/>
        <w:rPr>
          <w:rFonts w:ascii="Times New Roman" w:hAnsi="Times New Roman" w:cs="Times New Roman"/>
          <w:b/>
          <w:sz w:val="28"/>
          <w:szCs w:val="28"/>
        </w:rPr>
      </w:pPr>
    </w:p>
    <w:p w14:paraId="3FF7736B" w14:textId="77777777" w:rsidR="00615967" w:rsidRPr="004822D8" w:rsidRDefault="00615967" w:rsidP="00941D74">
      <w:pPr>
        <w:pStyle w:val="ListParagraph"/>
        <w:tabs>
          <w:tab w:val="left" w:pos="1260"/>
        </w:tabs>
        <w:ind w:left="862"/>
        <w:jc w:val="both"/>
        <w:rPr>
          <w:rFonts w:ascii="Times New Roman" w:hAnsi="Times New Roman" w:cs="Times New Roman"/>
          <w:b/>
          <w:sz w:val="28"/>
          <w:szCs w:val="28"/>
        </w:rPr>
      </w:pPr>
    </w:p>
    <w:p w14:paraId="78FA6E2A" w14:textId="3A612A4F" w:rsidR="006A0284" w:rsidRPr="004822D8" w:rsidRDefault="006A0284" w:rsidP="00941D74">
      <w:pPr>
        <w:pStyle w:val="ListParagraph"/>
        <w:tabs>
          <w:tab w:val="left" w:pos="1260"/>
        </w:tabs>
        <w:ind w:left="862"/>
        <w:jc w:val="both"/>
        <w:rPr>
          <w:rFonts w:ascii="Times New Roman" w:hAnsi="Times New Roman" w:cs="Times New Roman"/>
          <w:b/>
          <w:sz w:val="28"/>
          <w:szCs w:val="28"/>
        </w:rPr>
      </w:pPr>
    </w:p>
    <w:p w14:paraId="3CA0E5A7" w14:textId="0397000D" w:rsidR="006A0284" w:rsidRPr="004822D8" w:rsidRDefault="006A0284" w:rsidP="00941D74">
      <w:pPr>
        <w:pStyle w:val="ListParagraph"/>
        <w:tabs>
          <w:tab w:val="left" w:pos="1260"/>
        </w:tabs>
        <w:ind w:left="862"/>
        <w:jc w:val="both"/>
        <w:rPr>
          <w:rFonts w:ascii="Times New Roman" w:hAnsi="Times New Roman" w:cs="Times New Roman"/>
          <w:b/>
          <w:sz w:val="28"/>
          <w:szCs w:val="28"/>
        </w:rPr>
      </w:pPr>
    </w:p>
    <w:p w14:paraId="52E9B808" w14:textId="6B45E56B" w:rsidR="006A0284" w:rsidRPr="004822D8" w:rsidRDefault="006A0284" w:rsidP="00941D74">
      <w:pPr>
        <w:pStyle w:val="ListParagraph"/>
        <w:tabs>
          <w:tab w:val="left" w:pos="1260"/>
        </w:tabs>
        <w:ind w:left="862"/>
        <w:jc w:val="both"/>
        <w:rPr>
          <w:rFonts w:ascii="Times New Roman" w:hAnsi="Times New Roman" w:cs="Times New Roman"/>
          <w:b/>
          <w:sz w:val="28"/>
          <w:szCs w:val="28"/>
        </w:rPr>
      </w:pPr>
    </w:p>
    <w:p w14:paraId="737F23E4" w14:textId="77777777" w:rsidR="006A0284" w:rsidRPr="004822D8" w:rsidRDefault="006A0284" w:rsidP="00941D74">
      <w:pPr>
        <w:pStyle w:val="ListParagraph"/>
        <w:tabs>
          <w:tab w:val="left" w:pos="1260"/>
        </w:tabs>
        <w:ind w:left="862"/>
        <w:jc w:val="both"/>
        <w:rPr>
          <w:rFonts w:ascii="Times New Roman" w:hAnsi="Times New Roman" w:cs="Times New Roman"/>
          <w:b/>
          <w:sz w:val="28"/>
          <w:szCs w:val="28"/>
        </w:rPr>
      </w:pPr>
    </w:p>
    <w:p w14:paraId="6D76A67A" w14:textId="3DAB34CE" w:rsidR="005C3872" w:rsidRPr="004822D8" w:rsidRDefault="00941D74" w:rsidP="00941D74">
      <w:pPr>
        <w:pStyle w:val="Heading2"/>
        <w:rPr>
          <w:rFonts w:ascii="Times New Roman" w:hAnsi="Times New Roman" w:cs="Times New Roman"/>
          <w:b/>
          <w:sz w:val="28"/>
          <w:szCs w:val="28"/>
        </w:rPr>
      </w:pPr>
      <w:bookmarkStart w:id="22" w:name="_Toc71995244"/>
      <w:r w:rsidRPr="004822D8">
        <w:rPr>
          <w:rFonts w:ascii="Times New Roman" w:hAnsi="Times New Roman" w:cs="Times New Roman"/>
          <w:b/>
          <w:sz w:val="28"/>
          <w:szCs w:val="28"/>
        </w:rPr>
        <w:t xml:space="preserve">2.7 </w:t>
      </w:r>
      <w:r w:rsidR="00EF1375" w:rsidRPr="004822D8">
        <w:rPr>
          <w:rFonts w:ascii="Times New Roman" w:hAnsi="Times New Roman" w:cs="Times New Roman"/>
          <w:b/>
          <w:sz w:val="28"/>
          <w:szCs w:val="28"/>
        </w:rPr>
        <w:t xml:space="preserve">Thiết kế </w:t>
      </w:r>
      <w:r w:rsidR="009A2B1D" w:rsidRPr="004822D8">
        <w:rPr>
          <w:rFonts w:ascii="Times New Roman" w:hAnsi="Times New Roman" w:cs="Times New Roman"/>
          <w:b/>
          <w:sz w:val="28"/>
          <w:szCs w:val="28"/>
        </w:rPr>
        <w:t xml:space="preserve">cơ sở </w:t>
      </w:r>
      <w:r w:rsidR="00EF1375" w:rsidRPr="004822D8">
        <w:rPr>
          <w:rFonts w:ascii="Times New Roman" w:hAnsi="Times New Roman" w:cs="Times New Roman"/>
          <w:b/>
          <w:sz w:val="28"/>
          <w:szCs w:val="28"/>
        </w:rPr>
        <w:t>dữ liệu</w:t>
      </w:r>
      <w:bookmarkEnd w:id="22"/>
    </w:p>
    <w:p w14:paraId="47FAD949" w14:textId="0DF759AF" w:rsidR="002F349C" w:rsidRPr="004822D8" w:rsidRDefault="00941D74" w:rsidP="00941D74">
      <w:pPr>
        <w:tabs>
          <w:tab w:val="left" w:pos="1260"/>
        </w:tabs>
        <w:ind w:left="425"/>
        <w:jc w:val="both"/>
        <w:outlineLvl w:val="1"/>
        <w:rPr>
          <w:rFonts w:ascii="Times New Roman" w:hAnsi="Times New Roman" w:cs="Times New Roman"/>
          <w:b/>
          <w:sz w:val="28"/>
          <w:szCs w:val="28"/>
        </w:rPr>
      </w:pPr>
      <w:bookmarkStart w:id="23" w:name="_Toc71995245"/>
      <w:r w:rsidRPr="004822D8">
        <w:rPr>
          <w:rFonts w:ascii="Times New Roman" w:hAnsi="Times New Roman" w:cs="Times New Roman"/>
          <w:b/>
          <w:sz w:val="28"/>
          <w:szCs w:val="28"/>
        </w:rPr>
        <w:t xml:space="preserve">2.7.1 </w:t>
      </w:r>
      <w:r w:rsidR="002F349C" w:rsidRPr="004822D8">
        <w:rPr>
          <w:rFonts w:ascii="Times New Roman" w:hAnsi="Times New Roman" w:cs="Times New Roman"/>
          <w:b/>
          <w:sz w:val="28"/>
          <w:szCs w:val="28"/>
        </w:rPr>
        <w:t>Mô hình hoá chức năng (ERD)</w:t>
      </w:r>
      <w:bookmarkEnd w:id="23"/>
    </w:p>
    <w:p w14:paraId="23D48E65" w14:textId="77777777" w:rsidR="001F1EAF" w:rsidRPr="004822D8" w:rsidRDefault="001F1EAF" w:rsidP="00941D74">
      <w:pPr>
        <w:pStyle w:val="ListParagraph"/>
        <w:tabs>
          <w:tab w:val="left" w:pos="1260"/>
        </w:tabs>
        <w:ind w:left="1930"/>
        <w:jc w:val="both"/>
        <w:rPr>
          <w:rFonts w:ascii="Times New Roman" w:hAnsi="Times New Roman" w:cs="Times New Roman"/>
          <w:b/>
          <w:sz w:val="28"/>
          <w:szCs w:val="28"/>
          <w:lang w:val="vi-VN"/>
        </w:rPr>
      </w:pPr>
    </w:p>
    <w:p w14:paraId="7D6E9756" w14:textId="369E0DF4" w:rsidR="002F349C" w:rsidRPr="004822D8" w:rsidRDefault="001F1EAF" w:rsidP="001F1EAF">
      <w:pPr>
        <w:pStyle w:val="ListParagraph"/>
        <w:ind w:left="1210"/>
        <w:jc w:val="center"/>
        <w:rPr>
          <w:rFonts w:ascii="Times New Roman" w:hAnsi="Times New Roman" w:cs="Times New Roman"/>
          <w:sz w:val="28"/>
          <w:szCs w:val="28"/>
        </w:rPr>
      </w:pPr>
      <w:r w:rsidRPr="004822D8">
        <w:rPr>
          <w:rFonts w:ascii="Times New Roman" w:hAnsi="Times New Roman" w:cs="Times New Roman"/>
          <w:noProof/>
          <w:sz w:val="28"/>
          <w:szCs w:val="28"/>
        </w:rPr>
        <w:drawing>
          <wp:inline distT="0" distB="0" distL="0" distR="0" wp14:anchorId="688A2A85" wp14:editId="7F74BB33">
            <wp:extent cx="5836913" cy="4641812"/>
            <wp:effectExtent l="0" t="0" r="5715" b="0"/>
            <wp:docPr id="44" name="Picture 6"/>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7">
                      <a:extLst>
                        <a:ext uri="{28A0092B-C50C-407E-A947-70E740481C1C}">
                          <a14:useLocalDpi xmlns:a14="http://schemas.microsoft.com/office/drawing/2010/main" val="0"/>
                        </a:ext>
                      </a:extLst>
                    </a:blip>
                    <a:stretch>
                      <a:fillRect/>
                    </a:stretch>
                  </pic:blipFill>
                  <pic:spPr>
                    <a:xfrm>
                      <a:off x="0" y="0"/>
                      <a:ext cx="5896556" cy="4689243"/>
                    </a:xfrm>
                    <a:prstGeom prst="rect">
                      <a:avLst/>
                    </a:prstGeom>
                  </pic:spPr>
                </pic:pic>
              </a:graphicData>
            </a:graphic>
          </wp:inline>
        </w:drawing>
      </w:r>
    </w:p>
    <w:p w14:paraId="178C55E3" w14:textId="20C36346" w:rsidR="002F349C" w:rsidRPr="004822D8" w:rsidRDefault="002F349C" w:rsidP="002F349C">
      <w:pPr>
        <w:pStyle w:val="ListParagraph"/>
        <w:ind w:left="1210"/>
        <w:jc w:val="center"/>
        <w:rPr>
          <w:rFonts w:ascii="Times New Roman" w:hAnsi="Times New Roman" w:cs="Times New Roman"/>
          <w:sz w:val="28"/>
          <w:szCs w:val="28"/>
        </w:rPr>
      </w:pPr>
    </w:p>
    <w:p w14:paraId="7DC79291" w14:textId="77777777" w:rsidR="002F349C" w:rsidRPr="004822D8" w:rsidRDefault="002F349C" w:rsidP="00863652">
      <w:pPr>
        <w:pStyle w:val="ListParagraph"/>
        <w:numPr>
          <w:ilvl w:val="0"/>
          <w:numId w:val="21"/>
        </w:numPr>
        <w:jc w:val="both"/>
        <w:rPr>
          <w:rFonts w:ascii="Times New Roman" w:hAnsi="Times New Roman" w:cs="Times New Roman"/>
          <w:b/>
          <w:sz w:val="28"/>
          <w:szCs w:val="28"/>
        </w:rPr>
      </w:pPr>
      <w:r w:rsidRPr="004822D8">
        <w:rPr>
          <w:rFonts w:ascii="Times New Roman" w:hAnsi="Times New Roman" w:cs="Times New Roman"/>
          <w:b/>
          <w:sz w:val="28"/>
          <w:szCs w:val="28"/>
        </w:rPr>
        <w:br w:type="page"/>
      </w:r>
    </w:p>
    <w:p w14:paraId="36DF6FCC" w14:textId="77777777" w:rsidR="002F349C" w:rsidRPr="004822D8" w:rsidRDefault="002F349C" w:rsidP="00941D74">
      <w:pPr>
        <w:pStyle w:val="ListParagraph"/>
        <w:tabs>
          <w:tab w:val="left" w:pos="1260"/>
        </w:tabs>
        <w:ind w:left="1930"/>
        <w:jc w:val="both"/>
        <w:rPr>
          <w:rFonts w:ascii="Times New Roman" w:hAnsi="Times New Roman" w:cs="Times New Roman"/>
          <w:b/>
          <w:sz w:val="28"/>
          <w:szCs w:val="28"/>
          <w:lang w:val="vi-VN"/>
        </w:rPr>
      </w:pPr>
    </w:p>
    <w:p w14:paraId="1C3DFC78" w14:textId="079F5592" w:rsidR="00EF1375" w:rsidRPr="004822D8" w:rsidRDefault="00EF1375" w:rsidP="00941D74">
      <w:pPr>
        <w:pStyle w:val="ListParagraph"/>
        <w:numPr>
          <w:ilvl w:val="2"/>
          <w:numId w:val="45"/>
        </w:numPr>
        <w:jc w:val="both"/>
        <w:outlineLvl w:val="1"/>
        <w:rPr>
          <w:rFonts w:ascii="Times New Roman" w:hAnsi="Times New Roman" w:cs="Times New Roman"/>
          <w:b/>
          <w:sz w:val="28"/>
          <w:szCs w:val="28"/>
        </w:rPr>
      </w:pPr>
      <w:bookmarkStart w:id="24" w:name="_Toc71995246"/>
      <w:r w:rsidRPr="004822D8">
        <w:rPr>
          <w:rFonts w:ascii="Times New Roman" w:hAnsi="Times New Roman" w:cs="Times New Roman"/>
          <w:b/>
          <w:sz w:val="28"/>
          <w:szCs w:val="28"/>
        </w:rPr>
        <w:t xml:space="preserve">Sơ đồ </w:t>
      </w:r>
      <w:r w:rsidR="001F1EAF" w:rsidRPr="004822D8">
        <w:rPr>
          <w:rFonts w:ascii="Times New Roman" w:hAnsi="Times New Roman" w:cs="Times New Roman"/>
          <w:b/>
          <w:sz w:val="28"/>
          <w:szCs w:val="28"/>
          <w:lang w:val="vi-VN"/>
        </w:rPr>
        <w:t>E</w:t>
      </w:r>
      <w:r w:rsidRPr="004822D8">
        <w:rPr>
          <w:rFonts w:ascii="Times New Roman" w:hAnsi="Times New Roman" w:cs="Times New Roman"/>
          <w:b/>
          <w:sz w:val="28"/>
          <w:szCs w:val="28"/>
        </w:rPr>
        <w:t>RD cả hệ thống</w:t>
      </w:r>
      <w:bookmarkEnd w:id="24"/>
      <w:r w:rsidRPr="004822D8">
        <w:rPr>
          <w:rFonts w:ascii="Times New Roman" w:hAnsi="Times New Roman" w:cs="Times New Roman"/>
          <w:b/>
          <w:sz w:val="28"/>
          <w:szCs w:val="28"/>
        </w:rPr>
        <w:t xml:space="preserve"> </w:t>
      </w:r>
    </w:p>
    <w:p w14:paraId="110B5B24" w14:textId="77777777" w:rsidR="00EF1375" w:rsidRPr="004822D8" w:rsidRDefault="00EF1375" w:rsidP="00EF1375">
      <w:pPr>
        <w:ind w:left="270"/>
        <w:jc w:val="both"/>
        <w:rPr>
          <w:rFonts w:ascii="Times New Roman" w:hAnsi="Times New Roman" w:cs="Times New Roman"/>
          <w:sz w:val="28"/>
          <w:szCs w:val="28"/>
        </w:rPr>
      </w:pPr>
      <w:ins w:id="25" w:author="THU THIEN" w:date="2018-07-02T03:01:00Z">
        <w:r w:rsidRPr="004822D8">
          <w:rPr>
            <w:rFonts w:ascii="Times New Roman" w:hAnsi="Times New Roman" w:cs="Times New Roman"/>
            <w:noProof/>
            <w:sz w:val="28"/>
            <w:szCs w:val="28"/>
          </w:rPr>
          <w:drawing>
            <wp:inline distT="0" distB="0" distL="0" distR="0" wp14:anchorId="1AA35DB8" wp14:editId="084F1FE2">
              <wp:extent cx="5904692" cy="3171049"/>
              <wp:effectExtent l="0" t="0" r="1270" b="0"/>
              <wp:docPr id="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1057" t="8837" r="11058" b="16762"/>
                      <a:stretch/>
                    </pic:blipFill>
                    <pic:spPr bwMode="auto">
                      <a:xfrm>
                        <a:off x="0" y="0"/>
                        <a:ext cx="5916047" cy="3177147"/>
                      </a:xfrm>
                      <a:prstGeom prst="rect">
                        <a:avLst/>
                      </a:prstGeom>
                      <a:ln>
                        <a:noFill/>
                      </a:ln>
                      <a:extLst>
                        <a:ext uri="{53640926-AAD7-44D8-BBD7-CCE9431645EC}">
                          <a14:shadowObscured xmlns:a14="http://schemas.microsoft.com/office/drawing/2010/main"/>
                        </a:ext>
                      </a:extLst>
                    </pic:spPr>
                  </pic:pic>
                </a:graphicData>
              </a:graphic>
            </wp:inline>
          </w:drawing>
        </w:r>
      </w:ins>
    </w:p>
    <w:p w14:paraId="7BB43BDB" w14:textId="77777777" w:rsidR="00EF1375" w:rsidRPr="004822D8" w:rsidRDefault="00EF1375" w:rsidP="00941D74">
      <w:pPr>
        <w:pStyle w:val="ListParagraph"/>
        <w:numPr>
          <w:ilvl w:val="1"/>
          <w:numId w:val="21"/>
        </w:numPr>
        <w:jc w:val="both"/>
        <w:rPr>
          <w:rFonts w:ascii="Times New Roman" w:hAnsi="Times New Roman" w:cs="Times New Roman"/>
          <w:b/>
          <w:sz w:val="28"/>
          <w:szCs w:val="28"/>
        </w:rPr>
      </w:pPr>
      <w:r w:rsidRPr="004822D8">
        <w:rPr>
          <w:rFonts w:ascii="Times New Roman" w:hAnsi="Times New Roman" w:cs="Times New Roman"/>
          <w:b/>
          <w:sz w:val="28"/>
          <w:szCs w:val="28"/>
        </w:rPr>
        <w:t>Giải thích từng bảng</w:t>
      </w:r>
    </w:p>
    <w:p w14:paraId="4C694136" w14:textId="77777777" w:rsidR="00EF1375" w:rsidRPr="004822D8" w:rsidRDefault="00EF1375" w:rsidP="00EF1375">
      <w:pPr>
        <w:pStyle w:val="ListParagraph"/>
        <w:ind w:left="1080"/>
        <w:jc w:val="both"/>
        <w:rPr>
          <w:rFonts w:ascii="Times New Roman" w:hAnsi="Times New Roman" w:cs="Times New Roman"/>
          <w:sz w:val="28"/>
          <w:szCs w:val="28"/>
        </w:rPr>
      </w:pPr>
    </w:p>
    <w:tbl>
      <w:tblPr>
        <w:tblStyle w:val="TableGrid"/>
        <w:tblW w:w="0" w:type="auto"/>
        <w:tblInd w:w="625" w:type="dxa"/>
        <w:tblLook w:val="04A0" w:firstRow="1" w:lastRow="0" w:firstColumn="1" w:lastColumn="0" w:noHBand="0" w:noVBand="1"/>
      </w:tblPr>
      <w:tblGrid>
        <w:gridCol w:w="746"/>
        <w:gridCol w:w="2674"/>
        <w:gridCol w:w="5305"/>
      </w:tblGrid>
      <w:tr w:rsidR="00EF1375" w:rsidRPr="004822D8" w14:paraId="4841FF50" w14:textId="77777777" w:rsidTr="00B74F48">
        <w:tc>
          <w:tcPr>
            <w:tcW w:w="670" w:type="dxa"/>
          </w:tcPr>
          <w:p w14:paraId="7CF789CF" w14:textId="77777777" w:rsidR="00EF1375" w:rsidRPr="004822D8" w:rsidRDefault="00EF1375" w:rsidP="00B74F48">
            <w:pPr>
              <w:pStyle w:val="ListParagraph"/>
              <w:ind w:left="0"/>
              <w:jc w:val="center"/>
              <w:rPr>
                <w:rFonts w:ascii="Times New Roman" w:hAnsi="Times New Roman" w:cs="Times New Roman"/>
                <w:b/>
                <w:sz w:val="28"/>
                <w:szCs w:val="28"/>
              </w:rPr>
            </w:pPr>
            <w:r w:rsidRPr="004822D8">
              <w:rPr>
                <w:rFonts w:ascii="Times New Roman" w:hAnsi="Times New Roman" w:cs="Times New Roman"/>
                <w:b/>
                <w:sz w:val="28"/>
                <w:szCs w:val="28"/>
              </w:rPr>
              <w:t>STT</w:t>
            </w:r>
          </w:p>
        </w:tc>
        <w:tc>
          <w:tcPr>
            <w:tcW w:w="2323" w:type="dxa"/>
          </w:tcPr>
          <w:p w14:paraId="3F6EB832" w14:textId="77777777" w:rsidR="00EF1375" w:rsidRPr="004822D8" w:rsidRDefault="00EF1375" w:rsidP="00B74F48">
            <w:pPr>
              <w:pStyle w:val="ListParagraph"/>
              <w:ind w:left="0"/>
              <w:jc w:val="center"/>
              <w:rPr>
                <w:rFonts w:ascii="Times New Roman" w:hAnsi="Times New Roman" w:cs="Times New Roman"/>
                <w:b/>
                <w:sz w:val="28"/>
                <w:szCs w:val="28"/>
              </w:rPr>
            </w:pPr>
            <w:r w:rsidRPr="004822D8">
              <w:rPr>
                <w:rFonts w:ascii="Times New Roman" w:hAnsi="Times New Roman" w:cs="Times New Roman"/>
                <w:b/>
                <w:sz w:val="28"/>
                <w:szCs w:val="28"/>
              </w:rPr>
              <w:t>Tên bảng dữ liệu</w:t>
            </w:r>
          </w:p>
        </w:tc>
        <w:tc>
          <w:tcPr>
            <w:tcW w:w="5395" w:type="dxa"/>
          </w:tcPr>
          <w:p w14:paraId="159D2285" w14:textId="77777777" w:rsidR="00EF1375" w:rsidRPr="004822D8" w:rsidRDefault="00EF1375" w:rsidP="00B74F48">
            <w:pPr>
              <w:pStyle w:val="ListParagraph"/>
              <w:ind w:left="0"/>
              <w:jc w:val="center"/>
              <w:rPr>
                <w:rFonts w:ascii="Times New Roman" w:hAnsi="Times New Roman" w:cs="Times New Roman"/>
                <w:b/>
                <w:sz w:val="28"/>
                <w:szCs w:val="28"/>
              </w:rPr>
            </w:pPr>
            <w:r w:rsidRPr="004822D8">
              <w:rPr>
                <w:rFonts w:ascii="Times New Roman" w:hAnsi="Times New Roman" w:cs="Times New Roman"/>
                <w:b/>
                <w:sz w:val="28"/>
                <w:szCs w:val="28"/>
              </w:rPr>
              <w:t>Diễn giải</w:t>
            </w:r>
          </w:p>
        </w:tc>
      </w:tr>
      <w:tr w:rsidR="00EF1375" w:rsidRPr="004822D8" w14:paraId="48E916C5" w14:textId="77777777" w:rsidTr="00B74F48">
        <w:tc>
          <w:tcPr>
            <w:tcW w:w="670" w:type="dxa"/>
          </w:tcPr>
          <w:p w14:paraId="26EC8657" w14:textId="77777777" w:rsidR="00EF1375" w:rsidRPr="004822D8" w:rsidRDefault="00EF1375" w:rsidP="00B74F48">
            <w:pPr>
              <w:pStyle w:val="ListParagraph"/>
              <w:ind w:left="0"/>
              <w:jc w:val="center"/>
              <w:rPr>
                <w:rFonts w:ascii="Times New Roman" w:hAnsi="Times New Roman" w:cs="Times New Roman"/>
                <w:sz w:val="28"/>
                <w:szCs w:val="28"/>
              </w:rPr>
            </w:pPr>
            <w:r w:rsidRPr="004822D8">
              <w:rPr>
                <w:rFonts w:ascii="Times New Roman" w:hAnsi="Times New Roman" w:cs="Times New Roman"/>
                <w:sz w:val="28"/>
                <w:szCs w:val="28"/>
              </w:rPr>
              <w:t>1</w:t>
            </w:r>
          </w:p>
        </w:tc>
        <w:tc>
          <w:tcPr>
            <w:tcW w:w="2323" w:type="dxa"/>
          </w:tcPr>
          <w:p w14:paraId="5AEA8F1F" w14:textId="77777777" w:rsidR="00EF1375" w:rsidRPr="004822D8" w:rsidRDefault="00EF1375" w:rsidP="00B74F48">
            <w:pPr>
              <w:pStyle w:val="ListParagraph"/>
              <w:ind w:left="0"/>
              <w:jc w:val="center"/>
              <w:rPr>
                <w:rFonts w:ascii="Times New Roman" w:hAnsi="Times New Roman" w:cs="Times New Roman"/>
                <w:sz w:val="28"/>
                <w:szCs w:val="28"/>
              </w:rPr>
            </w:pPr>
            <w:r w:rsidRPr="004822D8">
              <w:rPr>
                <w:rFonts w:ascii="Times New Roman" w:hAnsi="Times New Roman" w:cs="Times New Roman"/>
                <w:sz w:val="28"/>
                <w:szCs w:val="28"/>
              </w:rPr>
              <w:t>TaiKhoan</w:t>
            </w:r>
          </w:p>
        </w:tc>
        <w:tc>
          <w:tcPr>
            <w:tcW w:w="5395" w:type="dxa"/>
          </w:tcPr>
          <w:p w14:paraId="73817818" w14:textId="77777777" w:rsidR="00EF1375" w:rsidRPr="004822D8" w:rsidRDefault="00EF1375" w:rsidP="00B74F48">
            <w:pPr>
              <w:pStyle w:val="ListParagraph"/>
              <w:ind w:left="0"/>
              <w:jc w:val="center"/>
              <w:rPr>
                <w:rFonts w:ascii="Times New Roman" w:hAnsi="Times New Roman" w:cs="Times New Roman"/>
                <w:sz w:val="28"/>
                <w:szCs w:val="28"/>
              </w:rPr>
            </w:pPr>
            <w:r w:rsidRPr="004822D8">
              <w:rPr>
                <w:rFonts w:ascii="Times New Roman" w:hAnsi="Times New Roman" w:cs="Times New Roman"/>
                <w:sz w:val="28"/>
                <w:szCs w:val="28"/>
              </w:rPr>
              <w:t>Lưu tài khoản nhân viên</w:t>
            </w:r>
          </w:p>
        </w:tc>
      </w:tr>
      <w:tr w:rsidR="00EF1375" w:rsidRPr="004822D8" w14:paraId="2A3737FF" w14:textId="77777777" w:rsidTr="00B74F48">
        <w:tc>
          <w:tcPr>
            <w:tcW w:w="670" w:type="dxa"/>
          </w:tcPr>
          <w:p w14:paraId="311B6CB1" w14:textId="77777777" w:rsidR="00EF1375" w:rsidRPr="004822D8" w:rsidRDefault="00EF1375" w:rsidP="00B74F48">
            <w:pPr>
              <w:pStyle w:val="ListParagraph"/>
              <w:ind w:left="0"/>
              <w:jc w:val="center"/>
              <w:rPr>
                <w:rFonts w:ascii="Times New Roman" w:hAnsi="Times New Roman" w:cs="Times New Roman"/>
                <w:sz w:val="28"/>
                <w:szCs w:val="28"/>
              </w:rPr>
            </w:pPr>
            <w:r w:rsidRPr="004822D8">
              <w:rPr>
                <w:rFonts w:ascii="Times New Roman" w:hAnsi="Times New Roman" w:cs="Times New Roman"/>
                <w:sz w:val="28"/>
                <w:szCs w:val="28"/>
              </w:rPr>
              <w:t>2</w:t>
            </w:r>
          </w:p>
        </w:tc>
        <w:tc>
          <w:tcPr>
            <w:tcW w:w="2323" w:type="dxa"/>
          </w:tcPr>
          <w:p w14:paraId="04259613" w14:textId="77777777" w:rsidR="00EF1375" w:rsidRPr="004822D8" w:rsidRDefault="00EF1375" w:rsidP="00B74F48">
            <w:pPr>
              <w:pStyle w:val="ListParagraph"/>
              <w:ind w:left="0"/>
              <w:jc w:val="center"/>
              <w:rPr>
                <w:rFonts w:ascii="Times New Roman" w:hAnsi="Times New Roman" w:cs="Times New Roman"/>
                <w:sz w:val="28"/>
                <w:szCs w:val="28"/>
              </w:rPr>
            </w:pPr>
            <w:r w:rsidRPr="004822D8">
              <w:rPr>
                <w:rFonts w:ascii="Times New Roman" w:hAnsi="Times New Roman" w:cs="Times New Roman"/>
                <w:sz w:val="28"/>
                <w:szCs w:val="28"/>
              </w:rPr>
              <w:t>ThongTinSanh</w:t>
            </w:r>
          </w:p>
        </w:tc>
        <w:tc>
          <w:tcPr>
            <w:tcW w:w="5395" w:type="dxa"/>
          </w:tcPr>
          <w:p w14:paraId="30FB0D3A" w14:textId="77777777" w:rsidR="00EF1375" w:rsidRPr="004822D8" w:rsidRDefault="00EF1375" w:rsidP="00B74F48">
            <w:pPr>
              <w:pStyle w:val="ListParagraph"/>
              <w:ind w:left="0"/>
              <w:jc w:val="center"/>
              <w:rPr>
                <w:rFonts w:ascii="Times New Roman" w:hAnsi="Times New Roman" w:cs="Times New Roman"/>
                <w:sz w:val="28"/>
                <w:szCs w:val="28"/>
              </w:rPr>
            </w:pPr>
            <w:r w:rsidRPr="004822D8">
              <w:rPr>
                <w:rFonts w:ascii="Times New Roman" w:hAnsi="Times New Roman" w:cs="Times New Roman"/>
                <w:sz w:val="28"/>
                <w:szCs w:val="28"/>
              </w:rPr>
              <w:t>Lưu thông tin các sảnh của nhà hàng</w:t>
            </w:r>
          </w:p>
        </w:tc>
      </w:tr>
      <w:tr w:rsidR="00EF1375" w:rsidRPr="004822D8" w14:paraId="7F7FBB40" w14:textId="77777777" w:rsidTr="00B74F48">
        <w:tc>
          <w:tcPr>
            <w:tcW w:w="670" w:type="dxa"/>
          </w:tcPr>
          <w:p w14:paraId="236C07E2" w14:textId="77777777" w:rsidR="00EF1375" w:rsidRPr="004822D8" w:rsidRDefault="00EF1375" w:rsidP="00B74F48">
            <w:pPr>
              <w:pStyle w:val="ListParagraph"/>
              <w:ind w:left="0"/>
              <w:jc w:val="center"/>
              <w:rPr>
                <w:rFonts w:ascii="Times New Roman" w:hAnsi="Times New Roman" w:cs="Times New Roman"/>
                <w:sz w:val="28"/>
                <w:szCs w:val="28"/>
              </w:rPr>
            </w:pPr>
            <w:r w:rsidRPr="004822D8">
              <w:rPr>
                <w:rFonts w:ascii="Times New Roman" w:hAnsi="Times New Roman" w:cs="Times New Roman"/>
                <w:sz w:val="28"/>
                <w:szCs w:val="28"/>
              </w:rPr>
              <w:t>3</w:t>
            </w:r>
          </w:p>
        </w:tc>
        <w:tc>
          <w:tcPr>
            <w:tcW w:w="2323" w:type="dxa"/>
          </w:tcPr>
          <w:p w14:paraId="02771F34" w14:textId="77777777" w:rsidR="00EF1375" w:rsidRPr="004822D8" w:rsidRDefault="00EF1375" w:rsidP="00B74F48">
            <w:pPr>
              <w:pStyle w:val="ListParagraph"/>
              <w:ind w:left="0"/>
              <w:jc w:val="center"/>
              <w:rPr>
                <w:rFonts w:ascii="Times New Roman" w:hAnsi="Times New Roman" w:cs="Times New Roman"/>
                <w:sz w:val="28"/>
                <w:szCs w:val="28"/>
              </w:rPr>
            </w:pPr>
            <w:r w:rsidRPr="004822D8">
              <w:rPr>
                <w:rFonts w:ascii="Times New Roman" w:hAnsi="Times New Roman" w:cs="Times New Roman"/>
                <w:sz w:val="28"/>
                <w:szCs w:val="28"/>
              </w:rPr>
              <w:t>ThucDon</w:t>
            </w:r>
          </w:p>
        </w:tc>
        <w:tc>
          <w:tcPr>
            <w:tcW w:w="5395" w:type="dxa"/>
          </w:tcPr>
          <w:p w14:paraId="2EF4C6EA" w14:textId="77777777" w:rsidR="00EF1375" w:rsidRPr="004822D8" w:rsidRDefault="00EF1375" w:rsidP="00B74F48">
            <w:pPr>
              <w:pStyle w:val="ListParagraph"/>
              <w:ind w:left="0"/>
              <w:jc w:val="center"/>
              <w:rPr>
                <w:rFonts w:ascii="Times New Roman" w:hAnsi="Times New Roman" w:cs="Times New Roman"/>
                <w:sz w:val="28"/>
                <w:szCs w:val="28"/>
              </w:rPr>
            </w:pPr>
            <w:r w:rsidRPr="004822D8">
              <w:rPr>
                <w:rFonts w:ascii="Times New Roman" w:hAnsi="Times New Roman" w:cs="Times New Roman"/>
                <w:sz w:val="28"/>
                <w:szCs w:val="28"/>
              </w:rPr>
              <w:t>Lưu thông tin các set thực đơn của nhà hàng</w:t>
            </w:r>
          </w:p>
        </w:tc>
      </w:tr>
      <w:tr w:rsidR="00EF1375" w:rsidRPr="004822D8" w14:paraId="1E785A23" w14:textId="77777777" w:rsidTr="00B74F48">
        <w:tc>
          <w:tcPr>
            <w:tcW w:w="670" w:type="dxa"/>
          </w:tcPr>
          <w:p w14:paraId="623F7897" w14:textId="77777777" w:rsidR="00EF1375" w:rsidRPr="004822D8" w:rsidRDefault="00EF1375" w:rsidP="00B74F48">
            <w:pPr>
              <w:pStyle w:val="ListParagraph"/>
              <w:ind w:left="0"/>
              <w:jc w:val="center"/>
              <w:rPr>
                <w:rFonts w:ascii="Times New Roman" w:hAnsi="Times New Roman" w:cs="Times New Roman"/>
                <w:sz w:val="28"/>
                <w:szCs w:val="28"/>
              </w:rPr>
            </w:pPr>
            <w:r w:rsidRPr="004822D8">
              <w:rPr>
                <w:rFonts w:ascii="Times New Roman" w:hAnsi="Times New Roman" w:cs="Times New Roman"/>
                <w:sz w:val="28"/>
                <w:szCs w:val="28"/>
              </w:rPr>
              <w:t>4</w:t>
            </w:r>
          </w:p>
        </w:tc>
        <w:tc>
          <w:tcPr>
            <w:tcW w:w="2323" w:type="dxa"/>
          </w:tcPr>
          <w:p w14:paraId="380219E3" w14:textId="77777777" w:rsidR="00EF1375" w:rsidRPr="004822D8" w:rsidRDefault="00EF1375" w:rsidP="00B74F48">
            <w:pPr>
              <w:pStyle w:val="ListParagraph"/>
              <w:ind w:left="0"/>
              <w:jc w:val="center"/>
              <w:rPr>
                <w:rFonts w:ascii="Times New Roman" w:hAnsi="Times New Roman" w:cs="Times New Roman"/>
                <w:sz w:val="28"/>
                <w:szCs w:val="28"/>
              </w:rPr>
            </w:pPr>
            <w:r w:rsidRPr="004822D8">
              <w:rPr>
                <w:rFonts w:ascii="Times New Roman" w:hAnsi="Times New Roman" w:cs="Times New Roman"/>
                <w:sz w:val="28"/>
                <w:szCs w:val="28"/>
              </w:rPr>
              <w:t>DichVu</w:t>
            </w:r>
          </w:p>
        </w:tc>
        <w:tc>
          <w:tcPr>
            <w:tcW w:w="5395" w:type="dxa"/>
          </w:tcPr>
          <w:p w14:paraId="43A7FBEC" w14:textId="77777777" w:rsidR="00EF1375" w:rsidRPr="004822D8" w:rsidRDefault="00EF1375" w:rsidP="00B74F48">
            <w:pPr>
              <w:pStyle w:val="ListParagraph"/>
              <w:ind w:left="0"/>
              <w:jc w:val="center"/>
              <w:rPr>
                <w:rFonts w:ascii="Times New Roman" w:hAnsi="Times New Roman" w:cs="Times New Roman"/>
                <w:sz w:val="28"/>
                <w:szCs w:val="28"/>
              </w:rPr>
            </w:pPr>
            <w:r w:rsidRPr="004822D8">
              <w:rPr>
                <w:rFonts w:ascii="Times New Roman" w:hAnsi="Times New Roman" w:cs="Times New Roman"/>
                <w:sz w:val="28"/>
                <w:szCs w:val="28"/>
              </w:rPr>
              <w:t>Lưu thông tin các dịch vụ thêm của nhà hàng</w:t>
            </w:r>
          </w:p>
        </w:tc>
      </w:tr>
      <w:tr w:rsidR="00EF1375" w:rsidRPr="004822D8" w14:paraId="09798A76" w14:textId="77777777" w:rsidTr="00B74F48">
        <w:tc>
          <w:tcPr>
            <w:tcW w:w="670" w:type="dxa"/>
          </w:tcPr>
          <w:p w14:paraId="0A26BC8C" w14:textId="77777777" w:rsidR="00EF1375" w:rsidRPr="004822D8" w:rsidRDefault="00EF1375" w:rsidP="00B74F48">
            <w:pPr>
              <w:pStyle w:val="ListParagraph"/>
              <w:ind w:left="0"/>
              <w:jc w:val="center"/>
              <w:rPr>
                <w:rFonts w:ascii="Times New Roman" w:hAnsi="Times New Roman" w:cs="Times New Roman"/>
                <w:sz w:val="28"/>
                <w:szCs w:val="28"/>
              </w:rPr>
            </w:pPr>
            <w:r w:rsidRPr="004822D8">
              <w:rPr>
                <w:rFonts w:ascii="Times New Roman" w:hAnsi="Times New Roman" w:cs="Times New Roman"/>
                <w:sz w:val="28"/>
                <w:szCs w:val="28"/>
              </w:rPr>
              <w:t>5</w:t>
            </w:r>
          </w:p>
        </w:tc>
        <w:tc>
          <w:tcPr>
            <w:tcW w:w="2323" w:type="dxa"/>
          </w:tcPr>
          <w:p w14:paraId="0B1BF372" w14:textId="77777777" w:rsidR="00EF1375" w:rsidRPr="004822D8" w:rsidRDefault="00EF1375" w:rsidP="00B74F48">
            <w:pPr>
              <w:pStyle w:val="ListParagraph"/>
              <w:ind w:left="0"/>
              <w:jc w:val="center"/>
              <w:rPr>
                <w:rFonts w:ascii="Times New Roman" w:hAnsi="Times New Roman" w:cs="Times New Roman"/>
                <w:sz w:val="28"/>
                <w:szCs w:val="28"/>
              </w:rPr>
            </w:pPr>
            <w:r w:rsidRPr="004822D8">
              <w:rPr>
                <w:rFonts w:ascii="Times New Roman" w:hAnsi="Times New Roman" w:cs="Times New Roman"/>
                <w:sz w:val="28"/>
                <w:szCs w:val="28"/>
              </w:rPr>
              <w:t>Tiec</w:t>
            </w:r>
          </w:p>
        </w:tc>
        <w:tc>
          <w:tcPr>
            <w:tcW w:w="5395" w:type="dxa"/>
          </w:tcPr>
          <w:p w14:paraId="4A5712D0" w14:textId="77777777" w:rsidR="00EF1375" w:rsidRPr="004822D8" w:rsidRDefault="00EF1375" w:rsidP="00B74F48">
            <w:pPr>
              <w:pStyle w:val="ListParagraph"/>
              <w:ind w:left="0"/>
              <w:jc w:val="center"/>
              <w:rPr>
                <w:rFonts w:ascii="Times New Roman" w:hAnsi="Times New Roman" w:cs="Times New Roman"/>
                <w:sz w:val="28"/>
                <w:szCs w:val="28"/>
              </w:rPr>
            </w:pPr>
            <w:r w:rsidRPr="004822D8">
              <w:rPr>
                <w:rFonts w:ascii="Times New Roman" w:hAnsi="Times New Roman" w:cs="Times New Roman"/>
                <w:sz w:val="28"/>
                <w:szCs w:val="28"/>
              </w:rPr>
              <w:t>Lưu trạng thái sảnh đã được đặt hay chưa</w:t>
            </w:r>
          </w:p>
        </w:tc>
      </w:tr>
      <w:tr w:rsidR="00EF1375" w:rsidRPr="004822D8" w14:paraId="582D4C6F" w14:textId="77777777" w:rsidTr="00B74F48">
        <w:tc>
          <w:tcPr>
            <w:tcW w:w="670" w:type="dxa"/>
          </w:tcPr>
          <w:p w14:paraId="16C17CA1" w14:textId="77777777" w:rsidR="00EF1375" w:rsidRPr="004822D8" w:rsidRDefault="00EF1375" w:rsidP="00B74F48">
            <w:pPr>
              <w:pStyle w:val="ListParagraph"/>
              <w:ind w:left="0"/>
              <w:jc w:val="center"/>
              <w:rPr>
                <w:rFonts w:ascii="Times New Roman" w:hAnsi="Times New Roman" w:cs="Times New Roman"/>
                <w:sz w:val="28"/>
                <w:szCs w:val="28"/>
              </w:rPr>
            </w:pPr>
            <w:r w:rsidRPr="004822D8">
              <w:rPr>
                <w:rFonts w:ascii="Times New Roman" w:hAnsi="Times New Roman" w:cs="Times New Roman"/>
                <w:sz w:val="28"/>
                <w:szCs w:val="28"/>
              </w:rPr>
              <w:t>6</w:t>
            </w:r>
          </w:p>
        </w:tc>
        <w:tc>
          <w:tcPr>
            <w:tcW w:w="2323" w:type="dxa"/>
          </w:tcPr>
          <w:p w14:paraId="17D6E2F7" w14:textId="77777777" w:rsidR="00EF1375" w:rsidRPr="004822D8" w:rsidRDefault="00EF1375" w:rsidP="00B74F48">
            <w:pPr>
              <w:pStyle w:val="ListParagraph"/>
              <w:ind w:left="0"/>
              <w:jc w:val="center"/>
              <w:rPr>
                <w:rFonts w:ascii="Times New Roman" w:hAnsi="Times New Roman" w:cs="Times New Roman"/>
                <w:sz w:val="28"/>
                <w:szCs w:val="28"/>
              </w:rPr>
            </w:pPr>
            <w:r w:rsidRPr="004822D8">
              <w:rPr>
                <w:rFonts w:ascii="Times New Roman" w:hAnsi="Times New Roman" w:cs="Times New Roman"/>
                <w:sz w:val="28"/>
                <w:szCs w:val="28"/>
              </w:rPr>
              <w:t>ThongTinKhachHang</w:t>
            </w:r>
          </w:p>
        </w:tc>
        <w:tc>
          <w:tcPr>
            <w:tcW w:w="5395" w:type="dxa"/>
          </w:tcPr>
          <w:p w14:paraId="29CDD33B" w14:textId="77777777" w:rsidR="00EF1375" w:rsidRPr="004822D8" w:rsidRDefault="00EF1375" w:rsidP="00B74F48">
            <w:pPr>
              <w:pStyle w:val="ListParagraph"/>
              <w:ind w:left="0"/>
              <w:jc w:val="center"/>
              <w:rPr>
                <w:rFonts w:ascii="Times New Roman" w:hAnsi="Times New Roman" w:cs="Times New Roman"/>
                <w:sz w:val="28"/>
                <w:szCs w:val="28"/>
              </w:rPr>
            </w:pPr>
            <w:r w:rsidRPr="004822D8">
              <w:rPr>
                <w:rFonts w:ascii="Times New Roman" w:hAnsi="Times New Roman" w:cs="Times New Roman"/>
                <w:sz w:val="28"/>
                <w:szCs w:val="28"/>
              </w:rPr>
              <w:t>Lưu thông tin khách hàng</w:t>
            </w:r>
          </w:p>
        </w:tc>
      </w:tr>
      <w:tr w:rsidR="00EF1375" w:rsidRPr="004822D8" w14:paraId="00589D8D" w14:textId="77777777" w:rsidTr="00B74F48">
        <w:tc>
          <w:tcPr>
            <w:tcW w:w="670" w:type="dxa"/>
          </w:tcPr>
          <w:p w14:paraId="5CDA1B89" w14:textId="77777777" w:rsidR="00EF1375" w:rsidRPr="004822D8" w:rsidRDefault="00EF1375" w:rsidP="00B74F48">
            <w:pPr>
              <w:pStyle w:val="ListParagraph"/>
              <w:ind w:left="0"/>
              <w:jc w:val="center"/>
              <w:rPr>
                <w:rFonts w:ascii="Times New Roman" w:hAnsi="Times New Roman" w:cs="Times New Roman"/>
                <w:sz w:val="28"/>
                <w:szCs w:val="28"/>
              </w:rPr>
            </w:pPr>
            <w:r w:rsidRPr="004822D8">
              <w:rPr>
                <w:rFonts w:ascii="Times New Roman" w:hAnsi="Times New Roman" w:cs="Times New Roman"/>
                <w:sz w:val="28"/>
                <w:szCs w:val="28"/>
              </w:rPr>
              <w:t>7</w:t>
            </w:r>
          </w:p>
        </w:tc>
        <w:tc>
          <w:tcPr>
            <w:tcW w:w="2323" w:type="dxa"/>
          </w:tcPr>
          <w:p w14:paraId="365F2F1C" w14:textId="77777777" w:rsidR="00EF1375" w:rsidRPr="004822D8" w:rsidRDefault="00EF1375" w:rsidP="00B74F48">
            <w:pPr>
              <w:pStyle w:val="ListParagraph"/>
              <w:ind w:left="0"/>
              <w:jc w:val="center"/>
              <w:rPr>
                <w:rFonts w:ascii="Times New Roman" w:hAnsi="Times New Roman" w:cs="Times New Roman"/>
                <w:sz w:val="28"/>
                <w:szCs w:val="28"/>
              </w:rPr>
            </w:pPr>
            <w:r w:rsidRPr="004822D8">
              <w:rPr>
                <w:rFonts w:ascii="Times New Roman" w:hAnsi="Times New Roman" w:cs="Times New Roman"/>
                <w:sz w:val="28"/>
                <w:szCs w:val="28"/>
              </w:rPr>
              <w:t>ThongTinDatTiec</w:t>
            </w:r>
          </w:p>
        </w:tc>
        <w:tc>
          <w:tcPr>
            <w:tcW w:w="5395" w:type="dxa"/>
          </w:tcPr>
          <w:p w14:paraId="7C9F24ED" w14:textId="77777777" w:rsidR="00EF1375" w:rsidRPr="004822D8" w:rsidRDefault="00EF1375" w:rsidP="00B74F48">
            <w:pPr>
              <w:pStyle w:val="ListParagraph"/>
              <w:ind w:left="0"/>
              <w:jc w:val="center"/>
              <w:rPr>
                <w:rFonts w:ascii="Times New Roman" w:hAnsi="Times New Roman" w:cs="Times New Roman"/>
                <w:sz w:val="28"/>
                <w:szCs w:val="28"/>
              </w:rPr>
            </w:pPr>
            <w:r w:rsidRPr="004822D8">
              <w:rPr>
                <w:rFonts w:ascii="Times New Roman" w:hAnsi="Times New Roman" w:cs="Times New Roman"/>
                <w:sz w:val="28"/>
                <w:szCs w:val="28"/>
              </w:rPr>
              <w:t>Lưu thông tin đặt tiệc</w:t>
            </w:r>
          </w:p>
        </w:tc>
      </w:tr>
      <w:tr w:rsidR="00EF1375" w:rsidRPr="004822D8" w14:paraId="4B7EBBC3" w14:textId="77777777" w:rsidTr="00B74F48">
        <w:tc>
          <w:tcPr>
            <w:tcW w:w="670" w:type="dxa"/>
          </w:tcPr>
          <w:p w14:paraId="62A0CAAA" w14:textId="77777777" w:rsidR="00EF1375" w:rsidRPr="004822D8" w:rsidRDefault="00EF1375" w:rsidP="00B74F48">
            <w:pPr>
              <w:pStyle w:val="ListParagraph"/>
              <w:ind w:left="0"/>
              <w:jc w:val="center"/>
              <w:rPr>
                <w:rFonts w:ascii="Times New Roman" w:hAnsi="Times New Roman" w:cs="Times New Roman"/>
                <w:sz w:val="28"/>
                <w:szCs w:val="28"/>
              </w:rPr>
            </w:pPr>
            <w:r w:rsidRPr="004822D8">
              <w:rPr>
                <w:rFonts w:ascii="Times New Roman" w:hAnsi="Times New Roman" w:cs="Times New Roman"/>
                <w:sz w:val="28"/>
                <w:szCs w:val="28"/>
              </w:rPr>
              <w:t>8</w:t>
            </w:r>
          </w:p>
        </w:tc>
        <w:tc>
          <w:tcPr>
            <w:tcW w:w="2323" w:type="dxa"/>
          </w:tcPr>
          <w:p w14:paraId="4D8BCE8D" w14:textId="77777777" w:rsidR="00EF1375" w:rsidRPr="004822D8" w:rsidRDefault="00EF1375" w:rsidP="00B74F48">
            <w:pPr>
              <w:pStyle w:val="ListParagraph"/>
              <w:ind w:left="0"/>
              <w:jc w:val="center"/>
              <w:rPr>
                <w:rFonts w:ascii="Times New Roman" w:hAnsi="Times New Roman" w:cs="Times New Roman"/>
                <w:sz w:val="28"/>
                <w:szCs w:val="28"/>
              </w:rPr>
            </w:pPr>
            <w:r w:rsidRPr="004822D8">
              <w:rPr>
                <w:rFonts w:ascii="Times New Roman" w:hAnsi="Times New Roman" w:cs="Times New Roman"/>
                <w:sz w:val="28"/>
                <w:szCs w:val="28"/>
              </w:rPr>
              <w:t>HoaDon</w:t>
            </w:r>
          </w:p>
        </w:tc>
        <w:tc>
          <w:tcPr>
            <w:tcW w:w="5395" w:type="dxa"/>
          </w:tcPr>
          <w:p w14:paraId="077FC394" w14:textId="77777777" w:rsidR="00EF1375" w:rsidRPr="004822D8" w:rsidRDefault="00EF1375" w:rsidP="00B74F48">
            <w:pPr>
              <w:pStyle w:val="ListParagraph"/>
              <w:ind w:left="0"/>
              <w:jc w:val="center"/>
              <w:rPr>
                <w:rFonts w:ascii="Times New Roman" w:hAnsi="Times New Roman" w:cs="Times New Roman"/>
                <w:sz w:val="28"/>
                <w:szCs w:val="28"/>
              </w:rPr>
            </w:pPr>
            <w:r w:rsidRPr="004822D8">
              <w:rPr>
                <w:rFonts w:ascii="Times New Roman" w:hAnsi="Times New Roman" w:cs="Times New Roman"/>
                <w:sz w:val="28"/>
                <w:szCs w:val="28"/>
              </w:rPr>
              <w:t>Lưu hoá đơn đã thanh toán</w:t>
            </w:r>
          </w:p>
        </w:tc>
      </w:tr>
      <w:tr w:rsidR="00EF1375" w:rsidRPr="004822D8" w14:paraId="6D3135A8" w14:textId="77777777" w:rsidTr="00B74F48">
        <w:tc>
          <w:tcPr>
            <w:tcW w:w="670" w:type="dxa"/>
          </w:tcPr>
          <w:p w14:paraId="57F60E1E" w14:textId="77777777" w:rsidR="00EF1375" w:rsidRPr="004822D8" w:rsidRDefault="00EF1375" w:rsidP="00B74F48">
            <w:pPr>
              <w:pStyle w:val="ListParagraph"/>
              <w:ind w:left="0"/>
              <w:jc w:val="center"/>
              <w:rPr>
                <w:rFonts w:ascii="Times New Roman" w:hAnsi="Times New Roman" w:cs="Times New Roman"/>
                <w:sz w:val="28"/>
                <w:szCs w:val="28"/>
              </w:rPr>
            </w:pPr>
            <w:r w:rsidRPr="004822D8">
              <w:rPr>
                <w:rFonts w:ascii="Times New Roman" w:hAnsi="Times New Roman" w:cs="Times New Roman"/>
                <w:sz w:val="28"/>
                <w:szCs w:val="28"/>
              </w:rPr>
              <w:t>9</w:t>
            </w:r>
          </w:p>
        </w:tc>
        <w:tc>
          <w:tcPr>
            <w:tcW w:w="2323" w:type="dxa"/>
          </w:tcPr>
          <w:p w14:paraId="15886C6B" w14:textId="77777777" w:rsidR="00EF1375" w:rsidRPr="004822D8" w:rsidRDefault="00EF1375" w:rsidP="00B74F48">
            <w:pPr>
              <w:pStyle w:val="ListParagraph"/>
              <w:ind w:left="0"/>
              <w:jc w:val="center"/>
              <w:rPr>
                <w:rFonts w:ascii="Times New Roman" w:hAnsi="Times New Roman" w:cs="Times New Roman"/>
                <w:sz w:val="28"/>
                <w:szCs w:val="28"/>
              </w:rPr>
            </w:pPr>
            <w:r w:rsidRPr="004822D8">
              <w:rPr>
                <w:rFonts w:ascii="Times New Roman" w:hAnsi="Times New Roman" w:cs="Times New Roman"/>
                <w:sz w:val="28"/>
                <w:szCs w:val="28"/>
              </w:rPr>
              <w:t>NhanVienTiepTan</w:t>
            </w:r>
          </w:p>
        </w:tc>
        <w:tc>
          <w:tcPr>
            <w:tcW w:w="5395" w:type="dxa"/>
          </w:tcPr>
          <w:p w14:paraId="2DB3FE58" w14:textId="77777777" w:rsidR="00EF1375" w:rsidRPr="004822D8" w:rsidRDefault="00EF1375" w:rsidP="00B74F48">
            <w:pPr>
              <w:pStyle w:val="ListParagraph"/>
              <w:ind w:left="0"/>
              <w:jc w:val="center"/>
              <w:rPr>
                <w:rFonts w:ascii="Times New Roman" w:hAnsi="Times New Roman" w:cs="Times New Roman"/>
                <w:sz w:val="28"/>
                <w:szCs w:val="28"/>
              </w:rPr>
            </w:pPr>
            <w:r w:rsidRPr="004822D8">
              <w:rPr>
                <w:rFonts w:ascii="Times New Roman" w:hAnsi="Times New Roman" w:cs="Times New Roman"/>
                <w:sz w:val="28"/>
                <w:szCs w:val="28"/>
              </w:rPr>
              <w:t>Lưu thông tin nhân viên</w:t>
            </w:r>
          </w:p>
        </w:tc>
      </w:tr>
      <w:tr w:rsidR="00EF1375" w:rsidRPr="004822D8" w14:paraId="4B138DCE" w14:textId="77777777" w:rsidTr="00B74F48">
        <w:tc>
          <w:tcPr>
            <w:tcW w:w="670" w:type="dxa"/>
          </w:tcPr>
          <w:p w14:paraId="13E45702" w14:textId="77777777" w:rsidR="00EF1375" w:rsidRPr="004822D8" w:rsidRDefault="00EF1375" w:rsidP="00B74F48">
            <w:pPr>
              <w:pStyle w:val="ListParagraph"/>
              <w:ind w:left="0"/>
              <w:jc w:val="center"/>
              <w:rPr>
                <w:rFonts w:ascii="Times New Roman" w:hAnsi="Times New Roman" w:cs="Times New Roman"/>
                <w:sz w:val="28"/>
                <w:szCs w:val="28"/>
              </w:rPr>
            </w:pPr>
            <w:r w:rsidRPr="004822D8">
              <w:rPr>
                <w:rFonts w:ascii="Times New Roman" w:hAnsi="Times New Roman" w:cs="Times New Roman"/>
                <w:sz w:val="28"/>
                <w:szCs w:val="28"/>
              </w:rPr>
              <w:t>10</w:t>
            </w:r>
          </w:p>
        </w:tc>
        <w:tc>
          <w:tcPr>
            <w:tcW w:w="2323" w:type="dxa"/>
          </w:tcPr>
          <w:p w14:paraId="39EAADA3" w14:textId="77777777" w:rsidR="00EF1375" w:rsidRPr="004822D8" w:rsidRDefault="00EF1375" w:rsidP="00B74F48">
            <w:pPr>
              <w:pStyle w:val="ListParagraph"/>
              <w:ind w:left="0"/>
              <w:jc w:val="center"/>
              <w:rPr>
                <w:rFonts w:ascii="Times New Roman" w:hAnsi="Times New Roman" w:cs="Times New Roman"/>
                <w:sz w:val="28"/>
                <w:szCs w:val="28"/>
              </w:rPr>
            </w:pPr>
            <w:r w:rsidRPr="004822D8">
              <w:rPr>
                <w:rFonts w:ascii="Times New Roman" w:hAnsi="Times New Roman" w:cs="Times New Roman"/>
                <w:sz w:val="28"/>
                <w:szCs w:val="28"/>
              </w:rPr>
              <w:t>Nhanvien</w:t>
            </w:r>
          </w:p>
        </w:tc>
        <w:tc>
          <w:tcPr>
            <w:tcW w:w="5395" w:type="dxa"/>
          </w:tcPr>
          <w:p w14:paraId="7B140BBF" w14:textId="77777777" w:rsidR="00EF1375" w:rsidRPr="004822D8" w:rsidRDefault="00EF1375" w:rsidP="00B74F48">
            <w:pPr>
              <w:pStyle w:val="ListParagraph"/>
              <w:ind w:left="0"/>
              <w:jc w:val="center"/>
              <w:rPr>
                <w:rFonts w:ascii="Times New Roman" w:hAnsi="Times New Roman" w:cs="Times New Roman"/>
                <w:sz w:val="28"/>
                <w:szCs w:val="28"/>
              </w:rPr>
            </w:pPr>
            <w:r w:rsidRPr="004822D8">
              <w:rPr>
                <w:rFonts w:ascii="Times New Roman" w:hAnsi="Times New Roman" w:cs="Times New Roman"/>
                <w:sz w:val="28"/>
                <w:szCs w:val="28"/>
              </w:rPr>
              <w:t>Lưu thông tin phân công nhân viên</w:t>
            </w:r>
          </w:p>
        </w:tc>
      </w:tr>
      <w:tr w:rsidR="00EF1375" w:rsidRPr="004822D8" w14:paraId="4D176686" w14:textId="77777777" w:rsidTr="00B74F48">
        <w:tc>
          <w:tcPr>
            <w:tcW w:w="670" w:type="dxa"/>
          </w:tcPr>
          <w:p w14:paraId="4833F592" w14:textId="77777777" w:rsidR="00EF1375" w:rsidRPr="004822D8" w:rsidRDefault="00EF1375" w:rsidP="00B74F48">
            <w:pPr>
              <w:pStyle w:val="ListParagraph"/>
              <w:ind w:left="0"/>
              <w:jc w:val="center"/>
              <w:rPr>
                <w:rFonts w:ascii="Times New Roman" w:hAnsi="Times New Roman" w:cs="Times New Roman"/>
                <w:sz w:val="28"/>
                <w:szCs w:val="28"/>
              </w:rPr>
            </w:pPr>
            <w:r w:rsidRPr="004822D8">
              <w:rPr>
                <w:rFonts w:ascii="Times New Roman" w:hAnsi="Times New Roman" w:cs="Times New Roman"/>
                <w:sz w:val="28"/>
                <w:szCs w:val="28"/>
              </w:rPr>
              <w:t>11</w:t>
            </w:r>
          </w:p>
        </w:tc>
        <w:tc>
          <w:tcPr>
            <w:tcW w:w="2323" w:type="dxa"/>
          </w:tcPr>
          <w:p w14:paraId="0C60C4CC" w14:textId="77777777" w:rsidR="00EF1375" w:rsidRPr="004822D8" w:rsidRDefault="00EF1375" w:rsidP="00B74F48">
            <w:pPr>
              <w:pStyle w:val="ListParagraph"/>
              <w:ind w:left="0"/>
              <w:jc w:val="center"/>
              <w:rPr>
                <w:rFonts w:ascii="Times New Roman" w:hAnsi="Times New Roman" w:cs="Times New Roman"/>
                <w:sz w:val="28"/>
                <w:szCs w:val="28"/>
              </w:rPr>
            </w:pPr>
            <w:r w:rsidRPr="004822D8">
              <w:rPr>
                <w:rFonts w:ascii="Times New Roman" w:hAnsi="Times New Roman" w:cs="Times New Roman"/>
                <w:sz w:val="28"/>
                <w:szCs w:val="28"/>
              </w:rPr>
              <w:t>ChucVu</w:t>
            </w:r>
          </w:p>
        </w:tc>
        <w:tc>
          <w:tcPr>
            <w:tcW w:w="5395" w:type="dxa"/>
          </w:tcPr>
          <w:p w14:paraId="776A8904" w14:textId="77777777" w:rsidR="00EF1375" w:rsidRPr="004822D8" w:rsidRDefault="00EF1375" w:rsidP="00B74F48">
            <w:pPr>
              <w:pStyle w:val="ListParagraph"/>
              <w:ind w:left="0"/>
              <w:jc w:val="center"/>
              <w:rPr>
                <w:rFonts w:ascii="Times New Roman" w:hAnsi="Times New Roman" w:cs="Times New Roman"/>
                <w:sz w:val="28"/>
                <w:szCs w:val="28"/>
              </w:rPr>
            </w:pPr>
            <w:r w:rsidRPr="004822D8">
              <w:rPr>
                <w:rFonts w:ascii="Times New Roman" w:hAnsi="Times New Roman" w:cs="Times New Roman"/>
                <w:sz w:val="28"/>
                <w:szCs w:val="28"/>
              </w:rPr>
              <w:t>Lưu các chức vụ nhân viên</w:t>
            </w:r>
          </w:p>
        </w:tc>
      </w:tr>
      <w:tr w:rsidR="00EF1375" w:rsidRPr="004822D8" w14:paraId="1876839A" w14:textId="77777777" w:rsidTr="00B74F48">
        <w:tc>
          <w:tcPr>
            <w:tcW w:w="670" w:type="dxa"/>
          </w:tcPr>
          <w:p w14:paraId="15C4F720" w14:textId="77777777" w:rsidR="00EF1375" w:rsidRPr="004822D8" w:rsidRDefault="00EF1375" w:rsidP="00B74F48">
            <w:pPr>
              <w:pStyle w:val="ListParagraph"/>
              <w:ind w:left="0"/>
              <w:jc w:val="center"/>
              <w:rPr>
                <w:rFonts w:ascii="Times New Roman" w:hAnsi="Times New Roman" w:cs="Times New Roman"/>
                <w:sz w:val="28"/>
                <w:szCs w:val="28"/>
              </w:rPr>
            </w:pPr>
            <w:r w:rsidRPr="004822D8">
              <w:rPr>
                <w:rFonts w:ascii="Times New Roman" w:hAnsi="Times New Roman" w:cs="Times New Roman"/>
                <w:sz w:val="28"/>
                <w:szCs w:val="28"/>
              </w:rPr>
              <w:t>12</w:t>
            </w:r>
          </w:p>
        </w:tc>
        <w:tc>
          <w:tcPr>
            <w:tcW w:w="2323" w:type="dxa"/>
          </w:tcPr>
          <w:p w14:paraId="4049554D" w14:textId="77777777" w:rsidR="00EF1375" w:rsidRPr="004822D8" w:rsidRDefault="00EF1375" w:rsidP="00B74F48">
            <w:pPr>
              <w:pStyle w:val="ListParagraph"/>
              <w:ind w:left="0"/>
              <w:jc w:val="center"/>
              <w:rPr>
                <w:rFonts w:ascii="Times New Roman" w:hAnsi="Times New Roman" w:cs="Times New Roman"/>
                <w:sz w:val="28"/>
                <w:szCs w:val="28"/>
              </w:rPr>
            </w:pPr>
            <w:r w:rsidRPr="004822D8">
              <w:rPr>
                <w:rFonts w:ascii="Times New Roman" w:hAnsi="Times New Roman" w:cs="Times New Roman"/>
                <w:sz w:val="28"/>
                <w:szCs w:val="28"/>
              </w:rPr>
              <w:t>LapBaoCao</w:t>
            </w:r>
          </w:p>
        </w:tc>
        <w:tc>
          <w:tcPr>
            <w:tcW w:w="5395" w:type="dxa"/>
          </w:tcPr>
          <w:p w14:paraId="585A3A2C" w14:textId="77777777" w:rsidR="00EF1375" w:rsidRPr="004822D8" w:rsidRDefault="00EF1375" w:rsidP="00B74F48">
            <w:pPr>
              <w:pStyle w:val="ListParagraph"/>
              <w:ind w:left="0"/>
              <w:jc w:val="center"/>
              <w:rPr>
                <w:rFonts w:ascii="Times New Roman" w:hAnsi="Times New Roman" w:cs="Times New Roman"/>
                <w:sz w:val="28"/>
                <w:szCs w:val="28"/>
              </w:rPr>
            </w:pPr>
            <w:r w:rsidRPr="004822D8">
              <w:rPr>
                <w:rFonts w:ascii="Times New Roman" w:hAnsi="Times New Roman" w:cs="Times New Roman"/>
                <w:sz w:val="28"/>
                <w:szCs w:val="28"/>
              </w:rPr>
              <w:t>Lưu các bảng báo cáo do nhân viên lập</w:t>
            </w:r>
          </w:p>
        </w:tc>
      </w:tr>
      <w:tr w:rsidR="00EF1375" w:rsidRPr="004822D8" w14:paraId="601D4CDA" w14:textId="77777777" w:rsidTr="00B74F48">
        <w:tc>
          <w:tcPr>
            <w:tcW w:w="670" w:type="dxa"/>
          </w:tcPr>
          <w:p w14:paraId="15A367B7" w14:textId="77777777" w:rsidR="00EF1375" w:rsidRPr="004822D8" w:rsidRDefault="00EF1375" w:rsidP="00B74F48">
            <w:pPr>
              <w:pStyle w:val="ListParagraph"/>
              <w:ind w:left="0"/>
              <w:jc w:val="center"/>
              <w:rPr>
                <w:rFonts w:ascii="Times New Roman" w:hAnsi="Times New Roman" w:cs="Times New Roman"/>
                <w:sz w:val="28"/>
                <w:szCs w:val="28"/>
              </w:rPr>
            </w:pPr>
            <w:r w:rsidRPr="004822D8">
              <w:rPr>
                <w:rFonts w:ascii="Times New Roman" w:hAnsi="Times New Roman" w:cs="Times New Roman"/>
                <w:sz w:val="28"/>
                <w:szCs w:val="28"/>
              </w:rPr>
              <w:t>13</w:t>
            </w:r>
          </w:p>
        </w:tc>
        <w:tc>
          <w:tcPr>
            <w:tcW w:w="2323" w:type="dxa"/>
          </w:tcPr>
          <w:p w14:paraId="38CE96DF" w14:textId="77777777" w:rsidR="00EF1375" w:rsidRPr="004822D8" w:rsidRDefault="00EF1375" w:rsidP="00B74F48">
            <w:pPr>
              <w:pStyle w:val="ListParagraph"/>
              <w:ind w:left="0"/>
              <w:jc w:val="center"/>
              <w:rPr>
                <w:rFonts w:ascii="Times New Roman" w:hAnsi="Times New Roman" w:cs="Times New Roman"/>
                <w:sz w:val="28"/>
                <w:szCs w:val="28"/>
              </w:rPr>
            </w:pPr>
            <w:r w:rsidRPr="004822D8">
              <w:rPr>
                <w:rFonts w:ascii="Times New Roman" w:hAnsi="Times New Roman" w:cs="Times New Roman"/>
                <w:sz w:val="28"/>
                <w:szCs w:val="28"/>
              </w:rPr>
              <w:t>BaoCaoDoanhThu</w:t>
            </w:r>
          </w:p>
        </w:tc>
        <w:tc>
          <w:tcPr>
            <w:tcW w:w="5395" w:type="dxa"/>
          </w:tcPr>
          <w:p w14:paraId="687EB61C" w14:textId="77777777" w:rsidR="00EF1375" w:rsidRPr="004822D8" w:rsidRDefault="00EF1375" w:rsidP="00B74F48">
            <w:pPr>
              <w:pStyle w:val="ListParagraph"/>
              <w:ind w:left="0"/>
              <w:jc w:val="center"/>
              <w:rPr>
                <w:rFonts w:ascii="Times New Roman" w:hAnsi="Times New Roman" w:cs="Times New Roman"/>
                <w:sz w:val="28"/>
                <w:szCs w:val="28"/>
              </w:rPr>
            </w:pPr>
            <w:r w:rsidRPr="004822D8">
              <w:rPr>
                <w:rFonts w:ascii="Times New Roman" w:hAnsi="Times New Roman" w:cs="Times New Roman"/>
                <w:sz w:val="28"/>
                <w:szCs w:val="28"/>
              </w:rPr>
              <w:t>Lưu doanh thu theo tháng của nhà hàng</w:t>
            </w:r>
          </w:p>
        </w:tc>
      </w:tr>
    </w:tbl>
    <w:p w14:paraId="5F1A2AA0" w14:textId="77777777" w:rsidR="00EF1375" w:rsidRPr="004822D8" w:rsidRDefault="00EF1375" w:rsidP="00EF1375">
      <w:pPr>
        <w:ind w:left="450"/>
        <w:jc w:val="both"/>
        <w:rPr>
          <w:rFonts w:ascii="Times New Roman" w:hAnsi="Times New Roman" w:cs="Times New Roman"/>
          <w:sz w:val="28"/>
          <w:szCs w:val="28"/>
        </w:rPr>
      </w:pPr>
    </w:p>
    <w:p w14:paraId="09E21764" w14:textId="77777777" w:rsidR="00EF1375" w:rsidRPr="004822D8" w:rsidRDefault="00EF1375" w:rsidP="00941D74">
      <w:pPr>
        <w:pStyle w:val="ListParagraph"/>
        <w:numPr>
          <w:ilvl w:val="1"/>
          <w:numId w:val="21"/>
        </w:numPr>
        <w:jc w:val="both"/>
        <w:rPr>
          <w:rFonts w:ascii="Times New Roman" w:hAnsi="Times New Roman" w:cs="Times New Roman"/>
          <w:b/>
          <w:sz w:val="28"/>
          <w:szCs w:val="28"/>
        </w:rPr>
      </w:pPr>
      <w:r w:rsidRPr="004822D8">
        <w:rPr>
          <w:rFonts w:ascii="Times New Roman" w:hAnsi="Times New Roman" w:cs="Times New Roman"/>
          <w:b/>
          <w:sz w:val="28"/>
          <w:szCs w:val="28"/>
        </w:rPr>
        <w:t>Khoá &amp; ràng buộc toàn vẹn</w:t>
      </w:r>
    </w:p>
    <w:p w14:paraId="41A813F2" w14:textId="77777777" w:rsidR="00EF1375" w:rsidRPr="004822D8" w:rsidRDefault="00EF1375" w:rsidP="00941D74">
      <w:pPr>
        <w:pStyle w:val="ListParagraph"/>
        <w:ind w:left="1080"/>
        <w:jc w:val="both"/>
        <w:rPr>
          <w:rFonts w:ascii="Times New Roman" w:hAnsi="Times New Roman" w:cs="Times New Roman"/>
          <w:sz w:val="28"/>
          <w:szCs w:val="28"/>
        </w:rPr>
      </w:pPr>
    </w:p>
    <w:p w14:paraId="681202BA" w14:textId="77777777" w:rsidR="00EF1375" w:rsidRPr="004822D8" w:rsidRDefault="00EF1375" w:rsidP="00941D74">
      <w:pPr>
        <w:pStyle w:val="ListParagraph"/>
        <w:numPr>
          <w:ilvl w:val="2"/>
          <w:numId w:val="21"/>
        </w:numPr>
        <w:rPr>
          <w:rFonts w:ascii="Times New Roman" w:hAnsi="Times New Roman" w:cs="Times New Roman"/>
          <w:b/>
          <w:sz w:val="28"/>
          <w:szCs w:val="28"/>
        </w:rPr>
      </w:pPr>
      <w:r w:rsidRPr="004822D8">
        <w:rPr>
          <w:rFonts w:ascii="Times New Roman" w:hAnsi="Times New Roman" w:cs="Times New Roman"/>
          <w:b/>
          <w:sz w:val="28"/>
          <w:szCs w:val="28"/>
        </w:rPr>
        <w:t>Bảng TaiKhoan</w:t>
      </w:r>
    </w:p>
    <w:tbl>
      <w:tblPr>
        <w:tblStyle w:val="TableGrid"/>
        <w:tblW w:w="0" w:type="auto"/>
        <w:tblInd w:w="715" w:type="dxa"/>
        <w:tblLook w:val="04A0" w:firstRow="1" w:lastRow="0" w:firstColumn="1" w:lastColumn="0" w:noHBand="0" w:noVBand="1"/>
      </w:tblPr>
      <w:tblGrid>
        <w:gridCol w:w="746"/>
        <w:gridCol w:w="1865"/>
        <w:gridCol w:w="1756"/>
        <w:gridCol w:w="2942"/>
        <w:gridCol w:w="1193"/>
      </w:tblGrid>
      <w:tr w:rsidR="00EF1375" w:rsidRPr="004822D8" w14:paraId="42870AEC" w14:textId="77777777" w:rsidTr="00B74F48">
        <w:tc>
          <w:tcPr>
            <w:tcW w:w="670" w:type="dxa"/>
          </w:tcPr>
          <w:p w14:paraId="15FF9548" w14:textId="77777777" w:rsidR="00EF1375" w:rsidRPr="004822D8" w:rsidRDefault="00EF1375" w:rsidP="00B74F48">
            <w:pPr>
              <w:pStyle w:val="ListParagraph"/>
              <w:ind w:left="0"/>
              <w:jc w:val="center"/>
              <w:rPr>
                <w:rFonts w:ascii="Times New Roman" w:hAnsi="Times New Roman" w:cs="Times New Roman"/>
                <w:b/>
                <w:sz w:val="28"/>
                <w:szCs w:val="28"/>
              </w:rPr>
            </w:pPr>
            <w:r w:rsidRPr="004822D8">
              <w:rPr>
                <w:rFonts w:ascii="Times New Roman" w:hAnsi="Times New Roman" w:cs="Times New Roman"/>
                <w:b/>
                <w:sz w:val="28"/>
                <w:szCs w:val="28"/>
              </w:rPr>
              <w:lastRenderedPageBreak/>
              <w:t>STT</w:t>
            </w:r>
          </w:p>
        </w:tc>
        <w:tc>
          <w:tcPr>
            <w:tcW w:w="1847" w:type="dxa"/>
          </w:tcPr>
          <w:p w14:paraId="090E9A5D" w14:textId="77777777" w:rsidR="00EF1375" w:rsidRPr="004822D8" w:rsidRDefault="00EF1375" w:rsidP="00B74F48">
            <w:pPr>
              <w:pStyle w:val="ListParagraph"/>
              <w:ind w:left="0"/>
              <w:jc w:val="center"/>
              <w:rPr>
                <w:rFonts w:ascii="Times New Roman" w:hAnsi="Times New Roman" w:cs="Times New Roman"/>
                <w:b/>
                <w:sz w:val="28"/>
                <w:szCs w:val="28"/>
              </w:rPr>
            </w:pPr>
            <w:r w:rsidRPr="004822D8">
              <w:rPr>
                <w:rFonts w:ascii="Times New Roman" w:hAnsi="Times New Roman" w:cs="Times New Roman"/>
                <w:b/>
                <w:sz w:val="28"/>
                <w:szCs w:val="28"/>
              </w:rPr>
              <w:t>Thuộc tính</w:t>
            </w:r>
          </w:p>
        </w:tc>
        <w:tc>
          <w:tcPr>
            <w:tcW w:w="1756" w:type="dxa"/>
          </w:tcPr>
          <w:p w14:paraId="1044A5E6" w14:textId="77777777" w:rsidR="00EF1375" w:rsidRPr="004822D8" w:rsidRDefault="00EF1375" w:rsidP="00B74F48">
            <w:pPr>
              <w:pStyle w:val="ListParagraph"/>
              <w:ind w:left="0"/>
              <w:jc w:val="center"/>
              <w:rPr>
                <w:rFonts w:ascii="Times New Roman" w:hAnsi="Times New Roman" w:cs="Times New Roman"/>
                <w:b/>
                <w:sz w:val="28"/>
                <w:szCs w:val="28"/>
              </w:rPr>
            </w:pPr>
            <w:r w:rsidRPr="004822D8">
              <w:rPr>
                <w:rFonts w:ascii="Times New Roman" w:hAnsi="Times New Roman" w:cs="Times New Roman"/>
                <w:b/>
                <w:sz w:val="28"/>
                <w:szCs w:val="28"/>
              </w:rPr>
              <w:t>Kiểu dữ liệu</w:t>
            </w:r>
          </w:p>
        </w:tc>
        <w:tc>
          <w:tcPr>
            <w:tcW w:w="2942" w:type="dxa"/>
          </w:tcPr>
          <w:p w14:paraId="349D204D" w14:textId="77777777" w:rsidR="00EF1375" w:rsidRPr="004822D8" w:rsidRDefault="00EF1375" w:rsidP="00B74F48">
            <w:pPr>
              <w:pStyle w:val="ListParagraph"/>
              <w:ind w:left="0"/>
              <w:jc w:val="center"/>
              <w:rPr>
                <w:rFonts w:ascii="Times New Roman" w:hAnsi="Times New Roman" w:cs="Times New Roman"/>
                <w:b/>
                <w:sz w:val="28"/>
                <w:szCs w:val="28"/>
              </w:rPr>
            </w:pPr>
            <w:r w:rsidRPr="004822D8">
              <w:rPr>
                <w:rFonts w:ascii="Times New Roman" w:hAnsi="Times New Roman" w:cs="Times New Roman"/>
                <w:b/>
                <w:sz w:val="28"/>
                <w:szCs w:val="28"/>
              </w:rPr>
              <w:t>Ràng buộc</w:t>
            </w:r>
          </w:p>
        </w:tc>
        <w:tc>
          <w:tcPr>
            <w:tcW w:w="1193" w:type="dxa"/>
          </w:tcPr>
          <w:p w14:paraId="0AED0936" w14:textId="77777777" w:rsidR="00EF1375" w:rsidRPr="004822D8" w:rsidRDefault="00EF1375" w:rsidP="00B74F48">
            <w:pPr>
              <w:pStyle w:val="ListParagraph"/>
              <w:ind w:left="0"/>
              <w:jc w:val="center"/>
              <w:rPr>
                <w:rFonts w:ascii="Times New Roman" w:hAnsi="Times New Roman" w:cs="Times New Roman"/>
                <w:b/>
                <w:sz w:val="28"/>
                <w:szCs w:val="28"/>
              </w:rPr>
            </w:pPr>
            <w:r w:rsidRPr="004822D8">
              <w:rPr>
                <w:rFonts w:ascii="Times New Roman" w:hAnsi="Times New Roman" w:cs="Times New Roman"/>
                <w:b/>
                <w:sz w:val="28"/>
                <w:szCs w:val="28"/>
              </w:rPr>
              <w:t>Ghi chú</w:t>
            </w:r>
          </w:p>
        </w:tc>
      </w:tr>
      <w:tr w:rsidR="00EF1375" w:rsidRPr="004822D8" w14:paraId="37F74FEF" w14:textId="77777777" w:rsidTr="00B74F48">
        <w:tc>
          <w:tcPr>
            <w:tcW w:w="670" w:type="dxa"/>
          </w:tcPr>
          <w:p w14:paraId="51BAE350" w14:textId="77777777" w:rsidR="00EF1375" w:rsidRPr="004822D8" w:rsidRDefault="00EF1375" w:rsidP="00B74F48">
            <w:pPr>
              <w:pStyle w:val="ListParagraph"/>
              <w:ind w:left="0"/>
              <w:jc w:val="center"/>
              <w:rPr>
                <w:rFonts w:ascii="Times New Roman" w:hAnsi="Times New Roman" w:cs="Times New Roman"/>
                <w:sz w:val="28"/>
                <w:szCs w:val="28"/>
              </w:rPr>
            </w:pPr>
            <w:r w:rsidRPr="004822D8">
              <w:rPr>
                <w:rFonts w:ascii="Times New Roman" w:hAnsi="Times New Roman" w:cs="Times New Roman"/>
                <w:sz w:val="28"/>
                <w:szCs w:val="28"/>
              </w:rPr>
              <w:t>1</w:t>
            </w:r>
          </w:p>
        </w:tc>
        <w:tc>
          <w:tcPr>
            <w:tcW w:w="1847" w:type="dxa"/>
          </w:tcPr>
          <w:p w14:paraId="09AF5D44" w14:textId="77777777" w:rsidR="00EF1375" w:rsidRPr="004822D8" w:rsidRDefault="00EF1375" w:rsidP="00B74F48">
            <w:pPr>
              <w:pStyle w:val="ListParagraph"/>
              <w:ind w:left="0"/>
              <w:jc w:val="center"/>
              <w:rPr>
                <w:rFonts w:ascii="Times New Roman" w:hAnsi="Times New Roman" w:cs="Times New Roman"/>
                <w:sz w:val="28"/>
                <w:szCs w:val="28"/>
              </w:rPr>
            </w:pPr>
            <w:r w:rsidRPr="004822D8">
              <w:rPr>
                <w:rFonts w:ascii="Times New Roman" w:hAnsi="Times New Roman" w:cs="Times New Roman"/>
                <w:sz w:val="28"/>
                <w:szCs w:val="28"/>
              </w:rPr>
              <w:t>Id</w:t>
            </w:r>
          </w:p>
        </w:tc>
        <w:tc>
          <w:tcPr>
            <w:tcW w:w="1756" w:type="dxa"/>
          </w:tcPr>
          <w:p w14:paraId="2799AE14" w14:textId="77777777" w:rsidR="00EF1375" w:rsidRPr="004822D8" w:rsidRDefault="00EF1375" w:rsidP="00B74F48">
            <w:pPr>
              <w:pStyle w:val="ListParagraph"/>
              <w:ind w:left="0"/>
              <w:jc w:val="center"/>
              <w:rPr>
                <w:rFonts w:ascii="Times New Roman" w:hAnsi="Times New Roman" w:cs="Times New Roman"/>
                <w:sz w:val="28"/>
                <w:szCs w:val="28"/>
              </w:rPr>
            </w:pPr>
            <w:r w:rsidRPr="004822D8">
              <w:rPr>
                <w:rFonts w:ascii="Times New Roman" w:hAnsi="Times New Roman" w:cs="Times New Roman"/>
                <w:sz w:val="28"/>
                <w:szCs w:val="28"/>
              </w:rPr>
              <w:t>Int</w:t>
            </w:r>
          </w:p>
        </w:tc>
        <w:tc>
          <w:tcPr>
            <w:tcW w:w="2942" w:type="dxa"/>
          </w:tcPr>
          <w:p w14:paraId="4DB80DD5" w14:textId="77777777" w:rsidR="00EF1375" w:rsidRPr="004822D8" w:rsidRDefault="00EF1375" w:rsidP="00B74F48">
            <w:pPr>
              <w:pStyle w:val="ListParagraph"/>
              <w:ind w:left="0"/>
              <w:jc w:val="center"/>
              <w:rPr>
                <w:rFonts w:ascii="Times New Roman" w:hAnsi="Times New Roman" w:cs="Times New Roman"/>
                <w:sz w:val="28"/>
                <w:szCs w:val="28"/>
              </w:rPr>
            </w:pPr>
            <w:r w:rsidRPr="004822D8">
              <w:rPr>
                <w:rFonts w:ascii="Times New Roman" w:hAnsi="Times New Roman" w:cs="Times New Roman"/>
                <w:sz w:val="28"/>
                <w:szCs w:val="28"/>
              </w:rPr>
              <w:t>Tự động tăng và không trùng nhau</w:t>
            </w:r>
          </w:p>
        </w:tc>
        <w:tc>
          <w:tcPr>
            <w:tcW w:w="1193" w:type="dxa"/>
          </w:tcPr>
          <w:p w14:paraId="28F772AE" w14:textId="77777777" w:rsidR="00EF1375" w:rsidRPr="004822D8" w:rsidRDefault="00EF1375" w:rsidP="00B74F48">
            <w:pPr>
              <w:pStyle w:val="ListParagraph"/>
              <w:ind w:left="0"/>
              <w:jc w:val="center"/>
              <w:rPr>
                <w:rFonts w:ascii="Times New Roman" w:hAnsi="Times New Roman" w:cs="Times New Roman"/>
                <w:sz w:val="28"/>
                <w:szCs w:val="28"/>
              </w:rPr>
            </w:pPr>
            <w:r w:rsidRPr="004822D8">
              <w:rPr>
                <w:rFonts w:ascii="Times New Roman" w:hAnsi="Times New Roman" w:cs="Times New Roman"/>
                <w:sz w:val="28"/>
                <w:szCs w:val="28"/>
              </w:rPr>
              <w:t>Khoá chính</w:t>
            </w:r>
          </w:p>
        </w:tc>
      </w:tr>
      <w:tr w:rsidR="00EF1375" w:rsidRPr="004822D8" w14:paraId="02C2C9EC" w14:textId="77777777" w:rsidTr="00B74F48">
        <w:tc>
          <w:tcPr>
            <w:tcW w:w="670" w:type="dxa"/>
          </w:tcPr>
          <w:p w14:paraId="25C24BAF" w14:textId="77777777" w:rsidR="00EF1375" w:rsidRPr="004822D8" w:rsidRDefault="00EF1375" w:rsidP="00B74F48">
            <w:pPr>
              <w:pStyle w:val="ListParagraph"/>
              <w:ind w:left="0"/>
              <w:jc w:val="center"/>
              <w:rPr>
                <w:rFonts w:ascii="Times New Roman" w:hAnsi="Times New Roman" w:cs="Times New Roman"/>
                <w:sz w:val="28"/>
                <w:szCs w:val="28"/>
              </w:rPr>
            </w:pPr>
            <w:r w:rsidRPr="004822D8">
              <w:rPr>
                <w:rFonts w:ascii="Times New Roman" w:hAnsi="Times New Roman" w:cs="Times New Roman"/>
                <w:sz w:val="28"/>
                <w:szCs w:val="28"/>
              </w:rPr>
              <w:t>2</w:t>
            </w:r>
          </w:p>
        </w:tc>
        <w:tc>
          <w:tcPr>
            <w:tcW w:w="1847" w:type="dxa"/>
          </w:tcPr>
          <w:p w14:paraId="29DE3378" w14:textId="77777777" w:rsidR="00EF1375" w:rsidRPr="004822D8" w:rsidRDefault="00EF1375" w:rsidP="00B74F48">
            <w:pPr>
              <w:pStyle w:val="ListParagraph"/>
              <w:ind w:left="0"/>
              <w:jc w:val="center"/>
              <w:rPr>
                <w:rFonts w:ascii="Times New Roman" w:hAnsi="Times New Roman" w:cs="Times New Roman"/>
                <w:sz w:val="28"/>
                <w:szCs w:val="28"/>
              </w:rPr>
            </w:pPr>
            <w:r w:rsidRPr="004822D8">
              <w:rPr>
                <w:rFonts w:ascii="Times New Roman" w:hAnsi="Times New Roman" w:cs="Times New Roman"/>
                <w:sz w:val="28"/>
                <w:szCs w:val="28"/>
              </w:rPr>
              <w:t>TenDangNhap</w:t>
            </w:r>
          </w:p>
        </w:tc>
        <w:tc>
          <w:tcPr>
            <w:tcW w:w="1756" w:type="dxa"/>
          </w:tcPr>
          <w:p w14:paraId="4C695397" w14:textId="77777777" w:rsidR="00EF1375" w:rsidRPr="004822D8" w:rsidRDefault="00EF1375" w:rsidP="00B74F48">
            <w:pPr>
              <w:pStyle w:val="ListParagraph"/>
              <w:ind w:left="0"/>
              <w:jc w:val="center"/>
              <w:rPr>
                <w:rFonts w:ascii="Times New Roman" w:hAnsi="Times New Roman" w:cs="Times New Roman"/>
                <w:sz w:val="28"/>
                <w:szCs w:val="28"/>
              </w:rPr>
            </w:pPr>
            <w:r w:rsidRPr="004822D8">
              <w:rPr>
                <w:rFonts w:ascii="Times New Roman" w:hAnsi="Times New Roman" w:cs="Times New Roman"/>
                <w:sz w:val="28"/>
                <w:szCs w:val="28"/>
              </w:rPr>
              <w:t>Nvarchar (100)</w:t>
            </w:r>
          </w:p>
        </w:tc>
        <w:tc>
          <w:tcPr>
            <w:tcW w:w="2942" w:type="dxa"/>
          </w:tcPr>
          <w:p w14:paraId="7FB8AF41" w14:textId="77777777" w:rsidR="00EF1375" w:rsidRPr="004822D8" w:rsidRDefault="00EF1375" w:rsidP="00B74F48">
            <w:pPr>
              <w:pStyle w:val="ListParagraph"/>
              <w:ind w:left="0"/>
              <w:jc w:val="center"/>
              <w:rPr>
                <w:rFonts w:ascii="Times New Roman" w:hAnsi="Times New Roman" w:cs="Times New Roman"/>
                <w:sz w:val="28"/>
                <w:szCs w:val="28"/>
              </w:rPr>
            </w:pPr>
            <w:r w:rsidRPr="004822D8">
              <w:rPr>
                <w:rFonts w:ascii="Times New Roman" w:hAnsi="Times New Roman" w:cs="Times New Roman"/>
                <w:sz w:val="28"/>
                <w:szCs w:val="28"/>
              </w:rPr>
              <w:t>Chuỗi từ 1 đến 100 kí tự</w:t>
            </w:r>
          </w:p>
        </w:tc>
        <w:tc>
          <w:tcPr>
            <w:tcW w:w="1193" w:type="dxa"/>
          </w:tcPr>
          <w:p w14:paraId="6B2843ED" w14:textId="77777777" w:rsidR="00EF1375" w:rsidRPr="004822D8" w:rsidRDefault="00EF1375" w:rsidP="00B74F48">
            <w:pPr>
              <w:pStyle w:val="ListParagraph"/>
              <w:ind w:left="0"/>
              <w:jc w:val="center"/>
              <w:rPr>
                <w:rFonts w:ascii="Times New Roman" w:hAnsi="Times New Roman" w:cs="Times New Roman"/>
                <w:sz w:val="28"/>
                <w:szCs w:val="28"/>
              </w:rPr>
            </w:pPr>
          </w:p>
        </w:tc>
      </w:tr>
      <w:tr w:rsidR="00EF1375" w:rsidRPr="004822D8" w14:paraId="6FBD220B" w14:textId="77777777" w:rsidTr="00B74F48">
        <w:tc>
          <w:tcPr>
            <w:tcW w:w="670" w:type="dxa"/>
          </w:tcPr>
          <w:p w14:paraId="05C908BA" w14:textId="77777777" w:rsidR="00EF1375" w:rsidRPr="004822D8" w:rsidRDefault="00EF1375" w:rsidP="00B74F48">
            <w:pPr>
              <w:pStyle w:val="ListParagraph"/>
              <w:ind w:left="0"/>
              <w:jc w:val="center"/>
              <w:rPr>
                <w:rFonts w:ascii="Times New Roman" w:hAnsi="Times New Roman" w:cs="Times New Roman"/>
                <w:sz w:val="28"/>
                <w:szCs w:val="28"/>
              </w:rPr>
            </w:pPr>
            <w:r w:rsidRPr="004822D8">
              <w:rPr>
                <w:rFonts w:ascii="Times New Roman" w:hAnsi="Times New Roman" w:cs="Times New Roman"/>
                <w:sz w:val="28"/>
                <w:szCs w:val="28"/>
              </w:rPr>
              <w:t>3</w:t>
            </w:r>
          </w:p>
        </w:tc>
        <w:tc>
          <w:tcPr>
            <w:tcW w:w="1847" w:type="dxa"/>
          </w:tcPr>
          <w:p w14:paraId="0C607E93" w14:textId="77777777" w:rsidR="00EF1375" w:rsidRPr="004822D8" w:rsidRDefault="00EF1375" w:rsidP="00B74F48">
            <w:pPr>
              <w:pStyle w:val="ListParagraph"/>
              <w:ind w:left="0"/>
              <w:jc w:val="center"/>
              <w:rPr>
                <w:rFonts w:ascii="Times New Roman" w:hAnsi="Times New Roman" w:cs="Times New Roman"/>
                <w:sz w:val="28"/>
                <w:szCs w:val="28"/>
              </w:rPr>
            </w:pPr>
            <w:r w:rsidRPr="004822D8">
              <w:rPr>
                <w:rFonts w:ascii="Times New Roman" w:hAnsi="Times New Roman" w:cs="Times New Roman"/>
                <w:sz w:val="28"/>
                <w:szCs w:val="28"/>
              </w:rPr>
              <w:t>MatKhau</w:t>
            </w:r>
          </w:p>
        </w:tc>
        <w:tc>
          <w:tcPr>
            <w:tcW w:w="1756" w:type="dxa"/>
          </w:tcPr>
          <w:p w14:paraId="6CE47DF2" w14:textId="77777777" w:rsidR="00EF1375" w:rsidRPr="004822D8" w:rsidRDefault="00EF1375" w:rsidP="00B74F48">
            <w:pPr>
              <w:pStyle w:val="ListParagraph"/>
              <w:ind w:left="0"/>
              <w:jc w:val="center"/>
              <w:rPr>
                <w:rFonts w:ascii="Times New Roman" w:hAnsi="Times New Roman" w:cs="Times New Roman"/>
                <w:sz w:val="28"/>
                <w:szCs w:val="28"/>
              </w:rPr>
            </w:pPr>
            <w:r w:rsidRPr="004822D8">
              <w:rPr>
                <w:rFonts w:ascii="Times New Roman" w:hAnsi="Times New Roman" w:cs="Times New Roman"/>
                <w:sz w:val="28"/>
                <w:szCs w:val="28"/>
              </w:rPr>
              <w:t>Nvarchar (1000)</w:t>
            </w:r>
          </w:p>
        </w:tc>
        <w:tc>
          <w:tcPr>
            <w:tcW w:w="2942" w:type="dxa"/>
          </w:tcPr>
          <w:p w14:paraId="14C09279" w14:textId="77777777" w:rsidR="00EF1375" w:rsidRPr="004822D8" w:rsidRDefault="00EF1375" w:rsidP="00B74F48">
            <w:pPr>
              <w:pStyle w:val="ListParagraph"/>
              <w:ind w:left="0"/>
              <w:jc w:val="center"/>
              <w:rPr>
                <w:rFonts w:ascii="Times New Roman" w:hAnsi="Times New Roman" w:cs="Times New Roman"/>
                <w:sz w:val="28"/>
                <w:szCs w:val="28"/>
              </w:rPr>
            </w:pPr>
            <w:r w:rsidRPr="004822D8">
              <w:rPr>
                <w:rFonts w:ascii="Times New Roman" w:hAnsi="Times New Roman" w:cs="Times New Roman"/>
                <w:sz w:val="28"/>
                <w:szCs w:val="28"/>
              </w:rPr>
              <w:t>Chuỗi từ 1 đến 1000 kí tự</w:t>
            </w:r>
          </w:p>
        </w:tc>
        <w:tc>
          <w:tcPr>
            <w:tcW w:w="1193" w:type="dxa"/>
          </w:tcPr>
          <w:p w14:paraId="3ABFEB92" w14:textId="77777777" w:rsidR="00EF1375" w:rsidRPr="004822D8" w:rsidRDefault="00EF1375" w:rsidP="00B74F48">
            <w:pPr>
              <w:pStyle w:val="ListParagraph"/>
              <w:ind w:left="0"/>
              <w:jc w:val="center"/>
              <w:rPr>
                <w:rFonts w:ascii="Times New Roman" w:hAnsi="Times New Roman" w:cs="Times New Roman"/>
                <w:sz w:val="28"/>
                <w:szCs w:val="28"/>
              </w:rPr>
            </w:pPr>
          </w:p>
        </w:tc>
      </w:tr>
    </w:tbl>
    <w:p w14:paraId="45CFF050" w14:textId="77777777" w:rsidR="00EF1375" w:rsidRPr="004822D8" w:rsidRDefault="00EF1375" w:rsidP="00941D74">
      <w:pPr>
        <w:pStyle w:val="ListParagraph"/>
        <w:ind w:left="1800"/>
        <w:rPr>
          <w:rFonts w:ascii="Times New Roman" w:hAnsi="Times New Roman" w:cs="Times New Roman"/>
          <w:sz w:val="28"/>
          <w:szCs w:val="28"/>
        </w:rPr>
      </w:pPr>
    </w:p>
    <w:p w14:paraId="554311B1" w14:textId="77777777" w:rsidR="00EF1375" w:rsidRPr="004822D8" w:rsidRDefault="00EF1375" w:rsidP="00941D74">
      <w:pPr>
        <w:pStyle w:val="ListParagraph"/>
        <w:numPr>
          <w:ilvl w:val="2"/>
          <w:numId w:val="21"/>
        </w:numPr>
        <w:rPr>
          <w:rFonts w:ascii="Times New Roman" w:hAnsi="Times New Roman" w:cs="Times New Roman"/>
          <w:b/>
          <w:sz w:val="28"/>
          <w:szCs w:val="28"/>
        </w:rPr>
      </w:pPr>
      <w:r w:rsidRPr="004822D8">
        <w:rPr>
          <w:rFonts w:ascii="Times New Roman" w:hAnsi="Times New Roman" w:cs="Times New Roman"/>
          <w:b/>
          <w:sz w:val="28"/>
          <w:szCs w:val="28"/>
        </w:rPr>
        <w:t xml:space="preserve"> Bảng ThongTinSanh</w:t>
      </w:r>
    </w:p>
    <w:tbl>
      <w:tblPr>
        <w:tblStyle w:val="TableGrid"/>
        <w:tblW w:w="8669" w:type="dxa"/>
        <w:tblInd w:w="684" w:type="dxa"/>
        <w:tblLook w:val="04A0" w:firstRow="1" w:lastRow="0" w:firstColumn="1" w:lastColumn="0" w:noHBand="0" w:noVBand="1"/>
      </w:tblPr>
      <w:tblGrid>
        <w:gridCol w:w="746"/>
        <w:gridCol w:w="2410"/>
        <w:gridCol w:w="1621"/>
        <w:gridCol w:w="2737"/>
        <w:gridCol w:w="1155"/>
      </w:tblGrid>
      <w:tr w:rsidR="00EF1375" w:rsidRPr="004822D8" w14:paraId="5AA97B0B" w14:textId="77777777" w:rsidTr="00B74F48">
        <w:tc>
          <w:tcPr>
            <w:tcW w:w="670" w:type="dxa"/>
          </w:tcPr>
          <w:p w14:paraId="090A8AF8" w14:textId="77777777" w:rsidR="00EF1375" w:rsidRPr="004822D8" w:rsidRDefault="00EF1375" w:rsidP="00B74F48">
            <w:pPr>
              <w:pStyle w:val="ListParagraph"/>
              <w:ind w:left="0"/>
              <w:jc w:val="center"/>
              <w:rPr>
                <w:rFonts w:ascii="Times New Roman" w:hAnsi="Times New Roman" w:cs="Times New Roman"/>
                <w:b/>
                <w:sz w:val="28"/>
                <w:szCs w:val="28"/>
              </w:rPr>
            </w:pPr>
            <w:r w:rsidRPr="004822D8">
              <w:rPr>
                <w:rFonts w:ascii="Times New Roman" w:hAnsi="Times New Roman" w:cs="Times New Roman"/>
                <w:b/>
                <w:sz w:val="28"/>
                <w:szCs w:val="28"/>
              </w:rPr>
              <w:t>STT</w:t>
            </w:r>
          </w:p>
        </w:tc>
        <w:tc>
          <w:tcPr>
            <w:tcW w:w="2096" w:type="dxa"/>
          </w:tcPr>
          <w:p w14:paraId="7482137F" w14:textId="77777777" w:rsidR="00EF1375" w:rsidRPr="004822D8" w:rsidRDefault="00EF1375" w:rsidP="00B74F48">
            <w:pPr>
              <w:pStyle w:val="ListParagraph"/>
              <w:ind w:left="0"/>
              <w:jc w:val="center"/>
              <w:rPr>
                <w:rFonts w:ascii="Times New Roman" w:hAnsi="Times New Roman" w:cs="Times New Roman"/>
                <w:b/>
                <w:sz w:val="28"/>
                <w:szCs w:val="28"/>
              </w:rPr>
            </w:pPr>
            <w:r w:rsidRPr="004822D8">
              <w:rPr>
                <w:rFonts w:ascii="Times New Roman" w:hAnsi="Times New Roman" w:cs="Times New Roman"/>
                <w:b/>
                <w:sz w:val="28"/>
                <w:szCs w:val="28"/>
              </w:rPr>
              <w:t>Thuộc tính</w:t>
            </w:r>
          </w:p>
        </w:tc>
        <w:tc>
          <w:tcPr>
            <w:tcW w:w="1678" w:type="dxa"/>
          </w:tcPr>
          <w:p w14:paraId="3D32F350" w14:textId="77777777" w:rsidR="00EF1375" w:rsidRPr="004822D8" w:rsidRDefault="00EF1375" w:rsidP="00B74F48">
            <w:pPr>
              <w:pStyle w:val="ListParagraph"/>
              <w:ind w:left="0"/>
              <w:jc w:val="center"/>
              <w:rPr>
                <w:rFonts w:ascii="Times New Roman" w:hAnsi="Times New Roman" w:cs="Times New Roman"/>
                <w:b/>
                <w:sz w:val="28"/>
                <w:szCs w:val="28"/>
              </w:rPr>
            </w:pPr>
            <w:r w:rsidRPr="004822D8">
              <w:rPr>
                <w:rFonts w:ascii="Times New Roman" w:hAnsi="Times New Roman" w:cs="Times New Roman"/>
                <w:b/>
                <w:sz w:val="28"/>
                <w:szCs w:val="28"/>
              </w:rPr>
              <w:t>Kiểu dữ liệu</w:t>
            </w:r>
          </w:p>
        </w:tc>
        <w:tc>
          <w:tcPr>
            <w:tcW w:w="3021" w:type="dxa"/>
          </w:tcPr>
          <w:p w14:paraId="66AD076C" w14:textId="77777777" w:rsidR="00EF1375" w:rsidRPr="004822D8" w:rsidRDefault="00EF1375" w:rsidP="00B74F48">
            <w:pPr>
              <w:pStyle w:val="ListParagraph"/>
              <w:ind w:left="0"/>
              <w:jc w:val="center"/>
              <w:rPr>
                <w:rFonts w:ascii="Times New Roman" w:hAnsi="Times New Roman" w:cs="Times New Roman"/>
                <w:b/>
                <w:sz w:val="28"/>
                <w:szCs w:val="28"/>
              </w:rPr>
            </w:pPr>
            <w:r w:rsidRPr="004822D8">
              <w:rPr>
                <w:rFonts w:ascii="Times New Roman" w:hAnsi="Times New Roman" w:cs="Times New Roman"/>
                <w:b/>
                <w:sz w:val="28"/>
                <w:szCs w:val="28"/>
              </w:rPr>
              <w:t>Ràng buộc</w:t>
            </w:r>
          </w:p>
        </w:tc>
        <w:tc>
          <w:tcPr>
            <w:tcW w:w="1204" w:type="dxa"/>
          </w:tcPr>
          <w:p w14:paraId="17029F64" w14:textId="77777777" w:rsidR="00EF1375" w:rsidRPr="004822D8" w:rsidRDefault="00EF1375" w:rsidP="00B74F48">
            <w:pPr>
              <w:pStyle w:val="ListParagraph"/>
              <w:ind w:left="0"/>
              <w:jc w:val="center"/>
              <w:rPr>
                <w:rFonts w:ascii="Times New Roman" w:hAnsi="Times New Roman" w:cs="Times New Roman"/>
                <w:b/>
                <w:sz w:val="28"/>
                <w:szCs w:val="28"/>
              </w:rPr>
            </w:pPr>
            <w:r w:rsidRPr="004822D8">
              <w:rPr>
                <w:rFonts w:ascii="Times New Roman" w:hAnsi="Times New Roman" w:cs="Times New Roman"/>
                <w:b/>
                <w:sz w:val="28"/>
                <w:szCs w:val="28"/>
              </w:rPr>
              <w:t>Ghi chú</w:t>
            </w:r>
          </w:p>
        </w:tc>
      </w:tr>
      <w:tr w:rsidR="00EF1375" w:rsidRPr="004822D8" w14:paraId="63972F5A" w14:textId="77777777" w:rsidTr="00B74F48">
        <w:tc>
          <w:tcPr>
            <w:tcW w:w="670" w:type="dxa"/>
          </w:tcPr>
          <w:p w14:paraId="32E24C48" w14:textId="77777777" w:rsidR="00EF1375" w:rsidRPr="004822D8" w:rsidRDefault="00EF1375" w:rsidP="00B74F48">
            <w:pPr>
              <w:pStyle w:val="ListParagraph"/>
              <w:ind w:left="0"/>
              <w:jc w:val="center"/>
              <w:rPr>
                <w:rFonts w:ascii="Times New Roman" w:hAnsi="Times New Roman" w:cs="Times New Roman"/>
                <w:sz w:val="28"/>
                <w:szCs w:val="28"/>
              </w:rPr>
            </w:pPr>
            <w:r w:rsidRPr="004822D8">
              <w:rPr>
                <w:rFonts w:ascii="Times New Roman" w:hAnsi="Times New Roman" w:cs="Times New Roman"/>
                <w:sz w:val="28"/>
                <w:szCs w:val="28"/>
              </w:rPr>
              <w:t>1</w:t>
            </w:r>
          </w:p>
        </w:tc>
        <w:tc>
          <w:tcPr>
            <w:tcW w:w="2096" w:type="dxa"/>
          </w:tcPr>
          <w:p w14:paraId="2E954697" w14:textId="77777777" w:rsidR="00EF1375" w:rsidRPr="004822D8" w:rsidRDefault="00EF1375" w:rsidP="00B74F48">
            <w:pPr>
              <w:pStyle w:val="ListParagraph"/>
              <w:ind w:left="0"/>
              <w:jc w:val="center"/>
              <w:rPr>
                <w:rFonts w:ascii="Times New Roman" w:hAnsi="Times New Roman" w:cs="Times New Roman"/>
                <w:sz w:val="28"/>
                <w:szCs w:val="28"/>
              </w:rPr>
            </w:pPr>
            <w:r w:rsidRPr="004822D8">
              <w:rPr>
                <w:rFonts w:ascii="Times New Roman" w:hAnsi="Times New Roman" w:cs="Times New Roman"/>
                <w:sz w:val="28"/>
                <w:szCs w:val="28"/>
              </w:rPr>
              <w:t>Id</w:t>
            </w:r>
          </w:p>
        </w:tc>
        <w:tc>
          <w:tcPr>
            <w:tcW w:w="1678" w:type="dxa"/>
          </w:tcPr>
          <w:p w14:paraId="2FC1DFEE" w14:textId="77777777" w:rsidR="00EF1375" w:rsidRPr="004822D8" w:rsidRDefault="00EF1375" w:rsidP="00B74F48">
            <w:pPr>
              <w:pStyle w:val="ListParagraph"/>
              <w:ind w:left="0"/>
              <w:jc w:val="center"/>
              <w:rPr>
                <w:rFonts w:ascii="Times New Roman" w:hAnsi="Times New Roman" w:cs="Times New Roman"/>
                <w:sz w:val="28"/>
                <w:szCs w:val="28"/>
              </w:rPr>
            </w:pPr>
            <w:r w:rsidRPr="004822D8">
              <w:rPr>
                <w:rFonts w:ascii="Times New Roman" w:hAnsi="Times New Roman" w:cs="Times New Roman"/>
                <w:sz w:val="28"/>
                <w:szCs w:val="28"/>
              </w:rPr>
              <w:t>Int</w:t>
            </w:r>
          </w:p>
        </w:tc>
        <w:tc>
          <w:tcPr>
            <w:tcW w:w="3021" w:type="dxa"/>
          </w:tcPr>
          <w:p w14:paraId="3BB87578" w14:textId="77777777" w:rsidR="00EF1375" w:rsidRPr="004822D8" w:rsidRDefault="00EF1375" w:rsidP="00B74F48">
            <w:pPr>
              <w:pStyle w:val="ListParagraph"/>
              <w:ind w:left="0"/>
              <w:jc w:val="center"/>
              <w:rPr>
                <w:rFonts w:ascii="Times New Roman" w:hAnsi="Times New Roman" w:cs="Times New Roman"/>
                <w:sz w:val="28"/>
                <w:szCs w:val="28"/>
              </w:rPr>
            </w:pPr>
            <w:r w:rsidRPr="004822D8">
              <w:rPr>
                <w:rFonts w:ascii="Times New Roman" w:hAnsi="Times New Roman" w:cs="Times New Roman"/>
                <w:sz w:val="28"/>
                <w:szCs w:val="28"/>
              </w:rPr>
              <w:t>Tự động tăng và không trùng nhau</w:t>
            </w:r>
          </w:p>
        </w:tc>
        <w:tc>
          <w:tcPr>
            <w:tcW w:w="1204" w:type="dxa"/>
          </w:tcPr>
          <w:p w14:paraId="2E7F456D" w14:textId="77777777" w:rsidR="00EF1375" w:rsidRPr="004822D8" w:rsidRDefault="00EF1375" w:rsidP="00B74F48">
            <w:pPr>
              <w:pStyle w:val="ListParagraph"/>
              <w:ind w:left="0"/>
              <w:jc w:val="center"/>
              <w:rPr>
                <w:rFonts w:ascii="Times New Roman" w:hAnsi="Times New Roman" w:cs="Times New Roman"/>
                <w:sz w:val="28"/>
                <w:szCs w:val="28"/>
              </w:rPr>
            </w:pPr>
            <w:r w:rsidRPr="004822D8">
              <w:rPr>
                <w:rFonts w:ascii="Times New Roman" w:hAnsi="Times New Roman" w:cs="Times New Roman"/>
                <w:sz w:val="28"/>
                <w:szCs w:val="28"/>
              </w:rPr>
              <w:t>Khoá chính</w:t>
            </w:r>
          </w:p>
        </w:tc>
      </w:tr>
      <w:tr w:rsidR="00EF1375" w:rsidRPr="004822D8" w14:paraId="65A82FF7" w14:textId="77777777" w:rsidTr="00B74F48">
        <w:tc>
          <w:tcPr>
            <w:tcW w:w="670" w:type="dxa"/>
          </w:tcPr>
          <w:p w14:paraId="3A0077D9" w14:textId="77777777" w:rsidR="00EF1375" w:rsidRPr="004822D8" w:rsidRDefault="00EF1375" w:rsidP="00B74F48">
            <w:pPr>
              <w:pStyle w:val="ListParagraph"/>
              <w:ind w:left="0"/>
              <w:jc w:val="center"/>
              <w:rPr>
                <w:rFonts w:ascii="Times New Roman" w:hAnsi="Times New Roman" w:cs="Times New Roman"/>
                <w:sz w:val="28"/>
                <w:szCs w:val="28"/>
              </w:rPr>
            </w:pPr>
            <w:r w:rsidRPr="004822D8">
              <w:rPr>
                <w:rFonts w:ascii="Times New Roman" w:hAnsi="Times New Roman" w:cs="Times New Roman"/>
                <w:sz w:val="28"/>
                <w:szCs w:val="28"/>
              </w:rPr>
              <w:t>2</w:t>
            </w:r>
          </w:p>
        </w:tc>
        <w:tc>
          <w:tcPr>
            <w:tcW w:w="2096" w:type="dxa"/>
          </w:tcPr>
          <w:p w14:paraId="3F0285BE" w14:textId="77777777" w:rsidR="00EF1375" w:rsidRPr="004822D8" w:rsidRDefault="00EF1375" w:rsidP="00B74F48">
            <w:pPr>
              <w:pStyle w:val="ListParagraph"/>
              <w:ind w:left="0"/>
              <w:jc w:val="center"/>
              <w:rPr>
                <w:rFonts w:ascii="Times New Roman" w:hAnsi="Times New Roman" w:cs="Times New Roman"/>
                <w:sz w:val="28"/>
                <w:szCs w:val="28"/>
              </w:rPr>
            </w:pPr>
            <w:r w:rsidRPr="004822D8">
              <w:rPr>
                <w:rFonts w:ascii="Times New Roman" w:hAnsi="Times New Roman" w:cs="Times New Roman"/>
                <w:sz w:val="28"/>
                <w:szCs w:val="28"/>
              </w:rPr>
              <w:t>LoaiSanh</w:t>
            </w:r>
          </w:p>
        </w:tc>
        <w:tc>
          <w:tcPr>
            <w:tcW w:w="1678" w:type="dxa"/>
          </w:tcPr>
          <w:p w14:paraId="5ED18F8E" w14:textId="77777777" w:rsidR="00EF1375" w:rsidRPr="004822D8" w:rsidRDefault="00EF1375" w:rsidP="00B74F48">
            <w:pPr>
              <w:pStyle w:val="ListParagraph"/>
              <w:ind w:left="0"/>
              <w:jc w:val="center"/>
              <w:rPr>
                <w:rFonts w:ascii="Times New Roman" w:hAnsi="Times New Roman" w:cs="Times New Roman"/>
                <w:sz w:val="28"/>
                <w:szCs w:val="28"/>
              </w:rPr>
            </w:pPr>
            <w:r w:rsidRPr="004822D8">
              <w:rPr>
                <w:rFonts w:ascii="Times New Roman" w:hAnsi="Times New Roman" w:cs="Times New Roman"/>
                <w:sz w:val="28"/>
                <w:szCs w:val="28"/>
              </w:rPr>
              <w:t>Nvarchar (100)</w:t>
            </w:r>
          </w:p>
        </w:tc>
        <w:tc>
          <w:tcPr>
            <w:tcW w:w="3021" w:type="dxa"/>
          </w:tcPr>
          <w:p w14:paraId="287D2A02" w14:textId="77777777" w:rsidR="00EF1375" w:rsidRPr="004822D8" w:rsidRDefault="00EF1375" w:rsidP="00B74F48">
            <w:pPr>
              <w:pStyle w:val="ListParagraph"/>
              <w:ind w:left="0"/>
              <w:jc w:val="center"/>
              <w:rPr>
                <w:rFonts w:ascii="Times New Roman" w:hAnsi="Times New Roman" w:cs="Times New Roman"/>
                <w:sz w:val="28"/>
                <w:szCs w:val="28"/>
              </w:rPr>
            </w:pPr>
            <w:r w:rsidRPr="004822D8">
              <w:rPr>
                <w:rFonts w:ascii="Times New Roman" w:hAnsi="Times New Roman" w:cs="Times New Roman"/>
                <w:sz w:val="28"/>
                <w:szCs w:val="28"/>
              </w:rPr>
              <w:t>Chuỗi từ 1 đến 100 kí tự</w:t>
            </w:r>
          </w:p>
        </w:tc>
        <w:tc>
          <w:tcPr>
            <w:tcW w:w="1204" w:type="dxa"/>
          </w:tcPr>
          <w:p w14:paraId="64C14606" w14:textId="77777777" w:rsidR="00EF1375" w:rsidRPr="004822D8" w:rsidRDefault="00EF1375" w:rsidP="00B74F48">
            <w:pPr>
              <w:pStyle w:val="ListParagraph"/>
              <w:ind w:left="0"/>
              <w:jc w:val="center"/>
              <w:rPr>
                <w:rFonts w:ascii="Times New Roman" w:hAnsi="Times New Roman" w:cs="Times New Roman"/>
                <w:sz w:val="28"/>
                <w:szCs w:val="28"/>
              </w:rPr>
            </w:pPr>
          </w:p>
        </w:tc>
      </w:tr>
      <w:tr w:rsidR="00EF1375" w:rsidRPr="004822D8" w14:paraId="582785C2" w14:textId="77777777" w:rsidTr="00B74F48">
        <w:tc>
          <w:tcPr>
            <w:tcW w:w="670" w:type="dxa"/>
          </w:tcPr>
          <w:p w14:paraId="00450421" w14:textId="77777777" w:rsidR="00EF1375" w:rsidRPr="004822D8" w:rsidRDefault="00EF1375" w:rsidP="00B74F48">
            <w:pPr>
              <w:pStyle w:val="ListParagraph"/>
              <w:ind w:left="0"/>
              <w:jc w:val="center"/>
              <w:rPr>
                <w:rFonts w:ascii="Times New Roman" w:hAnsi="Times New Roman" w:cs="Times New Roman"/>
                <w:sz w:val="28"/>
                <w:szCs w:val="28"/>
              </w:rPr>
            </w:pPr>
            <w:r w:rsidRPr="004822D8">
              <w:rPr>
                <w:rFonts w:ascii="Times New Roman" w:hAnsi="Times New Roman" w:cs="Times New Roman"/>
                <w:sz w:val="28"/>
                <w:szCs w:val="28"/>
              </w:rPr>
              <w:t>3</w:t>
            </w:r>
          </w:p>
        </w:tc>
        <w:tc>
          <w:tcPr>
            <w:tcW w:w="2096" w:type="dxa"/>
          </w:tcPr>
          <w:p w14:paraId="72BC20F4" w14:textId="77777777" w:rsidR="00EF1375" w:rsidRPr="004822D8" w:rsidRDefault="00EF1375" w:rsidP="00B74F48">
            <w:pPr>
              <w:pStyle w:val="ListParagraph"/>
              <w:ind w:left="0"/>
              <w:jc w:val="center"/>
              <w:rPr>
                <w:rFonts w:ascii="Times New Roman" w:hAnsi="Times New Roman" w:cs="Times New Roman"/>
                <w:sz w:val="28"/>
                <w:szCs w:val="28"/>
              </w:rPr>
            </w:pPr>
            <w:r w:rsidRPr="004822D8">
              <w:rPr>
                <w:rFonts w:ascii="Times New Roman" w:hAnsi="Times New Roman" w:cs="Times New Roman"/>
                <w:sz w:val="28"/>
                <w:szCs w:val="28"/>
              </w:rPr>
              <w:t>TenSanh</w:t>
            </w:r>
          </w:p>
        </w:tc>
        <w:tc>
          <w:tcPr>
            <w:tcW w:w="1678" w:type="dxa"/>
          </w:tcPr>
          <w:p w14:paraId="36492EF9" w14:textId="77777777" w:rsidR="00EF1375" w:rsidRPr="004822D8" w:rsidRDefault="00EF1375" w:rsidP="00B74F48">
            <w:pPr>
              <w:pStyle w:val="ListParagraph"/>
              <w:ind w:left="0"/>
              <w:jc w:val="center"/>
              <w:rPr>
                <w:rFonts w:ascii="Times New Roman" w:hAnsi="Times New Roman" w:cs="Times New Roman"/>
                <w:sz w:val="28"/>
                <w:szCs w:val="28"/>
              </w:rPr>
            </w:pPr>
            <w:r w:rsidRPr="004822D8">
              <w:rPr>
                <w:rFonts w:ascii="Times New Roman" w:hAnsi="Times New Roman" w:cs="Times New Roman"/>
                <w:sz w:val="28"/>
                <w:szCs w:val="28"/>
              </w:rPr>
              <w:t>Nvarchar (100)</w:t>
            </w:r>
          </w:p>
        </w:tc>
        <w:tc>
          <w:tcPr>
            <w:tcW w:w="3021" w:type="dxa"/>
          </w:tcPr>
          <w:p w14:paraId="309BD1C3" w14:textId="77777777" w:rsidR="00EF1375" w:rsidRPr="004822D8" w:rsidRDefault="00EF1375" w:rsidP="00B74F48">
            <w:pPr>
              <w:pStyle w:val="ListParagraph"/>
              <w:ind w:left="0"/>
              <w:jc w:val="center"/>
              <w:rPr>
                <w:rFonts w:ascii="Times New Roman" w:hAnsi="Times New Roman" w:cs="Times New Roman"/>
                <w:sz w:val="28"/>
                <w:szCs w:val="28"/>
              </w:rPr>
            </w:pPr>
            <w:r w:rsidRPr="004822D8">
              <w:rPr>
                <w:rFonts w:ascii="Times New Roman" w:hAnsi="Times New Roman" w:cs="Times New Roman"/>
                <w:sz w:val="28"/>
                <w:szCs w:val="28"/>
              </w:rPr>
              <w:t>Chuỗi từ 1 đến 100 kí tự</w:t>
            </w:r>
          </w:p>
        </w:tc>
        <w:tc>
          <w:tcPr>
            <w:tcW w:w="1204" w:type="dxa"/>
          </w:tcPr>
          <w:p w14:paraId="64CAEE5E" w14:textId="77777777" w:rsidR="00EF1375" w:rsidRPr="004822D8" w:rsidRDefault="00EF1375" w:rsidP="00B74F48">
            <w:pPr>
              <w:pStyle w:val="ListParagraph"/>
              <w:ind w:left="0"/>
              <w:jc w:val="center"/>
              <w:rPr>
                <w:rFonts w:ascii="Times New Roman" w:hAnsi="Times New Roman" w:cs="Times New Roman"/>
                <w:sz w:val="28"/>
                <w:szCs w:val="28"/>
              </w:rPr>
            </w:pPr>
          </w:p>
        </w:tc>
      </w:tr>
      <w:tr w:rsidR="00EF1375" w:rsidRPr="004822D8" w14:paraId="40A51FA5" w14:textId="77777777" w:rsidTr="00B74F48">
        <w:tc>
          <w:tcPr>
            <w:tcW w:w="670" w:type="dxa"/>
          </w:tcPr>
          <w:p w14:paraId="7F4335BF" w14:textId="77777777" w:rsidR="00EF1375" w:rsidRPr="004822D8" w:rsidRDefault="00EF1375" w:rsidP="00B74F48">
            <w:pPr>
              <w:pStyle w:val="ListParagraph"/>
              <w:ind w:left="0"/>
              <w:jc w:val="center"/>
              <w:rPr>
                <w:rFonts w:ascii="Times New Roman" w:hAnsi="Times New Roman" w:cs="Times New Roman"/>
                <w:sz w:val="28"/>
                <w:szCs w:val="28"/>
              </w:rPr>
            </w:pPr>
            <w:r w:rsidRPr="004822D8">
              <w:rPr>
                <w:rFonts w:ascii="Times New Roman" w:hAnsi="Times New Roman" w:cs="Times New Roman"/>
                <w:sz w:val="28"/>
                <w:szCs w:val="28"/>
              </w:rPr>
              <w:t>4</w:t>
            </w:r>
          </w:p>
        </w:tc>
        <w:tc>
          <w:tcPr>
            <w:tcW w:w="2096" w:type="dxa"/>
          </w:tcPr>
          <w:p w14:paraId="5071CB29" w14:textId="77777777" w:rsidR="00EF1375" w:rsidRPr="004822D8" w:rsidRDefault="00EF1375" w:rsidP="00B74F48">
            <w:pPr>
              <w:pStyle w:val="ListParagraph"/>
              <w:ind w:left="0"/>
              <w:jc w:val="center"/>
              <w:rPr>
                <w:rFonts w:ascii="Times New Roman" w:hAnsi="Times New Roman" w:cs="Times New Roman"/>
                <w:sz w:val="28"/>
                <w:szCs w:val="28"/>
              </w:rPr>
            </w:pPr>
            <w:r w:rsidRPr="004822D8">
              <w:rPr>
                <w:rFonts w:ascii="Times New Roman" w:hAnsi="Times New Roman" w:cs="Times New Roman"/>
                <w:sz w:val="28"/>
                <w:szCs w:val="28"/>
              </w:rPr>
              <w:t>SoLuongBanToiDa</w:t>
            </w:r>
          </w:p>
        </w:tc>
        <w:tc>
          <w:tcPr>
            <w:tcW w:w="1678" w:type="dxa"/>
          </w:tcPr>
          <w:p w14:paraId="388BB797" w14:textId="77777777" w:rsidR="00EF1375" w:rsidRPr="004822D8" w:rsidRDefault="00EF1375" w:rsidP="00B74F48">
            <w:pPr>
              <w:pStyle w:val="ListParagraph"/>
              <w:ind w:left="0"/>
              <w:jc w:val="center"/>
              <w:rPr>
                <w:rFonts w:ascii="Times New Roman" w:hAnsi="Times New Roman" w:cs="Times New Roman"/>
                <w:sz w:val="28"/>
                <w:szCs w:val="28"/>
              </w:rPr>
            </w:pPr>
            <w:r w:rsidRPr="004822D8">
              <w:rPr>
                <w:rFonts w:ascii="Times New Roman" w:hAnsi="Times New Roman" w:cs="Times New Roman"/>
                <w:sz w:val="28"/>
                <w:szCs w:val="28"/>
              </w:rPr>
              <w:t>Int</w:t>
            </w:r>
          </w:p>
        </w:tc>
        <w:tc>
          <w:tcPr>
            <w:tcW w:w="3021" w:type="dxa"/>
          </w:tcPr>
          <w:p w14:paraId="630EF192" w14:textId="77777777" w:rsidR="00EF1375" w:rsidRPr="004822D8" w:rsidRDefault="00EF1375" w:rsidP="00B74F48">
            <w:pPr>
              <w:pStyle w:val="ListParagraph"/>
              <w:ind w:left="0"/>
              <w:jc w:val="center"/>
              <w:rPr>
                <w:rFonts w:ascii="Times New Roman" w:hAnsi="Times New Roman" w:cs="Times New Roman"/>
                <w:sz w:val="28"/>
                <w:szCs w:val="28"/>
              </w:rPr>
            </w:pPr>
            <w:r w:rsidRPr="004822D8">
              <w:rPr>
                <w:rFonts w:ascii="Times New Roman" w:hAnsi="Times New Roman" w:cs="Times New Roman"/>
                <w:sz w:val="28"/>
                <w:szCs w:val="28"/>
              </w:rPr>
              <w:t>Khác 0</w:t>
            </w:r>
          </w:p>
        </w:tc>
        <w:tc>
          <w:tcPr>
            <w:tcW w:w="1204" w:type="dxa"/>
          </w:tcPr>
          <w:p w14:paraId="4F566673" w14:textId="77777777" w:rsidR="00EF1375" w:rsidRPr="004822D8" w:rsidRDefault="00EF1375" w:rsidP="00B74F48">
            <w:pPr>
              <w:pStyle w:val="ListParagraph"/>
              <w:ind w:left="0"/>
              <w:jc w:val="center"/>
              <w:rPr>
                <w:rFonts w:ascii="Times New Roman" w:hAnsi="Times New Roman" w:cs="Times New Roman"/>
                <w:sz w:val="28"/>
                <w:szCs w:val="28"/>
              </w:rPr>
            </w:pPr>
          </w:p>
        </w:tc>
      </w:tr>
      <w:tr w:rsidR="00EF1375" w:rsidRPr="004822D8" w14:paraId="16AE1A7E" w14:textId="77777777" w:rsidTr="00B74F48">
        <w:tc>
          <w:tcPr>
            <w:tcW w:w="670" w:type="dxa"/>
          </w:tcPr>
          <w:p w14:paraId="19BBDCED" w14:textId="77777777" w:rsidR="00EF1375" w:rsidRPr="004822D8" w:rsidRDefault="00EF1375" w:rsidP="00B74F48">
            <w:pPr>
              <w:pStyle w:val="ListParagraph"/>
              <w:ind w:left="0"/>
              <w:jc w:val="center"/>
              <w:rPr>
                <w:rFonts w:ascii="Times New Roman" w:hAnsi="Times New Roman" w:cs="Times New Roman"/>
                <w:sz w:val="28"/>
                <w:szCs w:val="28"/>
              </w:rPr>
            </w:pPr>
            <w:r w:rsidRPr="004822D8">
              <w:rPr>
                <w:rFonts w:ascii="Times New Roman" w:hAnsi="Times New Roman" w:cs="Times New Roman"/>
                <w:sz w:val="28"/>
                <w:szCs w:val="28"/>
              </w:rPr>
              <w:t>5</w:t>
            </w:r>
          </w:p>
        </w:tc>
        <w:tc>
          <w:tcPr>
            <w:tcW w:w="2096" w:type="dxa"/>
          </w:tcPr>
          <w:p w14:paraId="57173DB9" w14:textId="77777777" w:rsidR="00EF1375" w:rsidRPr="004822D8" w:rsidRDefault="00EF1375" w:rsidP="00B74F48">
            <w:pPr>
              <w:pStyle w:val="ListParagraph"/>
              <w:ind w:left="0"/>
              <w:jc w:val="center"/>
              <w:rPr>
                <w:rFonts w:ascii="Times New Roman" w:hAnsi="Times New Roman" w:cs="Times New Roman"/>
                <w:sz w:val="28"/>
                <w:szCs w:val="28"/>
              </w:rPr>
            </w:pPr>
            <w:r w:rsidRPr="004822D8">
              <w:rPr>
                <w:rFonts w:ascii="Times New Roman" w:hAnsi="Times New Roman" w:cs="Times New Roman"/>
                <w:sz w:val="28"/>
                <w:szCs w:val="28"/>
              </w:rPr>
              <w:t>DonGiaToiThieu</w:t>
            </w:r>
          </w:p>
        </w:tc>
        <w:tc>
          <w:tcPr>
            <w:tcW w:w="1678" w:type="dxa"/>
          </w:tcPr>
          <w:p w14:paraId="31A7C2F1" w14:textId="77777777" w:rsidR="00EF1375" w:rsidRPr="004822D8" w:rsidRDefault="00EF1375" w:rsidP="00B74F48">
            <w:pPr>
              <w:pStyle w:val="ListParagraph"/>
              <w:ind w:left="0"/>
              <w:jc w:val="center"/>
              <w:rPr>
                <w:rFonts w:ascii="Times New Roman" w:hAnsi="Times New Roman" w:cs="Times New Roman"/>
                <w:sz w:val="28"/>
                <w:szCs w:val="28"/>
              </w:rPr>
            </w:pPr>
            <w:r w:rsidRPr="004822D8">
              <w:rPr>
                <w:rFonts w:ascii="Times New Roman" w:hAnsi="Times New Roman" w:cs="Times New Roman"/>
                <w:sz w:val="28"/>
                <w:szCs w:val="28"/>
              </w:rPr>
              <w:t>Money</w:t>
            </w:r>
          </w:p>
        </w:tc>
        <w:tc>
          <w:tcPr>
            <w:tcW w:w="3021" w:type="dxa"/>
          </w:tcPr>
          <w:p w14:paraId="0BEE5E23" w14:textId="77777777" w:rsidR="00EF1375" w:rsidRPr="004822D8" w:rsidRDefault="00EF1375" w:rsidP="00B74F48">
            <w:pPr>
              <w:pStyle w:val="ListParagraph"/>
              <w:ind w:left="0"/>
              <w:jc w:val="center"/>
              <w:rPr>
                <w:rFonts w:ascii="Times New Roman" w:hAnsi="Times New Roman" w:cs="Times New Roman"/>
                <w:sz w:val="28"/>
                <w:szCs w:val="28"/>
              </w:rPr>
            </w:pPr>
            <w:r w:rsidRPr="004822D8">
              <w:rPr>
                <w:rFonts w:ascii="Times New Roman" w:hAnsi="Times New Roman" w:cs="Times New Roman"/>
                <w:sz w:val="28"/>
                <w:szCs w:val="28"/>
              </w:rPr>
              <w:t>Khác 0</w:t>
            </w:r>
          </w:p>
        </w:tc>
        <w:tc>
          <w:tcPr>
            <w:tcW w:w="1204" w:type="dxa"/>
          </w:tcPr>
          <w:p w14:paraId="529E1C3C" w14:textId="77777777" w:rsidR="00EF1375" w:rsidRPr="004822D8" w:rsidRDefault="00EF1375" w:rsidP="00B74F48">
            <w:pPr>
              <w:pStyle w:val="ListParagraph"/>
              <w:ind w:left="0"/>
              <w:jc w:val="center"/>
              <w:rPr>
                <w:rFonts w:ascii="Times New Roman" w:hAnsi="Times New Roman" w:cs="Times New Roman"/>
                <w:sz w:val="28"/>
                <w:szCs w:val="28"/>
              </w:rPr>
            </w:pPr>
          </w:p>
        </w:tc>
      </w:tr>
      <w:tr w:rsidR="00EF1375" w:rsidRPr="004822D8" w14:paraId="312DC246" w14:textId="77777777" w:rsidTr="00B74F48">
        <w:tc>
          <w:tcPr>
            <w:tcW w:w="670" w:type="dxa"/>
          </w:tcPr>
          <w:p w14:paraId="303B0E72" w14:textId="77777777" w:rsidR="00EF1375" w:rsidRPr="004822D8" w:rsidRDefault="00EF1375" w:rsidP="00B74F48">
            <w:pPr>
              <w:pStyle w:val="ListParagraph"/>
              <w:ind w:left="0"/>
              <w:jc w:val="center"/>
              <w:rPr>
                <w:rFonts w:ascii="Times New Roman" w:hAnsi="Times New Roman" w:cs="Times New Roman"/>
                <w:sz w:val="28"/>
                <w:szCs w:val="28"/>
              </w:rPr>
            </w:pPr>
            <w:r w:rsidRPr="004822D8">
              <w:rPr>
                <w:rFonts w:ascii="Times New Roman" w:hAnsi="Times New Roman" w:cs="Times New Roman"/>
                <w:sz w:val="28"/>
                <w:szCs w:val="28"/>
              </w:rPr>
              <w:t>6</w:t>
            </w:r>
          </w:p>
        </w:tc>
        <w:tc>
          <w:tcPr>
            <w:tcW w:w="2096" w:type="dxa"/>
          </w:tcPr>
          <w:p w14:paraId="64A5E781" w14:textId="77777777" w:rsidR="00EF1375" w:rsidRPr="004822D8" w:rsidRDefault="00EF1375" w:rsidP="00B74F48">
            <w:pPr>
              <w:pStyle w:val="ListParagraph"/>
              <w:ind w:left="0"/>
              <w:jc w:val="center"/>
              <w:rPr>
                <w:rFonts w:ascii="Times New Roman" w:hAnsi="Times New Roman" w:cs="Times New Roman"/>
                <w:sz w:val="28"/>
                <w:szCs w:val="28"/>
              </w:rPr>
            </w:pPr>
            <w:r w:rsidRPr="004822D8">
              <w:rPr>
                <w:rFonts w:ascii="Times New Roman" w:hAnsi="Times New Roman" w:cs="Times New Roman"/>
                <w:sz w:val="28"/>
                <w:szCs w:val="28"/>
              </w:rPr>
              <w:t>GhiChu</w:t>
            </w:r>
          </w:p>
        </w:tc>
        <w:tc>
          <w:tcPr>
            <w:tcW w:w="1678" w:type="dxa"/>
          </w:tcPr>
          <w:p w14:paraId="4BAF33A1" w14:textId="77777777" w:rsidR="00EF1375" w:rsidRPr="004822D8" w:rsidRDefault="00EF1375" w:rsidP="00B74F48">
            <w:pPr>
              <w:pStyle w:val="ListParagraph"/>
              <w:ind w:left="0"/>
              <w:jc w:val="center"/>
              <w:rPr>
                <w:rFonts w:ascii="Times New Roman" w:hAnsi="Times New Roman" w:cs="Times New Roman"/>
                <w:sz w:val="28"/>
                <w:szCs w:val="28"/>
              </w:rPr>
            </w:pPr>
            <w:r w:rsidRPr="004822D8">
              <w:rPr>
                <w:rFonts w:ascii="Times New Roman" w:hAnsi="Times New Roman" w:cs="Times New Roman"/>
                <w:sz w:val="28"/>
                <w:szCs w:val="28"/>
              </w:rPr>
              <w:t>Nvarchar (100)</w:t>
            </w:r>
          </w:p>
        </w:tc>
        <w:tc>
          <w:tcPr>
            <w:tcW w:w="3021" w:type="dxa"/>
          </w:tcPr>
          <w:p w14:paraId="1B5C7351" w14:textId="77777777" w:rsidR="00EF1375" w:rsidRPr="004822D8" w:rsidRDefault="00EF1375" w:rsidP="00B74F48">
            <w:pPr>
              <w:pStyle w:val="ListParagraph"/>
              <w:ind w:left="0"/>
              <w:jc w:val="center"/>
              <w:rPr>
                <w:rFonts w:ascii="Times New Roman" w:hAnsi="Times New Roman" w:cs="Times New Roman"/>
                <w:sz w:val="28"/>
                <w:szCs w:val="28"/>
              </w:rPr>
            </w:pPr>
            <w:r w:rsidRPr="004822D8">
              <w:rPr>
                <w:rFonts w:ascii="Times New Roman" w:hAnsi="Times New Roman" w:cs="Times New Roman"/>
                <w:sz w:val="28"/>
                <w:szCs w:val="28"/>
              </w:rPr>
              <w:t>Chuỗi từ 1 đến 100 kí tự</w:t>
            </w:r>
          </w:p>
        </w:tc>
        <w:tc>
          <w:tcPr>
            <w:tcW w:w="1204" w:type="dxa"/>
          </w:tcPr>
          <w:p w14:paraId="44C0BD5F" w14:textId="77777777" w:rsidR="00EF1375" w:rsidRPr="004822D8" w:rsidRDefault="00EF1375" w:rsidP="00B74F48">
            <w:pPr>
              <w:pStyle w:val="ListParagraph"/>
              <w:ind w:left="0"/>
              <w:jc w:val="center"/>
              <w:rPr>
                <w:rFonts w:ascii="Times New Roman" w:hAnsi="Times New Roman" w:cs="Times New Roman"/>
                <w:sz w:val="28"/>
                <w:szCs w:val="28"/>
              </w:rPr>
            </w:pPr>
          </w:p>
        </w:tc>
      </w:tr>
      <w:tr w:rsidR="00EF1375" w:rsidRPr="004822D8" w14:paraId="06B4DDCE" w14:textId="77777777" w:rsidTr="00B74F48">
        <w:tc>
          <w:tcPr>
            <w:tcW w:w="670" w:type="dxa"/>
          </w:tcPr>
          <w:p w14:paraId="4382CC53" w14:textId="77777777" w:rsidR="00EF1375" w:rsidRPr="004822D8" w:rsidRDefault="00EF1375" w:rsidP="00B74F48">
            <w:pPr>
              <w:pStyle w:val="ListParagraph"/>
              <w:ind w:left="0"/>
              <w:jc w:val="center"/>
              <w:rPr>
                <w:rFonts w:ascii="Times New Roman" w:hAnsi="Times New Roman" w:cs="Times New Roman"/>
                <w:sz w:val="28"/>
                <w:szCs w:val="28"/>
              </w:rPr>
            </w:pPr>
            <w:r w:rsidRPr="004822D8">
              <w:rPr>
                <w:rFonts w:ascii="Times New Roman" w:hAnsi="Times New Roman" w:cs="Times New Roman"/>
                <w:sz w:val="28"/>
                <w:szCs w:val="28"/>
              </w:rPr>
              <w:t>7</w:t>
            </w:r>
          </w:p>
        </w:tc>
        <w:tc>
          <w:tcPr>
            <w:tcW w:w="2096" w:type="dxa"/>
          </w:tcPr>
          <w:p w14:paraId="0BE55E47" w14:textId="77777777" w:rsidR="00EF1375" w:rsidRPr="004822D8" w:rsidRDefault="00EF1375" w:rsidP="00B74F48">
            <w:pPr>
              <w:pStyle w:val="ListParagraph"/>
              <w:ind w:left="0"/>
              <w:jc w:val="center"/>
              <w:rPr>
                <w:rFonts w:ascii="Times New Roman" w:hAnsi="Times New Roman" w:cs="Times New Roman"/>
                <w:sz w:val="28"/>
                <w:szCs w:val="28"/>
              </w:rPr>
            </w:pPr>
            <w:r w:rsidRPr="004822D8">
              <w:rPr>
                <w:rFonts w:ascii="Times New Roman" w:hAnsi="Times New Roman" w:cs="Times New Roman"/>
                <w:sz w:val="28"/>
                <w:szCs w:val="28"/>
              </w:rPr>
              <w:t>TiSoPhat</w:t>
            </w:r>
          </w:p>
        </w:tc>
        <w:tc>
          <w:tcPr>
            <w:tcW w:w="1678" w:type="dxa"/>
          </w:tcPr>
          <w:p w14:paraId="795E8043" w14:textId="77777777" w:rsidR="00EF1375" w:rsidRPr="004822D8" w:rsidRDefault="00EF1375" w:rsidP="00B74F48">
            <w:pPr>
              <w:pStyle w:val="ListParagraph"/>
              <w:ind w:left="0"/>
              <w:jc w:val="center"/>
              <w:rPr>
                <w:rFonts w:ascii="Times New Roman" w:hAnsi="Times New Roman" w:cs="Times New Roman"/>
                <w:sz w:val="28"/>
                <w:szCs w:val="28"/>
              </w:rPr>
            </w:pPr>
            <w:r w:rsidRPr="004822D8">
              <w:rPr>
                <w:rFonts w:ascii="Times New Roman" w:hAnsi="Times New Roman" w:cs="Times New Roman"/>
                <w:sz w:val="28"/>
                <w:szCs w:val="28"/>
              </w:rPr>
              <w:t>Float</w:t>
            </w:r>
          </w:p>
        </w:tc>
        <w:tc>
          <w:tcPr>
            <w:tcW w:w="3021" w:type="dxa"/>
          </w:tcPr>
          <w:p w14:paraId="396B8C91" w14:textId="77777777" w:rsidR="00EF1375" w:rsidRPr="004822D8" w:rsidRDefault="00EF1375" w:rsidP="00B74F48">
            <w:pPr>
              <w:pStyle w:val="ListParagraph"/>
              <w:ind w:left="0"/>
              <w:jc w:val="center"/>
              <w:rPr>
                <w:rFonts w:ascii="Times New Roman" w:hAnsi="Times New Roman" w:cs="Times New Roman"/>
                <w:sz w:val="28"/>
                <w:szCs w:val="28"/>
              </w:rPr>
            </w:pPr>
            <w:r w:rsidRPr="004822D8">
              <w:rPr>
                <w:rFonts w:ascii="Times New Roman" w:hAnsi="Times New Roman" w:cs="Times New Roman"/>
                <w:sz w:val="28"/>
                <w:szCs w:val="28"/>
              </w:rPr>
              <w:t>Khởi tạo 0.01</w:t>
            </w:r>
          </w:p>
        </w:tc>
        <w:tc>
          <w:tcPr>
            <w:tcW w:w="1204" w:type="dxa"/>
          </w:tcPr>
          <w:p w14:paraId="6DFC64D3" w14:textId="77777777" w:rsidR="00EF1375" w:rsidRPr="004822D8" w:rsidRDefault="00EF1375" w:rsidP="00B74F48">
            <w:pPr>
              <w:pStyle w:val="ListParagraph"/>
              <w:ind w:left="0"/>
              <w:jc w:val="center"/>
              <w:rPr>
                <w:rFonts w:ascii="Times New Roman" w:hAnsi="Times New Roman" w:cs="Times New Roman"/>
                <w:sz w:val="28"/>
                <w:szCs w:val="28"/>
              </w:rPr>
            </w:pPr>
          </w:p>
        </w:tc>
      </w:tr>
    </w:tbl>
    <w:p w14:paraId="63ADD1B8" w14:textId="77777777" w:rsidR="00EF1375" w:rsidRPr="004822D8" w:rsidRDefault="00EF1375" w:rsidP="00941D74">
      <w:pPr>
        <w:pStyle w:val="ListParagraph"/>
        <w:ind w:left="1800"/>
        <w:rPr>
          <w:rFonts w:ascii="Times New Roman" w:hAnsi="Times New Roman" w:cs="Times New Roman"/>
          <w:sz w:val="28"/>
          <w:szCs w:val="28"/>
        </w:rPr>
      </w:pPr>
    </w:p>
    <w:p w14:paraId="1E536E4A" w14:textId="77777777" w:rsidR="00EF1375" w:rsidRPr="004822D8" w:rsidRDefault="00EF1375" w:rsidP="00941D74">
      <w:pPr>
        <w:pStyle w:val="ListParagraph"/>
        <w:numPr>
          <w:ilvl w:val="2"/>
          <w:numId w:val="21"/>
        </w:numPr>
        <w:rPr>
          <w:rFonts w:ascii="Times New Roman" w:hAnsi="Times New Roman" w:cs="Times New Roman"/>
          <w:b/>
          <w:sz w:val="28"/>
          <w:szCs w:val="28"/>
        </w:rPr>
      </w:pPr>
      <w:r w:rsidRPr="004822D8">
        <w:rPr>
          <w:rFonts w:ascii="Times New Roman" w:hAnsi="Times New Roman" w:cs="Times New Roman"/>
          <w:b/>
          <w:sz w:val="28"/>
          <w:szCs w:val="28"/>
        </w:rPr>
        <w:t>Bảng ThucDon</w:t>
      </w:r>
    </w:p>
    <w:tbl>
      <w:tblPr>
        <w:tblW w:w="8640" w:type="dxa"/>
        <w:tblInd w:w="715" w:type="dxa"/>
        <w:tblLook w:val="04A0" w:firstRow="1" w:lastRow="0" w:firstColumn="1" w:lastColumn="0" w:noHBand="0" w:noVBand="1"/>
      </w:tblPr>
      <w:tblGrid>
        <w:gridCol w:w="746"/>
        <w:gridCol w:w="1784"/>
        <w:gridCol w:w="1593"/>
        <w:gridCol w:w="3018"/>
        <w:gridCol w:w="1499"/>
      </w:tblGrid>
      <w:tr w:rsidR="00EF1375" w:rsidRPr="004822D8" w14:paraId="5C7B613E" w14:textId="77777777" w:rsidTr="00B74F48">
        <w:tc>
          <w:tcPr>
            <w:tcW w:w="670" w:type="dxa"/>
            <w:tcBorders>
              <w:top w:val="single" w:sz="4" w:space="0" w:color="auto"/>
              <w:left w:val="single" w:sz="4" w:space="0" w:color="auto"/>
              <w:bottom w:val="single" w:sz="4" w:space="0" w:color="auto"/>
              <w:right w:val="single" w:sz="4" w:space="0" w:color="auto"/>
            </w:tcBorders>
            <w:vAlign w:val="center"/>
            <w:hideMark/>
          </w:tcPr>
          <w:p w14:paraId="01BADCB0" w14:textId="77777777" w:rsidR="00EF1375" w:rsidRPr="004822D8" w:rsidRDefault="00EF1375" w:rsidP="00B74F48">
            <w:pPr>
              <w:jc w:val="center"/>
              <w:rPr>
                <w:rFonts w:ascii="Times New Roman" w:hAnsi="Times New Roman" w:cs="Times New Roman"/>
                <w:b/>
                <w:sz w:val="28"/>
                <w:szCs w:val="28"/>
              </w:rPr>
            </w:pPr>
            <w:r w:rsidRPr="004822D8">
              <w:rPr>
                <w:rFonts w:ascii="Times New Roman" w:hAnsi="Times New Roman" w:cs="Times New Roman"/>
                <w:b/>
                <w:sz w:val="28"/>
                <w:szCs w:val="28"/>
              </w:rPr>
              <w:t>STT</w:t>
            </w:r>
          </w:p>
        </w:tc>
        <w:tc>
          <w:tcPr>
            <w:tcW w:w="1787" w:type="dxa"/>
            <w:tcBorders>
              <w:top w:val="single" w:sz="4" w:space="0" w:color="auto"/>
              <w:left w:val="single" w:sz="4" w:space="0" w:color="auto"/>
              <w:bottom w:val="single" w:sz="4" w:space="0" w:color="auto"/>
              <w:right w:val="single" w:sz="4" w:space="0" w:color="auto"/>
            </w:tcBorders>
            <w:vAlign w:val="center"/>
            <w:hideMark/>
          </w:tcPr>
          <w:p w14:paraId="78B0EA35" w14:textId="77777777" w:rsidR="00EF1375" w:rsidRPr="004822D8" w:rsidRDefault="00EF1375" w:rsidP="00B74F48">
            <w:pPr>
              <w:jc w:val="center"/>
              <w:rPr>
                <w:rFonts w:ascii="Times New Roman" w:hAnsi="Times New Roman" w:cs="Times New Roman"/>
                <w:b/>
                <w:sz w:val="28"/>
                <w:szCs w:val="28"/>
              </w:rPr>
            </w:pPr>
            <w:r w:rsidRPr="004822D8">
              <w:rPr>
                <w:rFonts w:ascii="Times New Roman" w:hAnsi="Times New Roman" w:cs="Times New Roman"/>
                <w:b/>
                <w:sz w:val="28"/>
                <w:szCs w:val="28"/>
              </w:rPr>
              <w:t>Thuộc tính</w:t>
            </w:r>
          </w:p>
        </w:tc>
        <w:tc>
          <w:tcPr>
            <w:tcW w:w="1601" w:type="dxa"/>
            <w:tcBorders>
              <w:top w:val="single" w:sz="4" w:space="0" w:color="auto"/>
              <w:left w:val="single" w:sz="4" w:space="0" w:color="auto"/>
              <w:bottom w:val="single" w:sz="4" w:space="0" w:color="auto"/>
              <w:right w:val="single" w:sz="4" w:space="0" w:color="auto"/>
            </w:tcBorders>
            <w:vAlign w:val="center"/>
            <w:hideMark/>
          </w:tcPr>
          <w:p w14:paraId="3615DBC8" w14:textId="77777777" w:rsidR="00EF1375" w:rsidRPr="004822D8" w:rsidRDefault="00EF1375" w:rsidP="00B74F48">
            <w:pPr>
              <w:jc w:val="center"/>
              <w:rPr>
                <w:rFonts w:ascii="Times New Roman" w:hAnsi="Times New Roman" w:cs="Times New Roman"/>
                <w:b/>
                <w:sz w:val="28"/>
                <w:szCs w:val="28"/>
              </w:rPr>
            </w:pPr>
            <w:r w:rsidRPr="004822D8">
              <w:rPr>
                <w:rFonts w:ascii="Times New Roman" w:hAnsi="Times New Roman" w:cs="Times New Roman"/>
                <w:b/>
                <w:sz w:val="28"/>
                <w:szCs w:val="28"/>
              </w:rPr>
              <w:t>Kiểu dữ dữ liệu</w:t>
            </w:r>
          </w:p>
        </w:tc>
        <w:tc>
          <w:tcPr>
            <w:tcW w:w="3067" w:type="dxa"/>
            <w:tcBorders>
              <w:top w:val="single" w:sz="4" w:space="0" w:color="auto"/>
              <w:left w:val="single" w:sz="4" w:space="0" w:color="auto"/>
              <w:bottom w:val="single" w:sz="4" w:space="0" w:color="auto"/>
              <w:right w:val="single" w:sz="4" w:space="0" w:color="auto"/>
            </w:tcBorders>
            <w:vAlign w:val="center"/>
            <w:hideMark/>
          </w:tcPr>
          <w:p w14:paraId="7F9D610B" w14:textId="77777777" w:rsidR="00EF1375" w:rsidRPr="004822D8" w:rsidRDefault="00EF1375" w:rsidP="00B74F48">
            <w:pPr>
              <w:jc w:val="center"/>
              <w:rPr>
                <w:rFonts w:ascii="Times New Roman" w:hAnsi="Times New Roman" w:cs="Times New Roman"/>
                <w:b/>
                <w:sz w:val="28"/>
                <w:szCs w:val="28"/>
              </w:rPr>
            </w:pPr>
            <w:r w:rsidRPr="004822D8">
              <w:rPr>
                <w:rFonts w:ascii="Times New Roman" w:hAnsi="Times New Roman" w:cs="Times New Roman"/>
                <w:b/>
                <w:sz w:val="28"/>
                <w:szCs w:val="28"/>
              </w:rPr>
              <w:t>Ràng buộc</w:t>
            </w:r>
          </w:p>
        </w:tc>
        <w:tc>
          <w:tcPr>
            <w:tcW w:w="1515" w:type="dxa"/>
            <w:tcBorders>
              <w:top w:val="single" w:sz="4" w:space="0" w:color="auto"/>
              <w:left w:val="single" w:sz="4" w:space="0" w:color="auto"/>
              <w:bottom w:val="single" w:sz="4" w:space="0" w:color="auto"/>
              <w:right w:val="single" w:sz="4" w:space="0" w:color="auto"/>
            </w:tcBorders>
            <w:vAlign w:val="center"/>
            <w:hideMark/>
          </w:tcPr>
          <w:p w14:paraId="53A0D795" w14:textId="77777777" w:rsidR="00EF1375" w:rsidRPr="004822D8" w:rsidRDefault="00EF1375" w:rsidP="00B74F48">
            <w:pPr>
              <w:jc w:val="center"/>
              <w:rPr>
                <w:rFonts w:ascii="Times New Roman" w:hAnsi="Times New Roman" w:cs="Times New Roman"/>
                <w:b/>
                <w:sz w:val="28"/>
                <w:szCs w:val="28"/>
              </w:rPr>
            </w:pPr>
            <w:r w:rsidRPr="004822D8">
              <w:rPr>
                <w:rFonts w:ascii="Times New Roman" w:hAnsi="Times New Roman" w:cs="Times New Roman"/>
                <w:b/>
                <w:sz w:val="28"/>
                <w:szCs w:val="28"/>
              </w:rPr>
              <w:t>Diễn giải</w:t>
            </w:r>
          </w:p>
        </w:tc>
      </w:tr>
      <w:tr w:rsidR="00EF1375" w:rsidRPr="004822D8" w14:paraId="2E41DAA9" w14:textId="77777777" w:rsidTr="00B74F48">
        <w:tc>
          <w:tcPr>
            <w:tcW w:w="670" w:type="dxa"/>
            <w:tcBorders>
              <w:top w:val="single" w:sz="4" w:space="0" w:color="auto"/>
              <w:left w:val="single" w:sz="4" w:space="0" w:color="auto"/>
              <w:bottom w:val="single" w:sz="4" w:space="0" w:color="auto"/>
              <w:right w:val="single" w:sz="4" w:space="0" w:color="auto"/>
            </w:tcBorders>
            <w:vAlign w:val="center"/>
            <w:hideMark/>
          </w:tcPr>
          <w:p w14:paraId="044E79DE" w14:textId="77777777" w:rsidR="00EF1375" w:rsidRPr="004822D8" w:rsidRDefault="00EF1375" w:rsidP="00B74F48">
            <w:pPr>
              <w:ind w:left="-375"/>
              <w:jc w:val="center"/>
              <w:rPr>
                <w:rFonts w:ascii="Times New Roman" w:hAnsi="Times New Roman" w:cs="Times New Roman"/>
                <w:sz w:val="28"/>
                <w:szCs w:val="28"/>
              </w:rPr>
            </w:pPr>
            <w:r w:rsidRPr="004822D8">
              <w:rPr>
                <w:rFonts w:ascii="Times New Roman" w:hAnsi="Times New Roman" w:cs="Times New Roman"/>
                <w:sz w:val="28"/>
                <w:szCs w:val="28"/>
              </w:rPr>
              <w:t>1</w:t>
            </w:r>
          </w:p>
        </w:tc>
        <w:tc>
          <w:tcPr>
            <w:tcW w:w="1787" w:type="dxa"/>
            <w:tcBorders>
              <w:top w:val="single" w:sz="4" w:space="0" w:color="auto"/>
              <w:left w:val="single" w:sz="4" w:space="0" w:color="auto"/>
              <w:bottom w:val="single" w:sz="4" w:space="0" w:color="auto"/>
              <w:right w:val="single" w:sz="4" w:space="0" w:color="auto"/>
            </w:tcBorders>
            <w:vAlign w:val="center"/>
            <w:hideMark/>
          </w:tcPr>
          <w:p w14:paraId="51A5F42B"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Id</w:t>
            </w:r>
          </w:p>
        </w:tc>
        <w:tc>
          <w:tcPr>
            <w:tcW w:w="1601" w:type="dxa"/>
            <w:tcBorders>
              <w:top w:val="single" w:sz="4" w:space="0" w:color="auto"/>
              <w:left w:val="single" w:sz="4" w:space="0" w:color="auto"/>
              <w:bottom w:val="single" w:sz="4" w:space="0" w:color="auto"/>
              <w:right w:val="single" w:sz="4" w:space="0" w:color="auto"/>
            </w:tcBorders>
            <w:vAlign w:val="center"/>
            <w:hideMark/>
          </w:tcPr>
          <w:p w14:paraId="6694EA23"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int</w:t>
            </w:r>
          </w:p>
        </w:tc>
        <w:tc>
          <w:tcPr>
            <w:tcW w:w="3067" w:type="dxa"/>
            <w:tcBorders>
              <w:top w:val="single" w:sz="4" w:space="0" w:color="auto"/>
              <w:left w:val="single" w:sz="4" w:space="0" w:color="auto"/>
              <w:bottom w:val="single" w:sz="4" w:space="0" w:color="auto"/>
              <w:right w:val="single" w:sz="4" w:space="0" w:color="auto"/>
            </w:tcBorders>
            <w:vAlign w:val="center"/>
            <w:hideMark/>
          </w:tcPr>
          <w:p w14:paraId="79E73CB8"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Các số nguyên không âm</w:t>
            </w:r>
          </w:p>
        </w:tc>
        <w:tc>
          <w:tcPr>
            <w:tcW w:w="1515" w:type="dxa"/>
            <w:tcBorders>
              <w:top w:val="single" w:sz="4" w:space="0" w:color="auto"/>
              <w:left w:val="single" w:sz="4" w:space="0" w:color="auto"/>
              <w:bottom w:val="single" w:sz="4" w:space="0" w:color="auto"/>
              <w:right w:val="single" w:sz="4" w:space="0" w:color="auto"/>
            </w:tcBorders>
            <w:vAlign w:val="center"/>
            <w:hideMark/>
          </w:tcPr>
          <w:p w14:paraId="37115049"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Khóa chính</w:t>
            </w:r>
          </w:p>
        </w:tc>
      </w:tr>
      <w:tr w:rsidR="00EF1375" w:rsidRPr="004822D8" w14:paraId="5FCB1BD9" w14:textId="77777777" w:rsidTr="00B74F48">
        <w:tc>
          <w:tcPr>
            <w:tcW w:w="670" w:type="dxa"/>
            <w:tcBorders>
              <w:top w:val="single" w:sz="4" w:space="0" w:color="auto"/>
              <w:left w:val="single" w:sz="4" w:space="0" w:color="auto"/>
              <w:bottom w:val="single" w:sz="4" w:space="0" w:color="auto"/>
              <w:right w:val="single" w:sz="4" w:space="0" w:color="auto"/>
            </w:tcBorders>
            <w:vAlign w:val="center"/>
            <w:hideMark/>
          </w:tcPr>
          <w:p w14:paraId="2F6E4C94"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2</w:t>
            </w:r>
          </w:p>
        </w:tc>
        <w:tc>
          <w:tcPr>
            <w:tcW w:w="1787" w:type="dxa"/>
            <w:tcBorders>
              <w:top w:val="single" w:sz="4" w:space="0" w:color="auto"/>
              <w:left w:val="single" w:sz="4" w:space="0" w:color="auto"/>
              <w:bottom w:val="single" w:sz="4" w:space="0" w:color="auto"/>
              <w:right w:val="single" w:sz="4" w:space="0" w:color="auto"/>
            </w:tcBorders>
            <w:vAlign w:val="center"/>
            <w:hideMark/>
          </w:tcPr>
          <w:p w14:paraId="357C92AC"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MaThucDon</w:t>
            </w:r>
          </w:p>
        </w:tc>
        <w:tc>
          <w:tcPr>
            <w:tcW w:w="1601" w:type="dxa"/>
            <w:tcBorders>
              <w:top w:val="single" w:sz="4" w:space="0" w:color="auto"/>
              <w:left w:val="single" w:sz="4" w:space="0" w:color="auto"/>
              <w:bottom w:val="single" w:sz="4" w:space="0" w:color="auto"/>
              <w:right w:val="single" w:sz="4" w:space="0" w:color="auto"/>
            </w:tcBorders>
            <w:vAlign w:val="center"/>
            <w:hideMark/>
          </w:tcPr>
          <w:p w14:paraId="0713A036"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Varchar (100)</w:t>
            </w:r>
          </w:p>
        </w:tc>
        <w:tc>
          <w:tcPr>
            <w:tcW w:w="3067" w:type="dxa"/>
            <w:tcBorders>
              <w:top w:val="single" w:sz="4" w:space="0" w:color="auto"/>
              <w:left w:val="single" w:sz="4" w:space="0" w:color="auto"/>
              <w:bottom w:val="single" w:sz="4" w:space="0" w:color="auto"/>
              <w:right w:val="single" w:sz="4" w:space="0" w:color="auto"/>
            </w:tcBorders>
            <w:vAlign w:val="center"/>
            <w:hideMark/>
          </w:tcPr>
          <w:p w14:paraId="16F5F549"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Chuỗi từ 1 đến 100 kí tự</w:t>
            </w:r>
          </w:p>
        </w:tc>
        <w:tc>
          <w:tcPr>
            <w:tcW w:w="1515" w:type="dxa"/>
            <w:tcBorders>
              <w:top w:val="single" w:sz="4" w:space="0" w:color="auto"/>
              <w:left w:val="single" w:sz="4" w:space="0" w:color="auto"/>
              <w:bottom w:val="single" w:sz="4" w:space="0" w:color="auto"/>
              <w:right w:val="single" w:sz="4" w:space="0" w:color="auto"/>
            </w:tcBorders>
            <w:vAlign w:val="center"/>
          </w:tcPr>
          <w:p w14:paraId="74CFB7CD" w14:textId="77777777" w:rsidR="00EF1375" w:rsidRPr="004822D8" w:rsidRDefault="00EF1375" w:rsidP="00B74F48">
            <w:pPr>
              <w:jc w:val="center"/>
              <w:rPr>
                <w:rFonts w:ascii="Times New Roman" w:hAnsi="Times New Roman" w:cs="Times New Roman"/>
                <w:sz w:val="28"/>
                <w:szCs w:val="28"/>
              </w:rPr>
            </w:pPr>
          </w:p>
        </w:tc>
      </w:tr>
      <w:tr w:rsidR="00EF1375" w:rsidRPr="004822D8" w14:paraId="3A2DF5AC" w14:textId="77777777" w:rsidTr="00B74F48">
        <w:tc>
          <w:tcPr>
            <w:tcW w:w="670" w:type="dxa"/>
            <w:tcBorders>
              <w:top w:val="single" w:sz="4" w:space="0" w:color="auto"/>
              <w:left w:val="single" w:sz="4" w:space="0" w:color="auto"/>
              <w:bottom w:val="single" w:sz="4" w:space="0" w:color="auto"/>
              <w:right w:val="single" w:sz="4" w:space="0" w:color="auto"/>
            </w:tcBorders>
            <w:vAlign w:val="center"/>
            <w:hideMark/>
          </w:tcPr>
          <w:p w14:paraId="0DF82EB9"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3</w:t>
            </w:r>
          </w:p>
        </w:tc>
        <w:tc>
          <w:tcPr>
            <w:tcW w:w="1787" w:type="dxa"/>
            <w:tcBorders>
              <w:top w:val="single" w:sz="4" w:space="0" w:color="auto"/>
              <w:left w:val="single" w:sz="4" w:space="0" w:color="auto"/>
              <w:bottom w:val="single" w:sz="4" w:space="0" w:color="auto"/>
              <w:right w:val="single" w:sz="4" w:space="0" w:color="auto"/>
            </w:tcBorders>
            <w:vAlign w:val="center"/>
            <w:hideMark/>
          </w:tcPr>
          <w:p w14:paraId="05252F59"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MonKhaiVi</w:t>
            </w:r>
          </w:p>
        </w:tc>
        <w:tc>
          <w:tcPr>
            <w:tcW w:w="1601" w:type="dxa"/>
            <w:tcBorders>
              <w:top w:val="single" w:sz="4" w:space="0" w:color="auto"/>
              <w:left w:val="single" w:sz="4" w:space="0" w:color="auto"/>
              <w:bottom w:val="single" w:sz="4" w:space="0" w:color="auto"/>
              <w:right w:val="single" w:sz="4" w:space="0" w:color="auto"/>
            </w:tcBorders>
            <w:vAlign w:val="center"/>
            <w:hideMark/>
          </w:tcPr>
          <w:p w14:paraId="7E962F63"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Nvarchar (100)</w:t>
            </w:r>
          </w:p>
        </w:tc>
        <w:tc>
          <w:tcPr>
            <w:tcW w:w="3067" w:type="dxa"/>
            <w:tcBorders>
              <w:top w:val="single" w:sz="4" w:space="0" w:color="auto"/>
              <w:left w:val="single" w:sz="4" w:space="0" w:color="auto"/>
              <w:bottom w:val="single" w:sz="4" w:space="0" w:color="auto"/>
              <w:right w:val="single" w:sz="4" w:space="0" w:color="auto"/>
            </w:tcBorders>
            <w:vAlign w:val="center"/>
            <w:hideMark/>
          </w:tcPr>
          <w:p w14:paraId="62A4E2CC"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Chuỗi từ 1 đến 100 kí tự</w:t>
            </w:r>
          </w:p>
        </w:tc>
        <w:tc>
          <w:tcPr>
            <w:tcW w:w="1515" w:type="dxa"/>
            <w:tcBorders>
              <w:top w:val="single" w:sz="4" w:space="0" w:color="auto"/>
              <w:left w:val="single" w:sz="4" w:space="0" w:color="auto"/>
              <w:bottom w:val="single" w:sz="4" w:space="0" w:color="auto"/>
              <w:right w:val="single" w:sz="4" w:space="0" w:color="auto"/>
            </w:tcBorders>
            <w:vAlign w:val="center"/>
          </w:tcPr>
          <w:p w14:paraId="6A9D936F" w14:textId="77777777" w:rsidR="00EF1375" w:rsidRPr="004822D8" w:rsidRDefault="00EF1375" w:rsidP="00B74F48">
            <w:pPr>
              <w:jc w:val="center"/>
              <w:rPr>
                <w:rFonts w:ascii="Times New Roman" w:hAnsi="Times New Roman" w:cs="Times New Roman"/>
                <w:sz w:val="28"/>
                <w:szCs w:val="28"/>
              </w:rPr>
            </w:pPr>
          </w:p>
        </w:tc>
      </w:tr>
      <w:tr w:rsidR="00EF1375" w:rsidRPr="004822D8" w14:paraId="60B7BD7F" w14:textId="77777777" w:rsidTr="00B74F48">
        <w:tc>
          <w:tcPr>
            <w:tcW w:w="670" w:type="dxa"/>
            <w:tcBorders>
              <w:top w:val="single" w:sz="4" w:space="0" w:color="auto"/>
              <w:left w:val="single" w:sz="4" w:space="0" w:color="auto"/>
              <w:bottom w:val="single" w:sz="4" w:space="0" w:color="auto"/>
              <w:right w:val="single" w:sz="4" w:space="0" w:color="auto"/>
            </w:tcBorders>
            <w:vAlign w:val="center"/>
            <w:hideMark/>
          </w:tcPr>
          <w:p w14:paraId="103693FD"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4</w:t>
            </w:r>
          </w:p>
        </w:tc>
        <w:tc>
          <w:tcPr>
            <w:tcW w:w="1787" w:type="dxa"/>
            <w:tcBorders>
              <w:top w:val="single" w:sz="4" w:space="0" w:color="auto"/>
              <w:left w:val="single" w:sz="4" w:space="0" w:color="auto"/>
              <w:bottom w:val="single" w:sz="4" w:space="0" w:color="auto"/>
              <w:right w:val="single" w:sz="4" w:space="0" w:color="auto"/>
            </w:tcBorders>
            <w:vAlign w:val="center"/>
            <w:hideMark/>
          </w:tcPr>
          <w:p w14:paraId="18D815D9"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MonChinh1</w:t>
            </w:r>
          </w:p>
        </w:tc>
        <w:tc>
          <w:tcPr>
            <w:tcW w:w="1601" w:type="dxa"/>
            <w:tcBorders>
              <w:top w:val="single" w:sz="4" w:space="0" w:color="auto"/>
              <w:left w:val="single" w:sz="4" w:space="0" w:color="auto"/>
              <w:bottom w:val="single" w:sz="4" w:space="0" w:color="auto"/>
              <w:right w:val="single" w:sz="4" w:space="0" w:color="auto"/>
            </w:tcBorders>
            <w:vAlign w:val="center"/>
            <w:hideMark/>
          </w:tcPr>
          <w:p w14:paraId="34CADD81"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Nvarchar (100)</w:t>
            </w:r>
          </w:p>
        </w:tc>
        <w:tc>
          <w:tcPr>
            <w:tcW w:w="3067" w:type="dxa"/>
            <w:tcBorders>
              <w:top w:val="single" w:sz="4" w:space="0" w:color="auto"/>
              <w:left w:val="single" w:sz="4" w:space="0" w:color="auto"/>
              <w:bottom w:val="single" w:sz="4" w:space="0" w:color="auto"/>
              <w:right w:val="single" w:sz="4" w:space="0" w:color="auto"/>
            </w:tcBorders>
            <w:vAlign w:val="center"/>
            <w:hideMark/>
          </w:tcPr>
          <w:p w14:paraId="65A07620"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Chuỗi từ 1 đến 100 kí tự</w:t>
            </w:r>
          </w:p>
        </w:tc>
        <w:tc>
          <w:tcPr>
            <w:tcW w:w="1515" w:type="dxa"/>
            <w:tcBorders>
              <w:top w:val="single" w:sz="4" w:space="0" w:color="auto"/>
              <w:left w:val="single" w:sz="4" w:space="0" w:color="auto"/>
              <w:bottom w:val="single" w:sz="4" w:space="0" w:color="auto"/>
              <w:right w:val="single" w:sz="4" w:space="0" w:color="auto"/>
            </w:tcBorders>
            <w:vAlign w:val="center"/>
          </w:tcPr>
          <w:p w14:paraId="57E0A8C7" w14:textId="77777777" w:rsidR="00EF1375" w:rsidRPr="004822D8" w:rsidRDefault="00EF1375" w:rsidP="00B74F48">
            <w:pPr>
              <w:jc w:val="center"/>
              <w:rPr>
                <w:rFonts w:ascii="Times New Roman" w:hAnsi="Times New Roman" w:cs="Times New Roman"/>
                <w:sz w:val="28"/>
                <w:szCs w:val="28"/>
              </w:rPr>
            </w:pPr>
          </w:p>
        </w:tc>
      </w:tr>
      <w:tr w:rsidR="00EF1375" w:rsidRPr="004822D8" w14:paraId="26EB12E0" w14:textId="77777777" w:rsidTr="00B74F48">
        <w:tc>
          <w:tcPr>
            <w:tcW w:w="670" w:type="dxa"/>
            <w:tcBorders>
              <w:top w:val="single" w:sz="4" w:space="0" w:color="auto"/>
              <w:left w:val="single" w:sz="4" w:space="0" w:color="auto"/>
              <w:bottom w:val="single" w:sz="4" w:space="0" w:color="auto"/>
              <w:right w:val="single" w:sz="4" w:space="0" w:color="auto"/>
            </w:tcBorders>
            <w:vAlign w:val="center"/>
            <w:hideMark/>
          </w:tcPr>
          <w:p w14:paraId="03ED9DDD"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lastRenderedPageBreak/>
              <w:t>5</w:t>
            </w:r>
          </w:p>
        </w:tc>
        <w:tc>
          <w:tcPr>
            <w:tcW w:w="1787" w:type="dxa"/>
            <w:tcBorders>
              <w:top w:val="single" w:sz="4" w:space="0" w:color="auto"/>
              <w:left w:val="single" w:sz="4" w:space="0" w:color="auto"/>
              <w:bottom w:val="single" w:sz="4" w:space="0" w:color="auto"/>
              <w:right w:val="single" w:sz="4" w:space="0" w:color="auto"/>
            </w:tcBorders>
            <w:vAlign w:val="center"/>
            <w:hideMark/>
          </w:tcPr>
          <w:p w14:paraId="4DCDC9E7"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MonChinh2</w:t>
            </w:r>
          </w:p>
        </w:tc>
        <w:tc>
          <w:tcPr>
            <w:tcW w:w="1601" w:type="dxa"/>
            <w:tcBorders>
              <w:top w:val="single" w:sz="4" w:space="0" w:color="auto"/>
              <w:left w:val="single" w:sz="4" w:space="0" w:color="auto"/>
              <w:bottom w:val="single" w:sz="4" w:space="0" w:color="auto"/>
              <w:right w:val="single" w:sz="4" w:space="0" w:color="auto"/>
            </w:tcBorders>
            <w:vAlign w:val="center"/>
            <w:hideMark/>
          </w:tcPr>
          <w:p w14:paraId="6AC7799C"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Nvarchar (100)</w:t>
            </w:r>
          </w:p>
        </w:tc>
        <w:tc>
          <w:tcPr>
            <w:tcW w:w="3067" w:type="dxa"/>
            <w:tcBorders>
              <w:top w:val="single" w:sz="4" w:space="0" w:color="auto"/>
              <w:left w:val="single" w:sz="4" w:space="0" w:color="auto"/>
              <w:bottom w:val="single" w:sz="4" w:space="0" w:color="auto"/>
              <w:right w:val="single" w:sz="4" w:space="0" w:color="auto"/>
            </w:tcBorders>
            <w:vAlign w:val="center"/>
            <w:hideMark/>
          </w:tcPr>
          <w:p w14:paraId="01913596"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Chuỗi từ 1 đến 100 kí tự</w:t>
            </w:r>
          </w:p>
        </w:tc>
        <w:tc>
          <w:tcPr>
            <w:tcW w:w="1515" w:type="dxa"/>
            <w:tcBorders>
              <w:top w:val="single" w:sz="4" w:space="0" w:color="auto"/>
              <w:left w:val="single" w:sz="4" w:space="0" w:color="auto"/>
              <w:bottom w:val="single" w:sz="4" w:space="0" w:color="auto"/>
              <w:right w:val="single" w:sz="4" w:space="0" w:color="auto"/>
            </w:tcBorders>
            <w:vAlign w:val="center"/>
          </w:tcPr>
          <w:p w14:paraId="3AC15BC9" w14:textId="77777777" w:rsidR="00EF1375" w:rsidRPr="004822D8" w:rsidRDefault="00EF1375" w:rsidP="00B74F48">
            <w:pPr>
              <w:jc w:val="center"/>
              <w:rPr>
                <w:rFonts w:ascii="Times New Roman" w:hAnsi="Times New Roman" w:cs="Times New Roman"/>
                <w:sz w:val="28"/>
                <w:szCs w:val="28"/>
              </w:rPr>
            </w:pPr>
          </w:p>
        </w:tc>
      </w:tr>
      <w:tr w:rsidR="00EF1375" w:rsidRPr="004822D8" w14:paraId="467DE01F" w14:textId="77777777" w:rsidTr="00B74F48">
        <w:tc>
          <w:tcPr>
            <w:tcW w:w="670" w:type="dxa"/>
            <w:tcBorders>
              <w:top w:val="single" w:sz="4" w:space="0" w:color="auto"/>
              <w:left w:val="single" w:sz="4" w:space="0" w:color="auto"/>
              <w:bottom w:val="single" w:sz="4" w:space="0" w:color="auto"/>
              <w:right w:val="single" w:sz="4" w:space="0" w:color="auto"/>
            </w:tcBorders>
            <w:vAlign w:val="center"/>
            <w:hideMark/>
          </w:tcPr>
          <w:p w14:paraId="233FED0D"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6</w:t>
            </w:r>
          </w:p>
        </w:tc>
        <w:tc>
          <w:tcPr>
            <w:tcW w:w="1787" w:type="dxa"/>
            <w:tcBorders>
              <w:top w:val="single" w:sz="4" w:space="0" w:color="auto"/>
              <w:left w:val="single" w:sz="4" w:space="0" w:color="auto"/>
              <w:bottom w:val="single" w:sz="4" w:space="0" w:color="auto"/>
              <w:right w:val="single" w:sz="4" w:space="0" w:color="auto"/>
            </w:tcBorders>
            <w:vAlign w:val="center"/>
            <w:hideMark/>
          </w:tcPr>
          <w:p w14:paraId="6675BEBF"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MonChinh3</w:t>
            </w:r>
          </w:p>
        </w:tc>
        <w:tc>
          <w:tcPr>
            <w:tcW w:w="1601" w:type="dxa"/>
            <w:tcBorders>
              <w:top w:val="single" w:sz="4" w:space="0" w:color="auto"/>
              <w:left w:val="single" w:sz="4" w:space="0" w:color="auto"/>
              <w:bottom w:val="single" w:sz="4" w:space="0" w:color="auto"/>
              <w:right w:val="single" w:sz="4" w:space="0" w:color="auto"/>
            </w:tcBorders>
            <w:vAlign w:val="center"/>
            <w:hideMark/>
          </w:tcPr>
          <w:p w14:paraId="4E2399F9"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Nvarchar (100)</w:t>
            </w:r>
          </w:p>
        </w:tc>
        <w:tc>
          <w:tcPr>
            <w:tcW w:w="3067" w:type="dxa"/>
            <w:tcBorders>
              <w:top w:val="single" w:sz="4" w:space="0" w:color="auto"/>
              <w:left w:val="single" w:sz="4" w:space="0" w:color="auto"/>
              <w:bottom w:val="single" w:sz="4" w:space="0" w:color="auto"/>
              <w:right w:val="single" w:sz="4" w:space="0" w:color="auto"/>
            </w:tcBorders>
            <w:vAlign w:val="center"/>
            <w:hideMark/>
          </w:tcPr>
          <w:p w14:paraId="46D6D793"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Chuỗi từ 1 đến 100 kí tự</w:t>
            </w:r>
          </w:p>
        </w:tc>
        <w:tc>
          <w:tcPr>
            <w:tcW w:w="1515" w:type="dxa"/>
            <w:tcBorders>
              <w:top w:val="single" w:sz="4" w:space="0" w:color="auto"/>
              <w:left w:val="single" w:sz="4" w:space="0" w:color="auto"/>
              <w:bottom w:val="single" w:sz="4" w:space="0" w:color="auto"/>
              <w:right w:val="single" w:sz="4" w:space="0" w:color="auto"/>
            </w:tcBorders>
            <w:vAlign w:val="center"/>
          </w:tcPr>
          <w:p w14:paraId="3B18EE61" w14:textId="77777777" w:rsidR="00EF1375" w:rsidRPr="004822D8" w:rsidRDefault="00EF1375" w:rsidP="00B74F48">
            <w:pPr>
              <w:jc w:val="center"/>
              <w:rPr>
                <w:rFonts w:ascii="Times New Roman" w:hAnsi="Times New Roman" w:cs="Times New Roman"/>
                <w:sz w:val="28"/>
                <w:szCs w:val="28"/>
              </w:rPr>
            </w:pPr>
          </w:p>
        </w:tc>
      </w:tr>
      <w:tr w:rsidR="00EF1375" w:rsidRPr="004822D8" w14:paraId="140CDD81" w14:textId="77777777" w:rsidTr="00B74F48">
        <w:tc>
          <w:tcPr>
            <w:tcW w:w="670" w:type="dxa"/>
            <w:tcBorders>
              <w:top w:val="single" w:sz="4" w:space="0" w:color="auto"/>
              <w:left w:val="single" w:sz="4" w:space="0" w:color="auto"/>
              <w:bottom w:val="single" w:sz="4" w:space="0" w:color="auto"/>
              <w:right w:val="single" w:sz="4" w:space="0" w:color="auto"/>
            </w:tcBorders>
            <w:vAlign w:val="center"/>
            <w:hideMark/>
          </w:tcPr>
          <w:p w14:paraId="660BD9C7"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7</w:t>
            </w:r>
          </w:p>
        </w:tc>
        <w:tc>
          <w:tcPr>
            <w:tcW w:w="1787" w:type="dxa"/>
            <w:tcBorders>
              <w:top w:val="single" w:sz="4" w:space="0" w:color="auto"/>
              <w:left w:val="single" w:sz="4" w:space="0" w:color="auto"/>
              <w:bottom w:val="single" w:sz="4" w:space="0" w:color="auto"/>
              <w:right w:val="single" w:sz="4" w:space="0" w:color="auto"/>
            </w:tcBorders>
            <w:vAlign w:val="center"/>
            <w:hideMark/>
          </w:tcPr>
          <w:p w14:paraId="6FAEA34C"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Lau</w:t>
            </w:r>
          </w:p>
        </w:tc>
        <w:tc>
          <w:tcPr>
            <w:tcW w:w="1601" w:type="dxa"/>
            <w:tcBorders>
              <w:top w:val="single" w:sz="4" w:space="0" w:color="auto"/>
              <w:left w:val="single" w:sz="4" w:space="0" w:color="auto"/>
              <w:bottom w:val="single" w:sz="4" w:space="0" w:color="auto"/>
              <w:right w:val="single" w:sz="4" w:space="0" w:color="auto"/>
            </w:tcBorders>
            <w:vAlign w:val="center"/>
            <w:hideMark/>
          </w:tcPr>
          <w:p w14:paraId="19BB8C0E"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Nvarchar (100)</w:t>
            </w:r>
          </w:p>
        </w:tc>
        <w:tc>
          <w:tcPr>
            <w:tcW w:w="3067" w:type="dxa"/>
            <w:tcBorders>
              <w:top w:val="single" w:sz="4" w:space="0" w:color="auto"/>
              <w:left w:val="single" w:sz="4" w:space="0" w:color="auto"/>
              <w:bottom w:val="single" w:sz="4" w:space="0" w:color="auto"/>
              <w:right w:val="single" w:sz="4" w:space="0" w:color="auto"/>
            </w:tcBorders>
            <w:vAlign w:val="center"/>
            <w:hideMark/>
          </w:tcPr>
          <w:p w14:paraId="4AF8A8DC"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Chuỗi từ 1 đến 100 kí tự</w:t>
            </w:r>
          </w:p>
        </w:tc>
        <w:tc>
          <w:tcPr>
            <w:tcW w:w="1515" w:type="dxa"/>
            <w:tcBorders>
              <w:top w:val="single" w:sz="4" w:space="0" w:color="auto"/>
              <w:left w:val="single" w:sz="4" w:space="0" w:color="auto"/>
              <w:bottom w:val="single" w:sz="4" w:space="0" w:color="auto"/>
              <w:right w:val="single" w:sz="4" w:space="0" w:color="auto"/>
            </w:tcBorders>
            <w:vAlign w:val="center"/>
          </w:tcPr>
          <w:p w14:paraId="4072ED78" w14:textId="77777777" w:rsidR="00EF1375" w:rsidRPr="004822D8" w:rsidRDefault="00EF1375" w:rsidP="00B74F48">
            <w:pPr>
              <w:jc w:val="center"/>
              <w:rPr>
                <w:rFonts w:ascii="Times New Roman" w:hAnsi="Times New Roman" w:cs="Times New Roman"/>
                <w:sz w:val="28"/>
                <w:szCs w:val="28"/>
              </w:rPr>
            </w:pPr>
          </w:p>
        </w:tc>
      </w:tr>
      <w:tr w:rsidR="00EF1375" w:rsidRPr="004822D8" w14:paraId="4E29DE2D" w14:textId="77777777" w:rsidTr="00B74F48">
        <w:tc>
          <w:tcPr>
            <w:tcW w:w="670" w:type="dxa"/>
            <w:tcBorders>
              <w:top w:val="single" w:sz="4" w:space="0" w:color="auto"/>
              <w:left w:val="single" w:sz="4" w:space="0" w:color="auto"/>
              <w:bottom w:val="single" w:sz="4" w:space="0" w:color="auto"/>
              <w:right w:val="single" w:sz="4" w:space="0" w:color="auto"/>
            </w:tcBorders>
            <w:vAlign w:val="center"/>
            <w:hideMark/>
          </w:tcPr>
          <w:p w14:paraId="4C9A4739"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8</w:t>
            </w:r>
          </w:p>
        </w:tc>
        <w:tc>
          <w:tcPr>
            <w:tcW w:w="1787" w:type="dxa"/>
            <w:tcBorders>
              <w:top w:val="single" w:sz="4" w:space="0" w:color="auto"/>
              <w:left w:val="single" w:sz="4" w:space="0" w:color="auto"/>
              <w:bottom w:val="single" w:sz="4" w:space="0" w:color="auto"/>
              <w:right w:val="single" w:sz="4" w:space="0" w:color="auto"/>
            </w:tcBorders>
            <w:vAlign w:val="center"/>
            <w:hideMark/>
          </w:tcPr>
          <w:p w14:paraId="55AB39BC"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TrangMieng</w:t>
            </w:r>
          </w:p>
        </w:tc>
        <w:tc>
          <w:tcPr>
            <w:tcW w:w="1601" w:type="dxa"/>
            <w:tcBorders>
              <w:top w:val="single" w:sz="4" w:space="0" w:color="auto"/>
              <w:left w:val="single" w:sz="4" w:space="0" w:color="auto"/>
              <w:bottom w:val="single" w:sz="4" w:space="0" w:color="auto"/>
              <w:right w:val="single" w:sz="4" w:space="0" w:color="auto"/>
            </w:tcBorders>
            <w:vAlign w:val="center"/>
            <w:hideMark/>
          </w:tcPr>
          <w:p w14:paraId="24D2CDF2"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Nvarchar (100)</w:t>
            </w:r>
          </w:p>
        </w:tc>
        <w:tc>
          <w:tcPr>
            <w:tcW w:w="3067" w:type="dxa"/>
            <w:tcBorders>
              <w:top w:val="single" w:sz="4" w:space="0" w:color="auto"/>
              <w:left w:val="single" w:sz="4" w:space="0" w:color="auto"/>
              <w:bottom w:val="single" w:sz="4" w:space="0" w:color="auto"/>
              <w:right w:val="single" w:sz="4" w:space="0" w:color="auto"/>
            </w:tcBorders>
            <w:vAlign w:val="center"/>
            <w:hideMark/>
          </w:tcPr>
          <w:p w14:paraId="46337EED"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Chuỗi từ 1 đến 100 kí tự</w:t>
            </w:r>
          </w:p>
        </w:tc>
        <w:tc>
          <w:tcPr>
            <w:tcW w:w="1515" w:type="dxa"/>
            <w:tcBorders>
              <w:top w:val="single" w:sz="4" w:space="0" w:color="auto"/>
              <w:left w:val="single" w:sz="4" w:space="0" w:color="auto"/>
              <w:bottom w:val="single" w:sz="4" w:space="0" w:color="auto"/>
              <w:right w:val="single" w:sz="4" w:space="0" w:color="auto"/>
            </w:tcBorders>
            <w:vAlign w:val="center"/>
          </w:tcPr>
          <w:p w14:paraId="409924E9" w14:textId="77777777" w:rsidR="00EF1375" w:rsidRPr="004822D8" w:rsidRDefault="00EF1375" w:rsidP="00B74F48">
            <w:pPr>
              <w:jc w:val="center"/>
              <w:rPr>
                <w:rFonts w:ascii="Times New Roman" w:hAnsi="Times New Roman" w:cs="Times New Roman"/>
                <w:sz w:val="28"/>
                <w:szCs w:val="28"/>
              </w:rPr>
            </w:pPr>
          </w:p>
        </w:tc>
      </w:tr>
      <w:tr w:rsidR="00EF1375" w:rsidRPr="004822D8" w14:paraId="2062F819" w14:textId="77777777" w:rsidTr="00B74F48">
        <w:tc>
          <w:tcPr>
            <w:tcW w:w="670" w:type="dxa"/>
            <w:tcBorders>
              <w:top w:val="single" w:sz="4" w:space="0" w:color="auto"/>
              <w:left w:val="single" w:sz="4" w:space="0" w:color="auto"/>
              <w:bottom w:val="single" w:sz="4" w:space="0" w:color="auto"/>
              <w:right w:val="single" w:sz="4" w:space="0" w:color="auto"/>
            </w:tcBorders>
            <w:vAlign w:val="center"/>
            <w:hideMark/>
          </w:tcPr>
          <w:p w14:paraId="373D54E4"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9</w:t>
            </w:r>
          </w:p>
        </w:tc>
        <w:tc>
          <w:tcPr>
            <w:tcW w:w="1787" w:type="dxa"/>
            <w:tcBorders>
              <w:top w:val="single" w:sz="4" w:space="0" w:color="auto"/>
              <w:left w:val="single" w:sz="4" w:space="0" w:color="auto"/>
              <w:bottom w:val="single" w:sz="4" w:space="0" w:color="auto"/>
              <w:right w:val="single" w:sz="4" w:space="0" w:color="auto"/>
            </w:tcBorders>
            <w:vAlign w:val="center"/>
            <w:hideMark/>
          </w:tcPr>
          <w:p w14:paraId="46EE81EC"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Bia</w:t>
            </w:r>
          </w:p>
        </w:tc>
        <w:tc>
          <w:tcPr>
            <w:tcW w:w="1601" w:type="dxa"/>
            <w:tcBorders>
              <w:top w:val="single" w:sz="4" w:space="0" w:color="auto"/>
              <w:left w:val="single" w:sz="4" w:space="0" w:color="auto"/>
              <w:bottom w:val="single" w:sz="4" w:space="0" w:color="auto"/>
              <w:right w:val="single" w:sz="4" w:space="0" w:color="auto"/>
            </w:tcBorders>
            <w:vAlign w:val="center"/>
            <w:hideMark/>
          </w:tcPr>
          <w:p w14:paraId="46FB256F"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Nvarchar (100)</w:t>
            </w:r>
          </w:p>
        </w:tc>
        <w:tc>
          <w:tcPr>
            <w:tcW w:w="3067" w:type="dxa"/>
            <w:tcBorders>
              <w:top w:val="single" w:sz="4" w:space="0" w:color="auto"/>
              <w:left w:val="single" w:sz="4" w:space="0" w:color="auto"/>
              <w:bottom w:val="single" w:sz="4" w:space="0" w:color="auto"/>
              <w:right w:val="single" w:sz="4" w:space="0" w:color="auto"/>
            </w:tcBorders>
            <w:vAlign w:val="center"/>
            <w:hideMark/>
          </w:tcPr>
          <w:p w14:paraId="2BD7DFFA"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Chuỗi từ 1 đến 100 kí tự</w:t>
            </w:r>
          </w:p>
        </w:tc>
        <w:tc>
          <w:tcPr>
            <w:tcW w:w="1515" w:type="dxa"/>
            <w:tcBorders>
              <w:top w:val="single" w:sz="4" w:space="0" w:color="auto"/>
              <w:left w:val="single" w:sz="4" w:space="0" w:color="auto"/>
              <w:bottom w:val="single" w:sz="4" w:space="0" w:color="auto"/>
              <w:right w:val="single" w:sz="4" w:space="0" w:color="auto"/>
            </w:tcBorders>
            <w:vAlign w:val="center"/>
          </w:tcPr>
          <w:p w14:paraId="13B84CB2" w14:textId="77777777" w:rsidR="00EF1375" w:rsidRPr="004822D8" w:rsidRDefault="00EF1375" w:rsidP="00B74F48">
            <w:pPr>
              <w:jc w:val="center"/>
              <w:rPr>
                <w:rFonts w:ascii="Times New Roman" w:hAnsi="Times New Roman" w:cs="Times New Roman"/>
                <w:sz w:val="28"/>
                <w:szCs w:val="28"/>
              </w:rPr>
            </w:pPr>
          </w:p>
        </w:tc>
      </w:tr>
      <w:tr w:rsidR="00EF1375" w:rsidRPr="004822D8" w14:paraId="7AAE5F6B" w14:textId="77777777" w:rsidTr="00B74F48">
        <w:tc>
          <w:tcPr>
            <w:tcW w:w="670" w:type="dxa"/>
            <w:tcBorders>
              <w:top w:val="single" w:sz="4" w:space="0" w:color="auto"/>
              <w:left w:val="single" w:sz="4" w:space="0" w:color="auto"/>
              <w:bottom w:val="single" w:sz="4" w:space="0" w:color="auto"/>
              <w:right w:val="single" w:sz="4" w:space="0" w:color="auto"/>
            </w:tcBorders>
            <w:vAlign w:val="center"/>
            <w:hideMark/>
          </w:tcPr>
          <w:p w14:paraId="0FD489BD"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10</w:t>
            </w:r>
          </w:p>
        </w:tc>
        <w:tc>
          <w:tcPr>
            <w:tcW w:w="1787" w:type="dxa"/>
            <w:tcBorders>
              <w:top w:val="single" w:sz="4" w:space="0" w:color="auto"/>
              <w:left w:val="single" w:sz="4" w:space="0" w:color="auto"/>
              <w:bottom w:val="single" w:sz="4" w:space="0" w:color="auto"/>
              <w:right w:val="single" w:sz="4" w:space="0" w:color="auto"/>
            </w:tcBorders>
            <w:vAlign w:val="center"/>
            <w:hideMark/>
          </w:tcPr>
          <w:p w14:paraId="67B4C30B"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NuocNgot</w:t>
            </w:r>
          </w:p>
        </w:tc>
        <w:tc>
          <w:tcPr>
            <w:tcW w:w="1601" w:type="dxa"/>
            <w:tcBorders>
              <w:top w:val="single" w:sz="4" w:space="0" w:color="auto"/>
              <w:left w:val="single" w:sz="4" w:space="0" w:color="auto"/>
              <w:bottom w:val="single" w:sz="4" w:space="0" w:color="auto"/>
              <w:right w:val="single" w:sz="4" w:space="0" w:color="auto"/>
            </w:tcBorders>
            <w:vAlign w:val="center"/>
            <w:hideMark/>
          </w:tcPr>
          <w:p w14:paraId="1CAB5D5B"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Nvarchar (100)</w:t>
            </w:r>
          </w:p>
        </w:tc>
        <w:tc>
          <w:tcPr>
            <w:tcW w:w="3067" w:type="dxa"/>
            <w:tcBorders>
              <w:top w:val="single" w:sz="4" w:space="0" w:color="auto"/>
              <w:left w:val="single" w:sz="4" w:space="0" w:color="auto"/>
              <w:bottom w:val="single" w:sz="4" w:space="0" w:color="auto"/>
              <w:right w:val="single" w:sz="4" w:space="0" w:color="auto"/>
            </w:tcBorders>
            <w:vAlign w:val="center"/>
            <w:hideMark/>
          </w:tcPr>
          <w:p w14:paraId="75293629"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Chuỗi từ 1 đến 100 kí tự</w:t>
            </w:r>
          </w:p>
        </w:tc>
        <w:tc>
          <w:tcPr>
            <w:tcW w:w="1515" w:type="dxa"/>
            <w:tcBorders>
              <w:top w:val="single" w:sz="4" w:space="0" w:color="auto"/>
              <w:left w:val="single" w:sz="4" w:space="0" w:color="auto"/>
              <w:bottom w:val="single" w:sz="4" w:space="0" w:color="auto"/>
              <w:right w:val="single" w:sz="4" w:space="0" w:color="auto"/>
            </w:tcBorders>
            <w:vAlign w:val="center"/>
          </w:tcPr>
          <w:p w14:paraId="490FB562" w14:textId="77777777" w:rsidR="00EF1375" w:rsidRPr="004822D8" w:rsidRDefault="00EF1375" w:rsidP="00B74F48">
            <w:pPr>
              <w:jc w:val="center"/>
              <w:rPr>
                <w:rFonts w:ascii="Times New Roman" w:hAnsi="Times New Roman" w:cs="Times New Roman"/>
                <w:sz w:val="28"/>
                <w:szCs w:val="28"/>
              </w:rPr>
            </w:pPr>
          </w:p>
        </w:tc>
      </w:tr>
      <w:tr w:rsidR="00EF1375" w:rsidRPr="004822D8" w14:paraId="27FCF745" w14:textId="77777777" w:rsidTr="00B74F48">
        <w:tc>
          <w:tcPr>
            <w:tcW w:w="670" w:type="dxa"/>
            <w:tcBorders>
              <w:top w:val="single" w:sz="4" w:space="0" w:color="auto"/>
              <w:left w:val="single" w:sz="4" w:space="0" w:color="auto"/>
              <w:bottom w:val="single" w:sz="4" w:space="0" w:color="auto"/>
              <w:right w:val="single" w:sz="4" w:space="0" w:color="auto"/>
            </w:tcBorders>
            <w:vAlign w:val="center"/>
            <w:hideMark/>
          </w:tcPr>
          <w:p w14:paraId="0E8F7E84"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11</w:t>
            </w:r>
          </w:p>
        </w:tc>
        <w:tc>
          <w:tcPr>
            <w:tcW w:w="1787" w:type="dxa"/>
            <w:tcBorders>
              <w:top w:val="single" w:sz="4" w:space="0" w:color="auto"/>
              <w:left w:val="single" w:sz="4" w:space="0" w:color="auto"/>
              <w:bottom w:val="single" w:sz="4" w:space="0" w:color="auto"/>
              <w:right w:val="single" w:sz="4" w:space="0" w:color="auto"/>
            </w:tcBorders>
            <w:vAlign w:val="center"/>
            <w:hideMark/>
          </w:tcPr>
          <w:p w14:paraId="31F53E22"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GiaThucDon</w:t>
            </w:r>
          </w:p>
        </w:tc>
        <w:tc>
          <w:tcPr>
            <w:tcW w:w="1601" w:type="dxa"/>
            <w:tcBorders>
              <w:top w:val="single" w:sz="4" w:space="0" w:color="auto"/>
              <w:left w:val="single" w:sz="4" w:space="0" w:color="auto"/>
              <w:bottom w:val="single" w:sz="4" w:space="0" w:color="auto"/>
              <w:right w:val="single" w:sz="4" w:space="0" w:color="auto"/>
            </w:tcBorders>
            <w:vAlign w:val="center"/>
            <w:hideMark/>
          </w:tcPr>
          <w:p w14:paraId="285D7053"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Money</w:t>
            </w:r>
          </w:p>
        </w:tc>
        <w:tc>
          <w:tcPr>
            <w:tcW w:w="3067" w:type="dxa"/>
            <w:tcBorders>
              <w:top w:val="single" w:sz="4" w:space="0" w:color="auto"/>
              <w:left w:val="single" w:sz="4" w:space="0" w:color="auto"/>
              <w:bottom w:val="single" w:sz="4" w:space="0" w:color="auto"/>
              <w:right w:val="single" w:sz="4" w:space="0" w:color="auto"/>
            </w:tcBorders>
            <w:vAlign w:val="center"/>
            <w:hideMark/>
          </w:tcPr>
          <w:p w14:paraId="23AAEF0E"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Số nguyên không âm</w:t>
            </w:r>
          </w:p>
        </w:tc>
        <w:tc>
          <w:tcPr>
            <w:tcW w:w="1515" w:type="dxa"/>
            <w:tcBorders>
              <w:top w:val="single" w:sz="4" w:space="0" w:color="auto"/>
              <w:left w:val="single" w:sz="4" w:space="0" w:color="auto"/>
              <w:bottom w:val="single" w:sz="4" w:space="0" w:color="auto"/>
              <w:right w:val="single" w:sz="4" w:space="0" w:color="auto"/>
            </w:tcBorders>
            <w:vAlign w:val="center"/>
            <w:hideMark/>
          </w:tcPr>
          <w:p w14:paraId="6FA1A9D3"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Tiền của set thực đơn</w:t>
            </w:r>
          </w:p>
        </w:tc>
      </w:tr>
    </w:tbl>
    <w:p w14:paraId="2EA6D009" w14:textId="77777777" w:rsidR="00EF1375" w:rsidRPr="004822D8" w:rsidRDefault="00EF1375" w:rsidP="00941D74">
      <w:pPr>
        <w:pStyle w:val="ListParagraph"/>
        <w:ind w:left="1800"/>
        <w:rPr>
          <w:rFonts w:ascii="Times New Roman" w:hAnsi="Times New Roman" w:cs="Times New Roman"/>
          <w:sz w:val="28"/>
          <w:szCs w:val="28"/>
        </w:rPr>
      </w:pPr>
    </w:p>
    <w:p w14:paraId="5087A510" w14:textId="77777777" w:rsidR="00EF1375" w:rsidRPr="004822D8" w:rsidRDefault="00EF1375" w:rsidP="00941D74">
      <w:pPr>
        <w:pStyle w:val="ListParagraph"/>
        <w:numPr>
          <w:ilvl w:val="2"/>
          <w:numId w:val="21"/>
        </w:numPr>
        <w:rPr>
          <w:rFonts w:ascii="Times New Roman" w:hAnsi="Times New Roman" w:cs="Times New Roman"/>
          <w:b/>
          <w:sz w:val="28"/>
          <w:szCs w:val="28"/>
        </w:rPr>
      </w:pPr>
      <w:r w:rsidRPr="004822D8">
        <w:rPr>
          <w:rFonts w:ascii="Times New Roman" w:hAnsi="Times New Roman" w:cs="Times New Roman"/>
          <w:b/>
          <w:sz w:val="28"/>
          <w:szCs w:val="28"/>
        </w:rPr>
        <w:t>Bảng DichVu</w:t>
      </w:r>
    </w:p>
    <w:tbl>
      <w:tblPr>
        <w:tblW w:w="8636" w:type="dxa"/>
        <w:tblInd w:w="715" w:type="dxa"/>
        <w:tblLook w:val="04A0" w:firstRow="1" w:lastRow="0" w:firstColumn="1" w:lastColumn="0" w:noHBand="0" w:noVBand="1"/>
      </w:tblPr>
      <w:tblGrid>
        <w:gridCol w:w="746"/>
        <w:gridCol w:w="1837"/>
        <w:gridCol w:w="1536"/>
        <w:gridCol w:w="3019"/>
        <w:gridCol w:w="1498"/>
      </w:tblGrid>
      <w:tr w:rsidR="00EF1375" w:rsidRPr="004822D8" w14:paraId="39AC97C9" w14:textId="77777777" w:rsidTr="003930D7">
        <w:tc>
          <w:tcPr>
            <w:tcW w:w="670" w:type="dxa"/>
            <w:tcBorders>
              <w:top w:val="single" w:sz="4" w:space="0" w:color="auto"/>
              <w:left w:val="single" w:sz="4" w:space="0" w:color="auto"/>
              <w:bottom w:val="single" w:sz="4" w:space="0" w:color="auto"/>
              <w:right w:val="single" w:sz="4" w:space="0" w:color="auto"/>
            </w:tcBorders>
            <w:vAlign w:val="center"/>
            <w:hideMark/>
          </w:tcPr>
          <w:p w14:paraId="7ED42EB3" w14:textId="77777777" w:rsidR="00EF1375" w:rsidRPr="004822D8" w:rsidRDefault="00EF1375" w:rsidP="00B74F48">
            <w:pPr>
              <w:jc w:val="center"/>
              <w:rPr>
                <w:rFonts w:ascii="Times New Roman" w:hAnsi="Times New Roman" w:cs="Times New Roman"/>
                <w:b/>
                <w:sz w:val="28"/>
                <w:szCs w:val="28"/>
              </w:rPr>
            </w:pPr>
            <w:r w:rsidRPr="004822D8">
              <w:rPr>
                <w:rFonts w:ascii="Times New Roman" w:hAnsi="Times New Roman" w:cs="Times New Roman"/>
                <w:b/>
                <w:sz w:val="28"/>
                <w:szCs w:val="28"/>
              </w:rPr>
              <w:t>STT</w:t>
            </w:r>
          </w:p>
        </w:tc>
        <w:tc>
          <w:tcPr>
            <w:tcW w:w="1845" w:type="dxa"/>
            <w:tcBorders>
              <w:top w:val="single" w:sz="4" w:space="0" w:color="auto"/>
              <w:left w:val="single" w:sz="4" w:space="0" w:color="auto"/>
              <w:bottom w:val="single" w:sz="4" w:space="0" w:color="auto"/>
              <w:right w:val="single" w:sz="4" w:space="0" w:color="auto"/>
            </w:tcBorders>
            <w:vAlign w:val="center"/>
            <w:hideMark/>
          </w:tcPr>
          <w:p w14:paraId="2D108BB4" w14:textId="77777777" w:rsidR="00EF1375" w:rsidRPr="004822D8" w:rsidRDefault="00EF1375" w:rsidP="00B74F48">
            <w:pPr>
              <w:jc w:val="center"/>
              <w:rPr>
                <w:rFonts w:ascii="Times New Roman" w:hAnsi="Times New Roman" w:cs="Times New Roman"/>
                <w:b/>
                <w:sz w:val="28"/>
                <w:szCs w:val="28"/>
              </w:rPr>
            </w:pPr>
            <w:r w:rsidRPr="004822D8">
              <w:rPr>
                <w:rFonts w:ascii="Times New Roman" w:hAnsi="Times New Roman" w:cs="Times New Roman"/>
                <w:b/>
                <w:sz w:val="28"/>
                <w:szCs w:val="28"/>
              </w:rPr>
              <w:t>Thuộc tính</w:t>
            </w:r>
          </w:p>
        </w:tc>
        <w:tc>
          <w:tcPr>
            <w:tcW w:w="1543" w:type="dxa"/>
            <w:tcBorders>
              <w:top w:val="single" w:sz="4" w:space="0" w:color="auto"/>
              <w:left w:val="single" w:sz="4" w:space="0" w:color="auto"/>
              <w:bottom w:val="single" w:sz="4" w:space="0" w:color="auto"/>
              <w:right w:val="single" w:sz="4" w:space="0" w:color="auto"/>
            </w:tcBorders>
            <w:vAlign w:val="center"/>
            <w:hideMark/>
          </w:tcPr>
          <w:p w14:paraId="6ECC49D6" w14:textId="77777777" w:rsidR="00EF1375" w:rsidRPr="004822D8" w:rsidRDefault="00EF1375" w:rsidP="00B74F48">
            <w:pPr>
              <w:jc w:val="center"/>
              <w:rPr>
                <w:rFonts w:ascii="Times New Roman" w:hAnsi="Times New Roman" w:cs="Times New Roman"/>
                <w:b/>
                <w:sz w:val="28"/>
                <w:szCs w:val="28"/>
              </w:rPr>
            </w:pPr>
            <w:r w:rsidRPr="004822D8">
              <w:rPr>
                <w:rFonts w:ascii="Times New Roman" w:hAnsi="Times New Roman" w:cs="Times New Roman"/>
                <w:b/>
                <w:sz w:val="28"/>
                <w:szCs w:val="28"/>
              </w:rPr>
              <w:t>Kiểu dữ dữ liệu</w:t>
            </w:r>
          </w:p>
        </w:tc>
        <w:tc>
          <w:tcPr>
            <w:tcW w:w="3066" w:type="dxa"/>
            <w:tcBorders>
              <w:top w:val="single" w:sz="4" w:space="0" w:color="auto"/>
              <w:left w:val="single" w:sz="4" w:space="0" w:color="auto"/>
              <w:bottom w:val="single" w:sz="4" w:space="0" w:color="auto"/>
              <w:right w:val="single" w:sz="4" w:space="0" w:color="auto"/>
            </w:tcBorders>
            <w:vAlign w:val="center"/>
            <w:hideMark/>
          </w:tcPr>
          <w:p w14:paraId="2E398197" w14:textId="77777777" w:rsidR="00EF1375" w:rsidRPr="004822D8" w:rsidRDefault="00EF1375" w:rsidP="00B74F48">
            <w:pPr>
              <w:jc w:val="center"/>
              <w:rPr>
                <w:rFonts w:ascii="Times New Roman" w:hAnsi="Times New Roman" w:cs="Times New Roman"/>
                <w:b/>
                <w:sz w:val="28"/>
                <w:szCs w:val="28"/>
              </w:rPr>
            </w:pPr>
            <w:r w:rsidRPr="004822D8">
              <w:rPr>
                <w:rFonts w:ascii="Times New Roman" w:hAnsi="Times New Roman" w:cs="Times New Roman"/>
                <w:b/>
                <w:sz w:val="28"/>
                <w:szCs w:val="28"/>
              </w:rPr>
              <w:t>Ràng buộc</w:t>
            </w:r>
          </w:p>
        </w:tc>
        <w:tc>
          <w:tcPr>
            <w:tcW w:w="1512" w:type="dxa"/>
            <w:tcBorders>
              <w:top w:val="single" w:sz="4" w:space="0" w:color="auto"/>
              <w:left w:val="single" w:sz="4" w:space="0" w:color="auto"/>
              <w:bottom w:val="single" w:sz="4" w:space="0" w:color="auto"/>
              <w:right w:val="single" w:sz="4" w:space="0" w:color="auto"/>
            </w:tcBorders>
            <w:vAlign w:val="center"/>
            <w:hideMark/>
          </w:tcPr>
          <w:p w14:paraId="6F2D5897" w14:textId="77777777" w:rsidR="00EF1375" w:rsidRPr="004822D8" w:rsidRDefault="00EF1375" w:rsidP="00B74F48">
            <w:pPr>
              <w:jc w:val="center"/>
              <w:rPr>
                <w:rFonts w:ascii="Times New Roman" w:hAnsi="Times New Roman" w:cs="Times New Roman"/>
                <w:b/>
                <w:sz w:val="28"/>
                <w:szCs w:val="28"/>
              </w:rPr>
            </w:pPr>
            <w:r w:rsidRPr="004822D8">
              <w:rPr>
                <w:rFonts w:ascii="Times New Roman" w:hAnsi="Times New Roman" w:cs="Times New Roman"/>
                <w:b/>
                <w:sz w:val="28"/>
                <w:szCs w:val="28"/>
              </w:rPr>
              <w:t>Diễn giải</w:t>
            </w:r>
          </w:p>
        </w:tc>
      </w:tr>
      <w:tr w:rsidR="00EF1375" w:rsidRPr="004822D8" w14:paraId="6740EDE5" w14:textId="77777777" w:rsidTr="003930D7">
        <w:tc>
          <w:tcPr>
            <w:tcW w:w="670" w:type="dxa"/>
            <w:tcBorders>
              <w:top w:val="single" w:sz="4" w:space="0" w:color="auto"/>
              <w:left w:val="single" w:sz="4" w:space="0" w:color="auto"/>
              <w:bottom w:val="single" w:sz="4" w:space="0" w:color="auto"/>
              <w:right w:val="single" w:sz="4" w:space="0" w:color="auto"/>
            </w:tcBorders>
            <w:vAlign w:val="center"/>
            <w:hideMark/>
          </w:tcPr>
          <w:p w14:paraId="2D47C879"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1</w:t>
            </w:r>
          </w:p>
        </w:tc>
        <w:tc>
          <w:tcPr>
            <w:tcW w:w="1845" w:type="dxa"/>
            <w:tcBorders>
              <w:top w:val="single" w:sz="4" w:space="0" w:color="auto"/>
              <w:left w:val="single" w:sz="4" w:space="0" w:color="auto"/>
              <w:bottom w:val="single" w:sz="4" w:space="0" w:color="auto"/>
              <w:right w:val="single" w:sz="4" w:space="0" w:color="auto"/>
            </w:tcBorders>
            <w:vAlign w:val="center"/>
            <w:hideMark/>
          </w:tcPr>
          <w:p w14:paraId="35E28441"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Id</w:t>
            </w:r>
          </w:p>
        </w:tc>
        <w:tc>
          <w:tcPr>
            <w:tcW w:w="1543" w:type="dxa"/>
            <w:tcBorders>
              <w:top w:val="single" w:sz="4" w:space="0" w:color="auto"/>
              <w:left w:val="single" w:sz="4" w:space="0" w:color="auto"/>
              <w:bottom w:val="single" w:sz="4" w:space="0" w:color="auto"/>
              <w:right w:val="single" w:sz="4" w:space="0" w:color="auto"/>
            </w:tcBorders>
            <w:vAlign w:val="center"/>
            <w:hideMark/>
          </w:tcPr>
          <w:p w14:paraId="4DF8713A"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Int</w:t>
            </w:r>
          </w:p>
        </w:tc>
        <w:tc>
          <w:tcPr>
            <w:tcW w:w="3066" w:type="dxa"/>
            <w:tcBorders>
              <w:top w:val="single" w:sz="4" w:space="0" w:color="auto"/>
              <w:left w:val="single" w:sz="4" w:space="0" w:color="auto"/>
              <w:bottom w:val="single" w:sz="4" w:space="0" w:color="auto"/>
              <w:right w:val="single" w:sz="4" w:space="0" w:color="auto"/>
            </w:tcBorders>
            <w:vAlign w:val="center"/>
            <w:hideMark/>
          </w:tcPr>
          <w:p w14:paraId="4F1CA013"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Các số nguyên không âm</w:t>
            </w:r>
          </w:p>
        </w:tc>
        <w:tc>
          <w:tcPr>
            <w:tcW w:w="1512" w:type="dxa"/>
            <w:tcBorders>
              <w:top w:val="single" w:sz="4" w:space="0" w:color="auto"/>
              <w:left w:val="single" w:sz="4" w:space="0" w:color="auto"/>
              <w:bottom w:val="single" w:sz="4" w:space="0" w:color="auto"/>
              <w:right w:val="single" w:sz="4" w:space="0" w:color="auto"/>
            </w:tcBorders>
            <w:vAlign w:val="center"/>
            <w:hideMark/>
          </w:tcPr>
          <w:p w14:paraId="1835E939"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Khóa Chính</w:t>
            </w:r>
          </w:p>
        </w:tc>
      </w:tr>
      <w:tr w:rsidR="00EF1375" w:rsidRPr="004822D8" w14:paraId="35C1BDEC" w14:textId="77777777" w:rsidTr="003930D7">
        <w:tc>
          <w:tcPr>
            <w:tcW w:w="670" w:type="dxa"/>
            <w:tcBorders>
              <w:top w:val="single" w:sz="4" w:space="0" w:color="auto"/>
              <w:left w:val="single" w:sz="4" w:space="0" w:color="auto"/>
              <w:bottom w:val="single" w:sz="4" w:space="0" w:color="auto"/>
              <w:right w:val="single" w:sz="4" w:space="0" w:color="auto"/>
            </w:tcBorders>
            <w:vAlign w:val="center"/>
            <w:hideMark/>
          </w:tcPr>
          <w:p w14:paraId="40F36141"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2</w:t>
            </w:r>
          </w:p>
        </w:tc>
        <w:tc>
          <w:tcPr>
            <w:tcW w:w="1845" w:type="dxa"/>
            <w:tcBorders>
              <w:top w:val="single" w:sz="4" w:space="0" w:color="auto"/>
              <w:left w:val="single" w:sz="4" w:space="0" w:color="auto"/>
              <w:bottom w:val="single" w:sz="4" w:space="0" w:color="auto"/>
              <w:right w:val="single" w:sz="4" w:space="0" w:color="auto"/>
            </w:tcBorders>
            <w:vAlign w:val="center"/>
            <w:hideMark/>
          </w:tcPr>
          <w:p w14:paraId="53E6C624"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MaDichVu</w:t>
            </w:r>
          </w:p>
        </w:tc>
        <w:tc>
          <w:tcPr>
            <w:tcW w:w="1543" w:type="dxa"/>
            <w:tcBorders>
              <w:top w:val="single" w:sz="4" w:space="0" w:color="auto"/>
              <w:left w:val="single" w:sz="4" w:space="0" w:color="auto"/>
              <w:bottom w:val="single" w:sz="4" w:space="0" w:color="auto"/>
              <w:right w:val="single" w:sz="4" w:space="0" w:color="auto"/>
            </w:tcBorders>
            <w:vAlign w:val="center"/>
            <w:hideMark/>
          </w:tcPr>
          <w:p w14:paraId="574C3083"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Varchar (100)</w:t>
            </w:r>
          </w:p>
        </w:tc>
        <w:tc>
          <w:tcPr>
            <w:tcW w:w="3066" w:type="dxa"/>
            <w:tcBorders>
              <w:top w:val="single" w:sz="4" w:space="0" w:color="auto"/>
              <w:left w:val="single" w:sz="4" w:space="0" w:color="auto"/>
              <w:bottom w:val="single" w:sz="4" w:space="0" w:color="auto"/>
              <w:right w:val="single" w:sz="4" w:space="0" w:color="auto"/>
            </w:tcBorders>
            <w:vAlign w:val="center"/>
            <w:hideMark/>
          </w:tcPr>
          <w:p w14:paraId="20EDFED6"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Chuỗi từ 1 đến 100 kí tự</w:t>
            </w:r>
          </w:p>
        </w:tc>
        <w:tc>
          <w:tcPr>
            <w:tcW w:w="1512" w:type="dxa"/>
            <w:tcBorders>
              <w:top w:val="single" w:sz="4" w:space="0" w:color="auto"/>
              <w:left w:val="single" w:sz="4" w:space="0" w:color="auto"/>
              <w:bottom w:val="single" w:sz="4" w:space="0" w:color="auto"/>
              <w:right w:val="single" w:sz="4" w:space="0" w:color="auto"/>
            </w:tcBorders>
            <w:vAlign w:val="center"/>
          </w:tcPr>
          <w:p w14:paraId="65562B23" w14:textId="77777777" w:rsidR="00EF1375" w:rsidRPr="004822D8" w:rsidRDefault="00EF1375" w:rsidP="00B74F48">
            <w:pPr>
              <w:jc w:val="center"/>
              <w:rPr>
                <w:rFonts w:ascii="Times New Roman" w:hAnsi="Times New Roman" w:cs="Times New Roman"/>
                <w:sz w:val="28"/>
                <w:szCs w:val="28"/>
              </w:rPr>
            </w:pPr>
          </w:p>
        </w:tc>
      </w:tr>
      <w:tr w:rsidR="00EF1375" w:rsidRPr="004822D8" w14:paraId="338B223E" w14:textId="77777777" w:rsidTr="003930D7">
        <w:tc>
          <w:tcPr>
            <w:tcW w:w="670" w:type="dxa"/>
            <w:tcBorders>
              <w:top w:val="single" w:sz="4" w:space="0" w:color="auto"/>
              <w:left w:val="single" w:sz="4" w:space="0" w:color="auto"/>
              <w:bottom w:val="single" w:sz="4" w:space="0" w:color="auto"/>
              <w:right w:val="single" w:sz="4" w:space="0" w:color="auto"/>
            </w:tcBorders>
            <w:vAlign w:val="center"/>
            <w:hideMark/>
          </w:tcPr>
          <w:p w14:paraId="649FE943"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3</w:t>
            </w:r>
          </w:p>
        </w:tc>
        <w:tc>
          <w:tcPr>
            <w:tcW w:w="1845" w:type="dxa"/>
            <w:tcBorders>
              <w:top w:val="single" w:sz="4" w:space="0" w:color="auto"/>
              <w:left w:val="single" w:sz="4" w:space="0" w:color="auto"/>
              <w:bottom w:val="single" w:sz="4" w:space="0" w:color="auto"/>
              <w:right w:val="single" w:sz="4" w:space="0" w:color="auto"/>
            </w:tcBorders>
            <w:vAlign w:val="center"/>
            <w:hideMark/>
          </w:tcPr>
          <w:p w14:paraId="65C4AA12"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Ruou</w:t>
            </w:r>
          </w:p>
        </w:tc>
        <w:tc>
          <w:tcPr>
            <w:tcW w:w="1543" w:type="dxa"/>
            <w:tcBorders>
              <w:top w:val="single" w:sz="4" w:space="0" w:color="auto"/>
              <w:left w:val="single" w:sz="4" w:space="0" w:color="auto"/>
              <w:bottom w:val="single" w:sz="4" w:space="0" w:color="auto"/>
              <w:right w:val="single" w:sz="4" w:space="0" w:color="auto"/>
            </w:tcBorders>
            <w:vAlign w:val="center"/>
            <w:hideMark/>
          </w:tcPr>
          <w:p w14:paraId="44BD629C"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Nvarchar (100)</w:t>
            </w:r>
          </w:p>
        </w:tc>
        <w:tc>
          <w:tcPr>
            <w:tcW w:w="3066" w:type="dxa"/>
            <w:tcBorders>
              <w:top w:val="single" w:sz="4" w:space="0" w:color="auto"/>
              <w:left w:val="single" w:sz="4" w:space="0" w:color="auto"/>
              <w:bottom w:val="single" w:sz="4" w:space="0" w:color="auto"/>
              <w:right w:val="single" w:sz="4" w:space="0" w:color="auto"/>
            </w:tcBorders>
            <w:vAlign w:val="center"/>
            <w:hideMark/>
          </w:tcPr>
          <w:p w14:paraId="307CCDFE"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Chuỗi từ 1 đến 100 kí tự</w:t>
            </w:r>
          </w:p>
        </w:tc>
        <w:tc>
          <w:tcPr>
            <w:tcW w:w="1512" w:type="dxa"/>
            <w:tcBorders>
              <w:top w:val="single" w:sz="4" w:space="0" w:color="auto"/>
              <w:left w:val="single" w:sz="4" w:space="0" w:color="auto"/>
              <w:bottom w:val="single" w:sz="4" w:space="0" w:color="auto"/>
              <w:right w:val="single" w:sz="4" w:space="0" w:color="auto"/>
            </w:tcBorders>
            <w:vAlign w:val="center"/>
          </w:tcPr>
          <w:p w14:paraId="3EF76283" w14:textId="77777777" w:rsidR="00EF1375" w:rsidRPr="004822D8" w:rsidRDefault="00EF1375" w:rsidP="00B74F48">
            <w:pPr>
              <w:jc w:val="center"/>
              <w:rPr>
                <w:rFonts w:ascii="Times New Roman" w:hAnsi="Times New Roman" w:cs="Times New Roman"/>
                <w:sz w:val="28"/>
                <w:szCs w:val="28"/>
              </w:rPr>
            </w:pPr>
          </w:p>
        </w:tc>
      </w:tr>
      <w:tr w:rsidR="00EF1375" w:rsidRPr="004822D8" w14:paraId="36D3DA67" w14:textId="77777777" w:rsidTr="003930D7">
        <w:tc>
          <w:tcPr>
            <w:tcW w:w="670" w:type="dxa"/>
            <w:tcBorders>
              <w:top w:val="single" w:sz="4" w:space="0" w:color="auto"/>
              <w:left w:val="single" w:sz="4" w:space="0" w:color="auto"/>
              <w:bottom w:val="single" w:sz="4" w:space="0" w:color="auto"/>
              <w:right w:val="single" w:sz="4" w:space="0" w:color="auto"/>
            </w:tcBorders>
            <w:vAlign w:val="center"/>
            <w:hideMark/>
          </w:tcPr>
          <w:p w14:paraId="7BAD7884"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4</w:t>
            </w:r>
          </w:p>
        </w:tc>
        <w:tc>
          <w:tcPr>
            <w:tcW w:w="1845" w:type="dxa"/>
            <w:tcBorders>
              <w:top w:val="single" w:sz="4" w:space="0" w:color="auto"/>
              <w:left w:val="single" w:sz="4" w:space="0" w:color="auto"/>
              <w:bottom w:val="single" w:sz="4" w:space="0" w:color="auto"/>
              <w:right w:val="single" w:sz="4" w:space="0" w:color="auto"/>
            </w:tcBorders>
            <w:vAlign w:val="center"/>
            <w:hideMark/>
          </w:tcPr>
          <w:p w14:paraId="48F5518B"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BanhKem</w:t>
            </w:r>
          </w:p>
        </w:tc>
        <w:tc>
          <w:tcPr>
            <w:tcW w:w="1543" w:type="dxa"/>
            <w:tcBorders>
              <w:top w:val="single" w:sz="4" w:space="0" w:color="auto"/>
              <w:left w:val="single" w:sz="4" w:space="0" w:color="auto"/>
              <w:bottom w:val="single" w:sz="4" w:space="0" w:color="auto"/>
              <w:right w:val="single" w:sz="4" w:space="0" w:color="auto"/>
            </w:tcBorders>
            <w:vAlign w:val="center"/>
            <w:hideMark/>
          </w:tcPr>
          <w:p w14:paraId="0646296D"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Nvarchar (100)</w:t>
            </w:r>
          </w:p>
        </w:tc>
        <w:tc>
          <w:tcPr>
            <w:tcW w:w="3066" w:type="dxa"/>
            <w:tcBorders>
              <w:top w:val="single" w:sz="4" w:space="0" w:color="auto"/>
              <w:left w:val="single" w:sz="4" w:space="0" w:color="auto"/>
              <w:bottom w:val="single" w:sz="4" w:space="0" w:color="auto"/>
              <w:right w:val="single" w:sz="4" w:space="0" w:color="auto"/>
            </w:tcBorders>
            <w:vAlign w:val="center"/>
            <w:hideMark/>
          </w:tcPr>
          <w:p w14:paraId="4CAFEB9A"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Chuỗi từ 1 đến 100 kí tự</w:t>
            </w:r>
          </w:p>
        </w:tc>
        <w:tc>
          <w:tcPr>
            <w:tcW w:w="1512" w:type="dxa"/>
            <w:tcBorders>
              <w:top w:val="single" w:sz="4" w:space="0" w:color="auto"/>
              <w:left w:val="single" w:sz="4" w:space="0" w:color="auto"/>
              <w:bottom w:val="single" w:sz="4" w:space="0" w:color="auto"/>
              <w:right w:val="single" w:sz="4" w:space="0" w:color="auto"/>
            </w:tcBorders>
            <w:vAlign w:val="center"/>
          </w:tcPr>
          <w:p w14:paraId="13EE44D8" w14:textId="77777777" w:rsidR="00EF1375" w:rsidRPr="004822D8" w:rsidRDefault="00EF1375" w:rsidP="00B74F48">
            <w:pPr>
              <w:jc w:val="center"/>
              <w:rPr>
                <w:rFonts w:ascii="Times New Roman" w:hAnsi="Times New Roman" w:cs="Times New Roman"/>
                <w:sz w:val="28"/>
                <w:szCs w:val="28"/>
              </w:rPr>
            </w:pPr>
          </w:p>
        </w:tc>
      </w:tr>
      <w:tr w:rsidR="00EF1375" w:rsidRPr="004822D8" w14:paraId="0DC98774" w14:textId="77777777" w:rsidTr="003930D7">
        <w:tc>
          <w:tcPr>
            <w:tcW w:w="670" w:type="dxa"/>
            <w:tcBorders>
              <w:top w:val="single" w:sz="4" w:space="0" w:color="auto"/>
              <w:left w:val="single" w:sz="4" w:space="0" w:color="auto"/>
              <w:bottom w:val="single" w:sz="4" w:space="0" w:color="auto"/>
              <w:right w:val="single" w:sz="4" w:space="0" w:color="auto"/>
            </w:tcBorders>
            <w:vAlign w:val="center"/>
            <w:hideMark/>
          </w:tcPr>
          <w:p w14:paraId="786E6347"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5</w:t>
            </w:r>
          </w:p>
        </w:tc>
        <w:tc>
          <w:tcPr>
            <w:tcW w:w="1845" w:type="dxa"/>
            <w:tcBorders>
              <w:top w:val="single" w:sz="4" w:space="0" w:color="auto"/>
              <w:left w:val="single" w:sz="4" w:space="0" w:color="auto"/>
              <w:bottom w:val="single" w:sz="4" w:space="0" w:color="auto"/>
              <w:right w:val="single" w:sz="4" w:space="0" w:color="auto"/>
            </w:tcBorders>
            <w:vAlign w:val="center"/>
            <w:hideMark/>
          </w:tcPr>
          <w:p w14:paraId="3DE38E08"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MC</w:t>
            </w:r>
          </w:p>
        </w:tc>
        <w:tc>
          <w:tcPr>
            <w:tcW w:w="1543" w:type="dxa"/>
            <w:tcBorders>
              <w:top w:val="single" w:sz="4" w:space="0" w:color="auto"/>
              <w:left w:val="single" w:sz="4" w:space="0" w:color="auto"/>
              <w:bottom w:val="single" w:sz="4" w:space="0" w:color="auto"/>
              <w:right w:val="single" w:sz="4" w:space="0" w:color="auto"/>
            </w:tcBorders>
            <w:vAlign w:val="center"/>
            <w:hideMark/>
          </w:tcPr>
          <w:p w14:paraId="5DCCB0D5"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Nvarchar (100)</w:t>
            </w:r>
          </w:p>
        </w:tc>
        <w:tc>
          <w:tcPr>
            <w:tcW w:w="3066" w:type="dxa"/>
            <w:tcBorders>
              <w:top w:val="single" w:sz="4" w:space="0" w:color="auto"/>
              <w:left w:val="single" w:sz="4" w:space="0" w:color="auto"/>
              <w:bottom w:val="single" w:sz="4" w:space="0" w:color="auto"/>
              <w:right w:val="single" w:sz="4" w:space="0" w:color="auto"/>
            </w:tcBorders>
            <w:vAlign w:val="center"/>
            <w:hideMark/>
          </w:tcPr>
          <w:p w14:paraId="10A8B2C0"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Chuỗi từ 1 đến 100 kí tự</w:t>
            </w:r>
          </w:p>
        </w:tc>
        <w:tc>
          <w:tcPr>
            <w:tcW w:w="1512" w:type="dxa"/>
            <w:tcBorders>
              <w:top w:val="single" w:sz="4" w:space="0" w:color="auto"/>
              <w:left w:val="single" w:sz="4" w:space="0" w:color="auto"/>
              <w:bottom w:val="single" w:sz="4" w:space="0" w:color="auto"/>
              <w:right w:val="single" w:sz="4" w:space="0" w:color="auto"/>
            </w:tcBorders>
            <w:vAlign w:val="center"/>
          </w:tcPr>
          <w:p w14:paraId="32DE1B49" w14:textId="77777777" w:rsidR="00EF1375" w:rsidRPr="004822D8" w:rsidRDefault="00EF1375" w:rsidP="00B74F48">
            <w:pPr>
              <w:jc w:val="center"/>
              <w:rPr>
                <w:rFonts w:ascii="Times New Roman" w:hAnsi="Times New Roman" w:cs="Times New Roman"/>
                <w:sz w:val="28"/>
                <w:szCs w:val="28"/>
              </w:rPr>
            </w:pPr>
          </w:p>
        </w:tc>
      </w:tr>
      <w:tr w:rsidR="00EF1375" w:rsidRPr="004822D8" w14:paraId="658A5D50" w14:textId="77777777" w:rsidTr="003930D7">
        <w:tc>
          <w:tcPr>
            <w:tcW w:w="670" w:type="dxa"/>
            <w:tcBorders>
              <w:top w:val="single" w:sz="4" w:space="0" w:color="auto"/>
              <w:left w:val="single" w:sz="4" w:space="0" w:color="auto"/>
              <w:bottom w:val="single" w:sz="4" w:space="0" w:color="auto"/>
              <w:right w:val="single" w:sz="4" w:space="0" w:color="auto"/>
            </w:tcBorders>
            <w:vAlign w:val="center"/>
            <w:hideMark/>
          </w:tcPr>
          <w:p w14:paraId="075E2F02"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lastRenderedPageBreak/>
              <w:t>6</w:t>
            </w:r>
          </w:p>
        </w:tc>
        <w:tc>
          <w:tcPr>
            <w:tcW w:w="1845" w:type="dxa"/>
            <w:tcBorders>
              <w:top w:val="single" w:sz="4" w:space="0" w:color="auto"/>
              <w:left w:val="single" w:sz="4" w:space="0" w:color="auto"/>
              <w:bottom w:val="single" w:sz="4" w:space="0" w:color="auto"/>
              <w:right w:val="single" w:sz="4" w:space="0" w:color="auto"/>
            </w:tcBorders>
            <w:vAlign w:val="center"/>
            <w:hideMark/>
          </w:tcPr>
          <w:p w14:paraId="433E063D"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BanNhac</w:t>
            </w:r>
          </w:p>
        </w:tc>
        <w:tc>
          <w:tcPr>
            <w:tcW w:w="1543" w:type="dxa"/>
            <w:tcBorders>
              <w:top w:val="single" w:sz="4" w:space="0" w:color="auto"/>
              <w:left w:val="single" w:sz="4" w:space="0" w:color="auto"/>
              <w:bottom w:val="single" w:sz="4" w:space="0" w:color="auto"/>
              <w:right w:val="single" w:sz="4" w:space="0" w:color="auto"/>
            </w:tcBorders>
            <w:vAlign w:val="center"/>
            <w:hideMark/>
          </w:tcPr>
          <w:p w14:paraId="3D8239F0"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Nvarchar (100)</w:t>
            </w:r>
          </w:p>
        </w:tc>
        <w:tc>
          <w:tcPr>
            <w:tcW w:w="3066" w:type="dxa"/>
            <w:tcBorders>
              <w:top w:val="single" w:sz="4" w:space="0" w:color="auto"/>
              <w:left w:val="single" w:sz="4" w:space="0" w:color="auto"/>
              <w:bottom w:val="single" w:sz="4" w:space="0" w:color="auto"/>
              <w:right w:val="single" w:sz="4" w:space="0" w:color="auto"/>
            </w:tcBorders>
            <w:vAlign w:val="center"/>
            <w:hideMark/>
          </w:tcPr>
          <w:p w14:paraId="47F5759E"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Chuỗi từ 1 đến 100 kí tự</w:t>
            </w:r>
          </w:p>
        </w:tc>
        <w:tc>
          <w:tcPr>
            <w:tcW w:w="1512" w:type="dxa"/>
            <w:tcBorders>
              <w:top w:val="single" w:sz="4" w:space="0" w:color="auto"/>
              <w:left w:val="single" w:sz="4" w:space="0" w:color="auto"/>
              <w:bottom w:val="single" w:sz="4" w:space="0" w:color="auto"/>
              <w:right w:val="single" w:sz="4" w:space="0" w:color="auto"/>
            </w:tcBorders>
            <w:vAlign w:val="center"/>
          </w:tcPr>
          <w:p w14:paraId="2EAE088A" w14:textId="77777777" w:rsidR="00EF1375" w:rsidRPr="004822D8" w:rsidRDefault="00EF1375" w:rsidP="00B74F48">
            <w:pPr>
              <w:jc w:val="center"/>
              <w:rPr>
                <w:rFonts w:ascii="Times New Roman" w:hAnsi="Times New Roman" w:cs="Times New Roman"/>
                <w:sz w:val="28"/>
                <w:szCs w:val="28"/>
              </w:rPr>
            </w:pPr>
          </w:p>
        </w:tc>
      </w:tr>
      <w:tr w:rsidR="00EF1375" w:rsidRPr="004822D8" w14:paraId="72806119" w14:textId="77777777" w:rsidTr="003930D7">
        <w:tc>
          <w:tcPr>
            <w:tcW w:w="670" w:type="dxa"/>
            <w:tcBorders>
              <w:top w:val="single" w:sz="4" w:space="0" w:color="auto"/>
              <w:left w:val="single" w:sz="4" w:space="0" w:color="auto"/>
              <w:bottom w:val="single" w:sz="4" w:space="0" w:color="auto"/>
              <w:right w:val="single" w:sz="4" w:space="0" w:color="auto"/>
            </w:tcBorders>
            <w:vAlign w:val="center"/>
            <w:hideMark/>
          </w:tcPr>
          <w:p w14:paraId="082AB556"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7</w:t>
            </w:r>
          </w:p>
        </w:tc>
        <w:tc>
          <w:tcPr>
            <w:tcW w:w="1845" w:type="dxa"/>
            <w:tcBorders>
              <w:top w:val="single" w:sz="4" w:space="0" w:color="auto"/>
              <w:left w:val="single" w:sz="4" w:space="0" w:color="auto"/>
              <w:bottom w:val="single" w:sz="4" w:space="0" w:color="auto"/>
              <w:right w:val="single" w:sz="4" w:space="0" w:color="auto"/>
            </w:tcBorders>
            <w:vAlign w:val="center"/>
            <w:hideMark/>
          </w:tcPr>
          <w:p w14:paraId="697B4D9A"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CaSi</w:t>
            </w:r>
          </w:p>
        </w:tc>
        <w:tc>
          <w:tcPr>
            <w:tcW w:w="1543" w:type="dxa"/>
            <w:tcBorders>
              <w:top w:val="single" w:sz="4" w:space="0" w:color="auto"/>
              <w:left w:val="single" w:sz="4" w:space="0" w:color="auto"/>
              <w:bottom w:val="single" w:sz="4" w:space="0" w:color="auto"/>
              <w:right w:val="single" w:sz="4" w:space="0" w:color="auto"/>
            </w:tcBorders>
            <w:vAlign w:val="center"/>
            <w:hideMark/>
          </w:tcPr>
          <w:p w14:paraId="3A5CF0FA"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Nvarchar (100)</w:t>
            </w:r>
          </w:p>
        </w:tc>
        <w:tc>
          <w:tcPr>
            <w:tcW w:w="3066" w:type="dxa"/>
            <w:tcBorders>
              <w:top w:val="single" w:sz="4" w:space="0" w:color="auto"/>
              <w:left w:val="single" w:sz="4" w:space="0" w:color="auto"/>
              <w:bottom w:val="single" w:sz="4" w:space="0" w:color="auto"/>
              <w:right w:val="single" w:sz="4" w:space="0" w:color="auto"/>
            </w:tcBorders>
            <w:vAlign w:val="center"/>
            <w:hideMark/>
          </w:tcPr>
          <w:p w14:paraId="1A956D1B"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Chuỗi từ 1 đến 100 kí tự</w:t>
            </w:r>
          </w:p>
        </w:tc>
        <w:tc>
          <w:tcPr>
            <w:tcW w:w="1512" w:type="dxa"/>
            <w:tcBorders>
              <w:top w:val="single" w:sz="4" w:space="0" w:color="auto"/>
              <w:left w:val="single" w:sz="4" w:space="0" w:color="auto"/>
              <w:bottom w:val="single" w:sz="4" w:space="0" w:color="auto"/>
              <w:right w:val="single" w:sz="4" w:space="0" w:color="auto"/>
            </w:tcBorders>
            <w:vAlign w:val="center"/>
          </w:tcPr>
          <w:p w14:paraId="718766D1" w14:textId="77777777" w:rsidR="00EF1375" w:rsidRPr="004822D8" w:rsidRDefault="00EF1375" w:rsidP="00B74F48">
            <w:pPr>
              <w:jc w:val="center"/>
              <w:rPr>
                <w:rFonts w:ascii="Times New Roman" w:hAnsi="Times New Roman" w:cs="Times New Roman"/>
                <w:sz w:val="28"/>
                <w:szCs w:val="28"/>
              </w:rPr>
            </w:pPr>
          </w:p>
        </w:tc>
      </w:tr>
      <w:tr w:rsidR="00EF1375" w:rsidRPr="004822D8" w14:paraId="08D7A8A1" w14:textId="77777777" w:rsidTr="003930D7">
        <w:tc>
          <w:tcPr>
            <w:tcW w:w="670" w:type="dxa"/>
            <w:tcBorders>
              <w:top w:val="single" w:sz="4" w:space="0" w:color="auto"/>
              <w:left w:val="single" w:sz="4" w:space="0" w:color="auto"/>
              <w:bottom w:val="single" w:sz="4" w:space="0" w:color="auto"/>
              <w:right w:val="single" w:sz="4" w:space="0" w:color="auto"/>
            </w:tcBorders>
            <w:vAlign w:val="center"/>
            <w:hideMark/>
          </w:tcPr>
          <w:p w14:paraId="421A01FB"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8</w:t>
            </w:r>
          </w:p>
        </w:tc>
        <w:tc>
          <w:tcPr>
            <w:tcW w:w="1845" w:type="dxa"/>
            <w:tcBorders>
              <w:top w:val="single" w:sz="4" w:space="0" w:color="auto"/>
              <w:left w:val="single" w:sz="4" w:space="0" w:color="auto"/>
              <w:bottom w:val="single" w:sz="4" w:space="0" w:color="auto"/>
              <w:right w:val="single" w:sz="4" w:space="0" w:color="auto"/>
            </w:tcBorders>
            <w:vAlign w:val="center"/>
            <w:hideMark/>
          </w:tcPr>
          <w:p w14:paraId="7ACAC46F"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Dj</w:t>
            </w:r>
          </w:p>
        </w:tc>
        <w:tc>
          <w:tcPr>
            <w:tcW w:w="1543" w:type="dxa"/>
            <w:tcBorders>
              <w:top w:val="single" w:sz="4" w:space="0" w:color="auto"/>
              <w:left w:val="single" w:sz="4" w:space="0" w:color="auto"/>
              <w:bottom w:val="single" w:sz="4" w:space="0" w:color="auto"/>
              <w:right w:val="single" w:sz="4" w:space="0" w:color="auto"/>
            </w:tcBorders>
            <w:vAlign w:val="center"/>
            <w:hideMark/>
          </w:tcPr>
          <w:p w14:paraId="4FDED6C0"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Nvarchar (100)</w:t>
            </w:r>
          </w:p>
        </w:tc>
        <w:tc>
          <w:tcPr>
            <w:tcW w:w="3066" w:type="dxa"/>
            <w:tcBorders>
              <w:top w:val="single" w:sz="4" w:space="0" w:color="auto"/>
              <w:left w:val="single" w:sz="4" w:space="0" w:color="auto"/>
              <w:bottom w:val="single" w:sz="4" w:space="0" w:color="auto"/>
              <w:right w:val="single" w:sz="4" w:space="0" w:color="auto"/>
            </w:tcBorders>
            <w:vAlign w:val="center"/>
            <w:hideMark/>
          </w:tcPr>
          <w:p w14:paraId="32E16A7A"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Chuỗi từ 1 đến 100 kí tự</w:t>
            </w:r>
          </w:p>
        </w:tc>
        <w:tc>
          <w:tcPr>
            <w:tcW w:w="1512" w:type="dxa"/>
            <w:tcBorders>
              <w:top w:val="single" w:sz="4" w:space="0" w:color="auto"/>
              <w:left w:val="single" w:sz="4" w:space="0" w:color="auto"/>
              <w:bottom w:val="single" w:sz="4" w:space="0" w:color="auto"/>
              <w:right w:val="single" w:sz="4" w:space="0" w:color="auto"/>
            </w:tcBorders>
            <w:vAlign w:val="center"/>
          </w:tcPr>
          <w:p w14:paraId="0CBEA549" w14:textId="77777777" w:rsidR="00EF1375" w:rsidRPr="004822D8" w:rsidRDefault="00EF1375" w:rsidP="00B74F48">
            <w:pPr>
              <w:jc w:val="center"/>
              <w:rPr>
                <w:rFonts w:ascii="Times New Roman" w:hAnsi="Times New Roman" w:cs="Times New Roman"/>
                <w:sz w:val="28"/>
                <w:szCs w:val="28"/>
              </w:rPr>
            </w:pPr>
          </w:p>
        </w:tc>
      </w:tr>
      <w:tr w:rsidR="00EF1375" w:rsidRPr="004822D8" w14:paraId="22344166" w14:textId="77777777" w:rsidTr="003930D7">
        <w:tc>
          <w:tcPr>
            <w:tcW w:w="670" w:type="dxa"/>
            <w:tcBorders>
              <w:top w:val="single" w:sz="4" w:space="0" w:color="auto"/>
              <w:left w:val="single" w:sz="4" w:space="0" w:color="auto"/>
              <w:bottom w:val="single" w:sz="4" w:space="0" w:color="auto"/>
              <w:right w:val="single" w:sz="4" w:space="0" w:color="auto"/>
            </w:tcBorders>
            <w:vAlign w:val="center"/>
            <w:hideMark/>
          </w:tcPr>
          <w:p w14:paraId="546CEA6D"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9</w:t>
            </w:r>
          </w:p>
        </w:tc>
        <w:tc>
          <w:tcPr>
            <w:tcW w:w="1845" w:type="dxa"/>
            <w:tcBorders>
              <w:top w:val="single" w:sz="4" w:space="0" w:color="auto"/>
              <w:left w:val="single" w:sz="4" w:space="0" w:color="auto"/>
              <w:bottom w:val="single" w:sz="4" w:space="0" w:color="auto"/>
              <w:right w:val="single" w:sz="4" w:space="0" w:color="auto"/>
            </w:tcBorders>
            <w:vAlign w:val="center"/>
            <w:hideMark/>
          </w:tcPr>
          <w:p w14:paraId="716A2B71"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GiaDichVu</w:t>
            </w:r>
          </w:p>
        </w:tc>
        <w:tc>
          <w:tcPr>
            <w:tcW w:w="1543" w:type="dxa"/>
            <w:tcBorders>
              <w:top w:val="single" w:sz="4" w:space="0" w:color="auto"/>
              <w:left w:val="single" w:sz="4" w:space="0" w:color="auto"/>
              <w:bottom w:val="single" w:sz="4" w:space="0" w:color="auto"/>
              <w:right w:val="single" w:sz="4" w:space="0" w:color="auto"/>
            </w:tcBorders>
            <w:vAlign w:val="center"/>
            <w:hideMark/>
          </w:tcPr>
          <w:p w14:paraId="111171B5"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Money</w:t>
            </w:r>
          </w:p>
        </w:tc>
        <w:tc>
          <w:tcPr>
            <w:tcW w:w="3066" w:type="dxa"/>
            <w:tcBorders>
              <w:top w:val="single" w:sz="4" w:space="0" w:color="auto"/>
              <w:left w:val="single" w:sz="4" w:space="0" w:color="auto"/>
              <w:bottom w:val="single" w:sz="4" w:space="0" w:color="auto"/>
              <w:right w:val="single" w:sz="4" w:space="0" w:color="auto"/>
            </w:tcBorders>
            <w:vAlign w:val="center"/>
            <w:hideMark/>
          </w:tcPr>
          <w:p w14:paraId="6543F6B5"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Các số nguyên không âm</w:t>
            </w:r>
          </w:p>
        </w:tc>
        <w:tc>
          <w:tcPr>
            <w:tcW w:w="1512" w:type="dxa"/>
            <w:tcBorders>
              <w:top w:val="single" w:sz="4" w:space="0" w:color="auto"/>
              <w:left w:val="single" w:sz="4" w:space="0" w:color="auto"/>
              <w:bottom w:val="single" w:sz="4" w:space="0" w:color="auto"/>
              <w:right w:val="single" w:sz="4" w:space="0" w:color="auto"/>
            </w:tcBorders>
            <w:vAlign w:val="center"/>
            <w:hideMark/>
          </w:tcPr>
          <w:p w14:paraId="7B5C624E"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Tiền của set dịch vụ</w:t>
            </w:r>
          </w:p>
        </w:tc>
      </w:tr>
    </w:tbl>
    <w:p w14:paraId="49BDB1A8" w14:textId="77777777" w:rsidR="00EF1375" w:rsidRPr="004822D8" w:rsidRDefault="00EF1375" w:rsidP="00941D74">
      <w:pPr>
        <w:pStyle w:val="ListParagraph"/>
        <w:ind w:left="1800"/>
        <w:rPr>
          <w:rFonts w:ascii="Times New Roman" w:hAnsi="Times New Roman" w:cs="Times New Roman"/>
          <w:sz w:val="28"/>
          <w:szCs w:val="28"/>
        </w:rPr>
      </w:pPr>
    </w:p>
    <w:p w14:paraId="0D555E70" w14:textId="77777777" w:rsidR="00EF1375" w:rsidRPr="004822D8" w:rsidRDefault="00EF1375" w:rsidP="00941D74">
      <w:pPr>
        <w:pStyle w:val="ListParagraph"/>
        <w:numPr>
          <w:ilvl w:val="2"/>
          <w:numId w:val="21"/>
        </w:numPr>
        <w:rPr>
          <w:rFonts w:ascii="Times New Roman" w:hAnsi="Times New Roman" w:cs="Times New Roman"/>
          <w:b/>
          <w:sz w:val="28"/>
          <w:szCs w:val="28"/>
        </w:rPr>
      </w:pPr>
      <w:r w:rsidRPr="004822D8">
        <w:rPr>
          <w:rFonts w:ascii="Times New Roman" w:hAnsi="Times New Roman" w:cs="Times New Roman"/>
          <w:b/>
          <w:sz w:val="28"/>
          <w:szCs w:val="28"/>
        </w:rPr>
        <w:t>Bảng Tiec</w:t>
      </w:r>
    </w:p>
    <w:tbl>
      <w:tblPr>
        <w:tblW w:w="8636" w:type="dxa"/>
        <w:tblInd w:w="715" w:type="dxa"/>
        <w:tblLook w:val="04A0" w:firstRow="1" w:lastRow="0" w:firstColumn="1" w:lastColumn="0" w:noHBand="0" w:noVBand="1"/>
      </w:tblPr>
      <w:tblGrid>
        <w:gridCol w:w="746"/>
        <w:gridCol w:w="1758"/>
        <w:gridCol w:w="1641"/>
        <w:gridCol w:w="2986"/>
        <w:gridCol w:w="1505"/>
      </w:tblGrid>
      <w:tr w:rsidR="00EF1375" w:rsidRPr="004822D8" w14:paraId="4CDCA8B1" w14:textId="77777777" w:rsidTr="003930D7">
        <w:tc>
          <w:tcPr>
            <w:tcW w:w="670" w:type="dxa"/>
            <w:tcBorders>
              <w:top w:val="single" w:sz="4" w:space="0" w:color="auto"/>
              <w:left w:val="single" w:sz="4" w:space="0" w:color="auto"/>
              <w:bottom w:val="single" w:sz="4" w:space="0" w:color="auto"/>
              <w:right w:val="single" w:sz="4" w:space="0" w:color="auto"/>
            </w:tcBorders>
            <w:vAlign w:val="center"/>
            <w:hideMark/>
          </w:tcPr>
          <w:p w14:paraId="1F14B173" w14:textId="77777777" w:rsidR="00EF1375" w:rsidRPr="004822D8" w:rsidRDefault="00EF1375" w:rsidP="00B74F48">
            <w:pPr>
              <w:jc w:val="center"/>
              <w:rPr>
                <w:rFonts w:ascii="Times New Roman" w:hAnsi="Times New Roman" w:cs="Times New Roman"/>
                <w:b/>
                <w:sz w:val="28"/>
                <w:szCs w:val="28"/>
              </w:rPr>
            </w:pPr>
            <w:r w:rsidRPr="004822D8">
              <w:rPr>
                <w:rFonts w:ascii="Times New Roman" w:hAnsi="Times New Roman" w:cs="Times New Roman"/>
                <w:b/>
                <w:sz w:val="28"/>
                <w:szCs w:val="28"/>
              </w:rPr>
              <w:t>STT</w:t>
            </w:r>
          </w:p>
        </w:tc>
        <w:tc>
          <w:tcPr>
            <w:tcW w:w="1766" w:type="dxa"/>
            <w:tcBorders>
              <w:top w:val="single" w:sz="4" w:space="0" w:color="auto"/>
              <w:left w:val="single" w:sz="4" w:space="0" w:color="auto"/>
              <w:bottom w:val="single" w:sz="4" w:space="0" w:color="auto"/>
              <w:right w:val="single" w:sz="4" w:space="0" w:color="auto"/>
            </w:tcBorders>
            <w:vAlign w:val="center"/>
            <w:hideMark/>
          </w:tcPr>
          <w:p w14:paraId="77E85C8B" w14:textId="77777777" w:rsidR="00EF1375" w:rsidRPr="004822D8" w:rsidRDefault="00EF1375" w:rsidP="00B74F48">
            <w:pPr>
              <w:jc w:val="center"/>
              <w:rPr>
                <w:rFonts w:ascii="Times New Roman" w:hAnsi="Times New Roman" w:cs="Times New Roman"/>
                <w:b/>
                <w:sz w:val="28"/>
                <w:szCs w:val="28"/>
              </w:rPr>
            </w:pPr>
            <w:r w:rsidRPr="004822D8">
              <w:rPr>
                <w:rFonts w:ascii="Times New Roman" w:hAnsi="Times New Roman" w:cs="Times New Roman"/>
                <w:b/>
                <w:sz w:val="28"/>
                <w:szCs w:val="28"/>
              </w:rPr>
              <w:t>Thuộc tính</w:t>
            </w:r>
          </w:p>
        </w:tc>
        <w:tc>
          <w:tcPr>
            <w:tcW w:w="1650" w:type="dxa"/>
            <w:tcBorders>
              <w:top w:val="single" w:sz="4" w:space="0" w:color="auto"/>
              <w:left w:val="single" w:sz="4" w:space="0" w:color="auto"/>
              <w:bottom w:val="single" w:sz="4" w:space="0" w:color="auto"/>
              <w:right w:val="single" w:sz="4" w:space="0" w:color="auto"/>
            </w:tcBorders>
            <w:vAlign w:val="center"/>
            <w:hideMark/>
          </w:tcPr>
          <w:p w14:paraId="2833438C" w14:textId="77777777" w:rsidR="00EF1375" w:rsidRPr="004822D8" w:rsidRDefault="00EF1375" w:rsidP="00B74F48">
            <w:pPr>
              <w:jc w:val="center"/>
              <w:rPr>
                <w:rFonts w:ascii="Times New Roman" w:hAnsi="Times New Roman" w:cs="Times New Roman"/>
                <w:b/>
                <w:sz w:val="28"/>
                <w:szCs w:val="28"/>
              </w:rPr>
            </w:pPr>
            <w:r w:rsidRPr="004822D8">
              <w:rPr>
                <w:rFonts w:ascii="Times New Roman" w:hAnsi="Times New Roman" w:cs="Times New Roman"/>
                <w:b/>
                <w:sz w:val="28"/>
                <w:szCs w:val="28"/>
              </w:rPr>
              <w:t>Kiểu dữ dữ liệu</w:t>
            </w:r>
          </w:p>
        </w:tc>
        <w:tc>
          <w:tcPr>
            <w:tcW w:w="3030" w:type="dxa"/>
            <w:tcBorders>
              <w:top w:val="single" w:sz="4" w:space="0" w:color="auto"/>
              <w:left w:val="single" w:sz="4" w:space="0" w:color="auto"/>
              <w:bottom w:val="single" w:sz="4" w:space="0" w:color="auto"/>
              <w:right w:val="single" w:sz="4" w:space="0" w:color="auto"/>
            </w:tcBorders>
            <w:vAlign w:val="center"/>
            <w:hideMark/>
          </w:tcPr>
          <w:p w14:paraId="51B31FDC" w14:textId="77777777" w:rsidR="00EF1375" w:rsidRPr="004822D8" w:rsidRDefault="00EF1375" w:rsidP="00B74F48">
            <w:pPr>
              <w:jc w:val="center"/>
              <w:rPr>
                <w:rFonts w:ascii="Times New Roman" w:hAnsi="Times New Roman" w:cs="Times New Roman"/>
                <w:b/>
                <w:sz w:val="28"/>
                <w:szCs w:val="28"/>
              </w:rPr>
            </w:pPr>
            <w:r w:rsidRPr="004822D8">
              <w:rPr>
                <w:rFonts w:ascii="Times New Roman" w:hAnsi="Times New Roman" w:cs="Times New Roman"/>
                <w:b/>
                <w:sz w:val="28"/>
                <w:szCs w:val="28"/>
              </w:rPr>
              <w:t>Ràng buộc</w:t>
            </w:r>
          </w:p>
        </w:tc>
        <w:tc>
          <w:tcPr>
            <w:tcW w:w="1520" w:type="dxa"/>
            <w:tcBorders>
              <w:top w:val="single" w:sz="4" w:space="0" w:color="auto"/>
              <w:left w:val="single" w:sz="4" w:space="0" w:color="auto"/>
              <w:bottom w:val="single" w:sz="4" w:space="0" w:color="auto"/>
              <w:right w:val="single" w:sz="4" w:space="0" w:color="auto"/>
            </w:tcBorders>
            <w:vAlign w:val="center"/>
            <w:hideMark/>
          </w:tcPr>
          <w:p w14:paraId="5FDA1822" w14:textId="77777777" w:rsidR="00EF1375" w:rsidRPr="004822D8" w:rsidRDefault="00EF1375" w:rsidP="00B74F48">
            <w:pPr>
              <w:jc w:val="center"/>
              <w:rPr>
                <w:rFonts w:ascii="Times New Roman" w:hAnsi="Times New Roman" w:cs="Times New Roman"/>
                <w:b/>
                <w:sz w:val="28"/>
                <w:szCs w:val="28"/>
              </w:rPr>
            </w:pPr>
            <w:r w:rsidRPr="004822D8">
              <w:rPr>
                <w:rFonts w:ascii="Times New Roman" w:hAnsi="Times New Roman" w:cs="Times New Roman"/>
                <w:b/>
                <w:sz w:val="28"/>
                <w:szCs w:val="28"/>
              </w:rPr>
              <w:t>Diễn giải</w:t>
            </w:r>
          </w:p>
        </w:tc>
      </w:tr>
      <w:tr w:rsidR="00EF1375" w:rsidRPr="004822D8" w14:paraId="517D73F1" w14:textId="77777777" w:rsidTr="003930D7">
        <w:tc>
          <w:tcPr>
            <w:tcW w:w="670" w:type="dxa"/>
            <w:tcBorders>
              <w:top w:val="single" w:sz="4" w:space="0" w:color="auto"/>
              <w:left w:val="single" w:sz="4" w:space="0" w:color="auto"/>
              <w:bottom w:val="single" w:sz="4" w:space="0" w:color="auto"/>
              <w:right w:val="single" w:sz="4" w:space="0" w:color="auto"/>
            </w:tcBorders>
            <w:vAlign w:val="center"/>
            <w:hideMark/>
          </w:tcPr>
          <w:p w14:paraId="48406E0F"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1</w:t>
            </w:r>
          </w:p>
        </w:tc>
        <w:tc>
          <w:tcPr>
            <w:tcW w:w="1766" w:type="dxa"/>
            <w:tcBorders>
              <w:top w:val="single" w:sz="4" w:space="0" w:color="auto"/>
              <w:left w:val="single" w:sz="4" w:space="0" w:color="auto"/>
              <w:bottom w:val="single" w:sz="4" w:space="0" w:color="auto"/>
              <w:right w:val="single" w:sz="4" w:space="0" w:color="auto"/>
            </w:tcBorders>
            <w:vAlign w:val="center"/>
            <w:hideMark/>
          </w:tcPr>
          <w:p w14:paraId="6ACB1488"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Id</w:t>
            </w:r>
          </w:p>
        </w:tc>
        <w:tc>
          <w:tcPr>
            <w:tcW w:w="1650" w:type="dxa"/>
            <w:tcBorders>
              <w:top w:val="single" w:sz="4" w:space="0" w:color="auto"/>
              <w:left w:val="single" w:sz="4" w:space="0" w:color="auto"/>
              <w:bottom w:val="single" w:sz="4" w:space="0" w:color="auto"/>
              <w:right w:val="single" w:sz="4" w:space="0" w:color="auto"/>
            </w:tcBorders>
            <w:vAlign w:val="center"/>
            <w:hideMark/>
          </w:tcPr>
          <w:p w14:paraId="0BDF9281"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Int</w:t>
            </w:r>
          </w:p>
        </w:tc>
        <w:tc>
          <w:tcPr>
            <w:tcW w:w="3030" w:type="dxa"/>
            <w:tcBorders>
              <w:top w:val="single" w:sz="4" w:space="0" w:color="auto"/>
              <w:left w:val="single" w:sz="4" w:space="0" w:color="auto"/>
              <w:bottom w:val="single" w:sz="4" w:space="0" w:color="auto"/>
              <w:right w:val="single" w:sz="4" w:space="0" w:color="auto"/>
            </w:tcBorders>
            <w:vAlign w:val="center"/>
            <w:hideMark/>
          </w:tcPr>
          <w:p w14:paraId="1B042453"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Các số nguyên không âm</w:t>
            </w:r>
          </w:p>
        </w:tc>
        <w:tc>
          <w:tcPr>
            <w:tcW w:w="1520" w:type="dxa"/>
            <w:tcBorders>
              <w:top w:val="single" w:sz="4" w:space="0" w:color="auto"/>
              <w:left w:val="single" w:sz="4" w:space="0" w:color="auto"/>
              <w:bottom w:val="single" w:sz="4" w:space="0" w:color="auto"/>
              <w:right w:val="single" w:sz="4" w:space="0" w:color="auto"/>
            </w:tcBorders>
            <w:vAlign w:val="center"/>
            <w:hideMark/>
          </w:tcPr>
          <w:p w14:paraId="08F2463E"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Khóa chính</w:t>
            </w:r>
          </w:p>
        </w:tc>
      </w:tr>
      <w:tr w:rsidR="00EF1375" w:rsidRPr="004822D8" w14:paraId="1B6A249F" w14:textId="77777777" w:rsidTr="003930D7">
        <w:tc>
          <w:tcPr>
            <w:tcW w:w="670" w:type="dxa"/>
            <w:tcBorders>
              <w:top w:val="single" w:sz="4" w:space="0" w:color="auto"/>
              <w:left w:val="single" w:sz="4" w:space="0" w:color="auto"/>
              <w:bottom w:val="single" w:sz="4" w:space="0" w:color="auto"/>
              <w:right w:val="single" w:sz="4" w:space="0" w:color="auto"/>
            </w:tcBorders>
            <w:vAlign w:val="center"/>
            <w:hideMark/>
          </w:tcPr>
          <w:p w14:paraId="54D5BFF6"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2</w:t>
            </w:r>
          </w:p>
        </w:tc>
        <w:tc>
          <w:tcPr>
            <w:tcW w:w="1766" w:type="dxa"/>
            <w:tcBorders>
              <w:top w:val="single" w:sz="4" w:space="0" w:color="auto"/>
              <w:left w:val="single" w:sz="4" w:space="0" w:color="auto"/>
              <w:bottom w:val="single" w:sz="4" w:space="0" w:color="auto"/>
              <w:right w:val="single" w:sz="4" w:space="0" w:color="auto"/>
            </w:tcBorders>
            <w:vAlign w:val="center"/>
            <w:hideMark/>
          </w:tcPr>
          <w:p w14:paraId="27323149"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Ca</w:t>
            </w:r>
          </w:p>
        </w:tc>
        <w:tc>
          <w:tcPr>
            <w:tcW w:w="1650" w:type="dxa"/>
            <w:tcBorders>
              <w:top w:val="single" w:sz="4" w:space="0" w:color="auto"/>
              <w:left w:val="single" w:sz="4" w:space="0" w:color="auto"/>
              <w:bottom w:val="single" w:sz="4" w:space="0" w:color="auto"/>
              <w:right w:val="single" w:sz="4" w:space="0" w:color="auto"/>
            </w:tcBorders>
            <w:vAlign w:val="center"/>
            <w:hideMark/>
          </w:tcPr>
          <w:p w14:paraId="4B998D18"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Nvarchar (20)</w:t>
            </w:r>
          </w:p>
        </w:tc>
        <w:tc>
          <w:tcPr>
            <w:tcW w:w="3030" w:type="dxa"/>
            <w:tcBorders>
              <w:top w:val="single" w:sz="4" w:space="0" w:color="auto"/>
              <w:left w:val="single" w:sz="4" w:space="0" w:color="auto"/>
              <w:bottom w:val="single" w:sz="4" w:space="0" w:color="auto"/>
              <w:right w:val="single" w:sz="4" w:space="0" w:color="auto"/>
            </w:tcBorders>
            <w:vAlign w:val="center"/>
            <w:hideMark/>
          </w:tcPr>
          <w:p w14:paraId="5CC6A7CF"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Chuỗi từ 1 đến 20 kí tự</w:t>
            </w:r>
          </w:p>
        </w:tc>
        <w:tc>
          <w:tcPr>
            <w:tcW w:w="1520" w:type="dxa"/>
            <w:tcBorders>
              <w:top w:val="single" w:sz="4" w:space="0" w:color="auto"/>
              <w:left w:val="single" w:sz="4" w:space="0" w:color="auto"/>
              <w:bottom w:val="single" w:sz="4" w:space="0" w:color="auto"/>
              <w:right w:val="single" w:sz="4" w:space="0" w:color="auto"/>
            </w:tcBorders>
            <w:vAlign w:val="center"/>
          </w:tcPr>
          <w:p w14:paraId="4C20A516" w14:textId="77777777" w:rsidR="00EF1375" w:rsidRPr="004822D8" w:rsidRDefault="00EF1375" w:rsidP="00B74F48">
            <w:pPr>
              <w:jc w:val="center"/>
              <w:rPr>
                <w:rFonts w:ascii="Times New Roman" w:hAnsi="Times New Roman" w:cs="Times New Roman"/>
                <w:sz w:val="28"/>
                <w:szCs w:val="28"/>
              </w:rPr>
            </w:pPr>
          </w:p>
        </w:tc>
      </w:tr>
      <w:tr w:rsidR="00EF1375" w:rsidRPr="004822D8" w14:paraId="1B524F57" w14:textId="77777777" w:rsidTr="003930D7">
        <w:tc>
          <w:tcPr>
            <w:tcW w:w="670" w:type="dxa"/>
            <w:tcBorders>
              <w:top w:val="single" w:sz="4" w:space="0" w:color="auto"/>
              <w:left w:val="single" w:sz="4" w:space="0" w:color="auto"/>
              <w:bottom w:val="single" w:sz="4" w:space="0" w:color="auto"/>
              <w:right w:val="single" w:sz="4" w:space="0" w:color="auto"/>
            </w:tcBorders>
            <w:vAlign w:val="center"/>
            <w:hideMark/>
          </w:tcPr>
          <w:p w14:paraId="520BA341"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3</w:t>
            </w:r>
          </w:p>
        </w:tc>
        <w:tc>
          <w:tcPr>
            <w:tcW w:w="1766" w:type="dxa"/>
            <w:tcBorders>
              <w:top w:val="single" w:sz="4" w:space="0" w:color="auto"/>
              <w:left w:val="single" w:sz="4" w:space="0" w:color="auto"/>
              <w:bottom w:val="single" w:sz="4" w:space="0" w:color="auto"/>
              <w:right w:val="single" w:sz="4" w:space="0" w:color="auto"/>
            </w:tcBorders>
            <w:vAlign w:val="center"/>
            <w:hideMark/>
          </w:tcPr>
          <w:p w14:paraId="2382D6FF"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TrangThai</w:t>
            </w:r>
          </w:p>
        </w:tc>
        <w:tc>
          <w:tcPr>
            <w:tcW w:w="1650" w:type="dxa"/>
            <w:tcBorders>
              <w:top w:val="single" w:sz="4" w:space="0" w:color="auto"/>
              <w:left w:val="single" w:sz="4" w:space="0" w:color="auto"/>
              <w:bottom w:val="single" w:sz="4" w:space="0" w:color="auto"/>
              <w:right w:val="single" w:sz="4" w:space="0" w:color="auto"/>
            </w:tcBorders>
            <w:vAlign w:val="center"/>
            <w:hideMark/>
          </w:tcPr>
          <w:p w14:paraId="6D7EBB11"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Nvarchar (100)</w:t>
            </w:r>
          </w:p>
        </w:tc>
        <w:tc>
          <w:tcPr>
            <w:tcW w:w="3030" w:type="dxa"/>
            <w:tcBorders>
              <w:top w:val="single" w:sz="4" w:space="0" w:color="auto"/>
              <w:left w:val="single" w:sz="4" w:space="0" w:color="auto"/>
              <w:bottom w:val="single" w:sz="4" w:space="0" w:color="auto"/>
              <w:right w:val="single" w:sz="4" w:space="0" w:color="auto"/>
            </w:tcBorders>
            <w:vAlign w:val="center"/>
          </w:tcPr>
          <w:p w14:paraId="31DB717D"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“Sẵn sàng” hoặc “không sẵn sàng”</w:t>
            </w:r>
          </w:p>
        </w:tc>
        <w:tc>
          <w:tcPr>
            <w:tcW w:w="1520" w:type="dxa"/>
            <w:tcBorders>
              <w:top w:val="single" w:sz="4" w:space="0" w:color="auto"/>
              <w:left w:val="single" w:sz="4" w:space="0" w:color="auto"/>
              <w:bottom w:val="single" w:sz="4" w:space="0" w:color="auto"/>
              <w:right w:val="single" w:sz="4" w:space="0" w:color="auto"/>
            </w:tcBorders>
            <w:vAlign w:val="center"/>
          </w:tcPr>
          <w:p w14:paraId="4A9D9B0E" w14:textId="77777777" w:rsidR="00EF1375" w:rsidRPr="004822D8" w:rsidRDefault="00EF1375" w:rsidP="00B74F48">
            <w:pPr>
              <w:jc w:val="center"/>
              <w:rPr>
                <w:rFonts w:ascii="Times New Roman" w:hAnsi="Times New Roman" w:cs="Times New Roman"/>
                <w:sz w:val="28"/>
                <w:szCs w:val="28"/>
              </w:rPr>
            </w:pPr>
          </w:p>
        </w:tc>
      </w:tr>
    </w:tbl>
    <w:p w14:paraId="3FBA7B9F" w14:textId="77777777" w:rsidR="00EF1375" w:rsidRPr="004822D8" w:rsidRDefault="00EF1375" w:rsidP="00941D74">
      <w:pPr>
        <w:pStyle w:val="ListParagraph"/>
        <w:numPr>
          <w:ilvl w:val="2"/>
          <w:numId w:val="21"/>
        </w:numPr>
        <w:rPr>
          <w:rFonts w:ascii="Times New Roman" w:hAnsi="Times New Roman" w:cs="Times New Roman"/>
          <w:b/>
          <w:sz w:val="28"/>
          <w:szCs w:val="28"/>
        </w:rPr>
      </w:pPr>
      <w:r w:rsidRPr="004822D8">
        <w:rPr>
          <w:rFonts w:ascii="Times New Roman" w:hAnsi="Times New Roman" w:cs="Times New Roman"/>
          <w:b/>
          <w:sz w:val="28"/>
          <w:szCs w:val="28"/>
        </w:rPr>
        <w:t>Bảng ThongTinKhachHang</w:t>
      </w:r>
    </w:p>
    <w:tbl>
      <w:tblPr>
        <w:tblW w:w="8636" w:type="dxa"/>
        <w:tblInd w:w="715" w:type="dxa"/>
        <w:tblLook w:val="04A0" w:firstRow="1" w:lastRow="0" w:firstColumn="1" w:lastColumn="0" w:noHBand="0" w:noVBand="1"/>
      </w:tblPr>
      <w:tblGrid>
        <w:gridCol w:w="746"/>
        <w:gridCol w:w="1989"/>
        <w:gridCol w:w="1582"/>
        <w:gridCol w:w="2858"/>
        <w:gridCol w:w="1461"/>
      </w:tblGrid>
      <w:tr w:rsidR="00EF1375" w:rsidRPr="004822D8" w14:paraId="64C9F249" w14:textId="77777777" w:rsidTr="003930D7">
        <w:tc>
          <w:tcPr>
            <w:tcW w:w="670" w:type="dxa"/>
            <w:tcBorders>
              <w:top w:val="single" w:sz="4" w:space="0" w:color="auto"/>
              <w:left w:val="single" w:sz="4" w:space="0" w:color="auto"/>
              <w:bottom w:val="single" w:sz="4" w:space="0" w:color="auto"/>
              <w:right w:val="single" w:sz="4" w:space="0" w:color="auto"/>
            </w:tcBorders>
            <w:vAlign w:val="center"/>
            <w:hideMark/>
          </w:tcPr>
          <w:p w14:paraId="70255362" w14:textId="77777777" w:rsidR="00EF1375" w:rsidRPr="004822D8" w:rsidRDefault="00EF1375" w:rsidP="00B74F48">
            <w:pPr>
              <w:jc w:val="center"/>
              <w:rPr>
                <w:rFonts w:ascii="Times New Roman" w:hAnsi="Times New Roman" w:cs="Times New Roman"/>
                <w:b/>
                <w:sz w:val="28"/>
                <w:szCs w:val="28"/>
              </w:rPr>
            </w:pPr>
            <w:r w:rsidRPr="004822D8">
              <w:rPr>
                <w:rFonts w:ascii="Times New Roman" w:hAnsi="Times New Roman" w:cs="Times New Roman"/>
                <w:b/>
                <w:sz w:val="28"/>
                <w:szCs w:val="28"/>
              </w:rPr>
              <w:t>STT</w:t>
            </w:r>
          </w:p>
        </w:tc>
        <w:tc>
          <w:tcPr>
            <w:tcW w:w="1799" w:type="dxa"/>
            <w:tcBorders>
              <w:top w:val="single" w:sz="4" w:space="0" w:color="auto"/>
              <w:left w:val="single" w:sz="4" w:space="0" w:color="auto"/>
              <w:bottom w:val="single" w:sz="4" w:space="0" w:color="auto"/>
              <w:right w:val="single" w:sz="4" w:space="0" w:color="auto"/>
            </w:tcBorders>
            <w:vAlign w:val="center"/>
            <w:hideMark/>
          </w:tcPr>
          <w:p w14:paraId="62FCC186" w14:textId="77777777" w:rsidR="00EF1375" w:rsidRPr="004822D8" w:rsidRDefault="00EF1375" w:rsidP="00B74F48">
            <w:pPr>
              <w:jc w:val="center"/>
              <w:rPr>
                <w:rFonts w:ascii="Times New Roman" w:hAnsi="Times New Roman" w:cs="Times New Roman"/>
                <w:b/>
                <w:sz w:val="28"/>
                <w:szCs w:val="28"/>
              </w:rPr>
            </w:pPr>
            <w:r w:rsidRPr="004822D8">
              <w:rPr>
                <w:rFonts w:ascii="Times New Roman" w:hAnsi="Times New Roman" w:cs="Times New Roman"/>
                <w:b/>
                <w:sz w:val="28"/>
                <w:szCs w:val="28"/>
              </w:rPr>
              <w:t>Thuộc tính</w:t>
            </w:r>
          </w:p>
        </w:tc>
        <w:tc>
          <w:tcPr>
            <w:tcW w:w="1613" w:type="dxa"/>
            <w:tcBorders>
              <w:top w:val="single" w:sz="4" w:space="0" w:color="auto"/>
              <w:left w:val="single" w:sz="4" w:space="0" w:color="auto"/>
              <w:bottom w:val="single" w:sz="4" w:space="0" w:color="auto"/>
              <w:right w:val="single" w:sz="4" w:space="0" w:color="auto"/>
            </w:tcBorders>
            <w:vAlign w:val="center"/>
            <w:hideMark/>
          </w:tcPr>
          <w:p w14:paraId="15991350" w14:textId="77777777" w:rsidR="00EF1375" w:rsidRPr="004822D8" w:rsidRDefault="00EF1375" w:rsidP="00B74F48">
            <w:pPr>
              <w:jc w:val="center"/>
              <w:rPr>
                <w:rFonts w:ascii="Times New Roman" w:hAnsi="Times New Roman" w:cs="Times New Roman"/>
                <w:b/>
                <w:sz w:val="28"/>
                <w:szCs w:val="28"/>
              </w:rPr>
            </w:pPr>
            <w:r w:rsidRPr="004822D8">
              <w:rPr>
                <w:rFonts w:ascii="Times New Roman" w:hAnsi="Times New Roman" w:cs="Times New Roman"/>
                <w:b/>
                <w:sz w:val="28"/>
                <w:szCs w:val="28"/>
              </w:rPr>
              <w:t>Kiểu dữ dữ liệu</w:t>
            </w:r>
          </w:p>
        </w:tc>
        <w:tc>
          <w:tcPr>
            <w:tcW w:w="3033" w:type="dxa"/>
            <w:tcBorders>
              <w:top w:val="single" w:sz="4" w:space="0" w:color="auto"/>
              <w:left w:val="single" w:sz="4" w:space="0" w:color="auto"/>
              <w:bottom w:val="single" w:sz="4" w:space="0" w:color="auto"/>
              <w:right w:val="single" w:sz="4" w:space="0" w:color="auto"/>
            </w:tcBorders>
            <w:vAlign w:val="center"/>
            <w:hideMark/>
          </w:tcPr>
          <w:p w14:paraId="2C86B18A" w14:textId="77777777" w:rsidR="00EF1375" w:rsidRPr="004822D8" w:rsidRDefault="00EF1375" w:rsidP="00B74F48">
            <w:pPr>
              <w:jc w:val="center"/>
              <w:rPr>
                <w:rFonts w:ascii="Times New Roman" w:hAnsi="Times New Roman" w:cs="Times New Roman"/>
                <w:b/>
                <w:sz w:val="28"/>
                <w:szCs w:val="28"/>
              </w:rPr>
            </w:pPr>
            <w:r w:rsidRPr="004822D8">
              <w:rPr>
                <w:rFonts w:ascii="Times New Roman" w:hAnsi="Times New Roman" w:cs="Times New Roman"/>
                <w:b/>
                <w:sz w:val="28"/>
                <w:szCs w:val="28"/>
              </w:rPr>
              <w:t>Ràng buộc</w:t>
            </w:r>
          </w:p>
        </w:tc>
        <w:tc>
          <w:tcPr>
            <w:tcW w:w="1521" w:type="dxa"/>
            <w:tcBorders>
              <w:top w:val="single" w:sz="4" w:space="0" w:color="auto"/>
              <w:left w:val="single" w:sz="4" w:space="0" w:color="auto"/>
              <w:bottom w:val="single" w:sz="4" w:space="0" w:color="auto"/>
              <w:right w:val="single" w:sz="4" w:space="0" w:color="auto"/>
            </w:tcBorders>
            <w:vAlign w:val="center"/>
            <w:hideMark/>
          </w:tcPr>
          <w:p w14:paraId="4655CDEE" w14:textId="77777777" w:rsidR="00EF1375" w:rsidRPr="004822D8" w:rsidRDefault="00EF1375" w:rsidP="00B74F48">
            <w:pPr>
              <w:jc w:val="center"/>
              <w:rPr>
                <w:rFonts w:ascii="Times New Roman" w:hAnsi="Times New Roman" w:cs="Times New Roman"/>
                <w:b/>
                <w:sz w:val="28"/>
                <w:szCs w:val="28"/>
              </w:rPr>
            </w:pPr>
            <w:r w:rsidRPr="004822D8">
              <w:rPr>
                <w:rFonts w:ascii="Times New Roman" w:hAnsi="Times New Roman" w:cs="Times New Roman"/>
                <w:b/>
                <w:sz w:val="28"/>
                <w:szCs w:val="28"/>
              </w:rPr>
              <w:t>Diễn giải</w:t>
            </w:r>
          </w:p>
        </w:tc>
      </w:tr>
      <w:tr w:rsidR="00EF1375" w:rsidRPr="004822D8" w14:paraId="6971FE0F" w14:textId="77777777" w:rsidTr="003930D7">
        <w:tc>
          <w:tcPr>
            <w:tcW w:w="670" w:type="dxa"/>
            <w:tcBorders>
              <w:top w:val="single" w:sz="4" w:space="0" w:color="auto"/>
              <w:left w:val="single" w:sz="4" w:space="0" w:color="auto"/>
              <w:bottom w:val="single" w:sz="4" w:space="0" w:color="auto"/>
              <w:right w:val="single" w:sz="4" w:space="0" w:color="auto"/>
            </w:tcBorders>
            <w:vAlign w:val="center"/>
            <w:hideMark/>
          </w:tcPr>
          <w:p w14:paraId="3260B7A8"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1</w:t>
            </w:r>
          </w:p>
        </w:tc>
        <w:tc>
          <w:tcPr>
            <w:tcW w:w="1799" w:type="dxa"/>
            <w:tcBorders>
              <w:top w:val="single" w:sz="4" w:space="0" w:color="auto"/>
              <w:left w:val="single" w:sz="4" w:space="0" w:color="auto"/>
              <w:bottom w:val="single" w:sz="4" w:space="0" w:color="auto"/>
              <w:right w:val="single" w:sz="4" w:space="0" w:color="auto"/>
            </w:tcBorders>
            <w:vAlign w:val="center"/>
            <w:hideMark/>
          </w:tcPr>
          <w:p w14:paraId="43727967"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Id</w:t>
            </w:r>
          </w:p>
        </w:tc>
        <w:tc>
          <w:tcPr>
            <w:tcW w:w="1613" w:type="dxa"/>
            <w:tcBorders>
              <w:top w:val="single" w:sz="4" w:space="0" w:color="auto"/>
              <w:left w:val="single" w:sz="4" w:space="0" w:color="auto"/>
              <w:bottom w:val="single" w:sz="4" w:space="0" w:color="auto"/>
              <w:right w:val="single" w:sz="4" w:space="0" w:color="auto"/>
            </w:tcBorders>
            <w:vAlign w:val="center"/>
            <w:hideMark/>
          </w:tcPr>
          <w:p w14:paraId="19A8484D"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Int</w:t>
            </w:r>
          </w:p>
        </w:tc>
        <w:tc>
          <w:tcPr>
            <w:tcW w:w="3033" w:type="dxa"/>
            <w:tcBorders>
              <w:top w:val="single" w:sz="4" w:space="0" w:color="auto"/>
              <w:left w:val="single" w:sz="4" w:space="0" w:color="auto"/>
              <w:bottom w:val="single" w:sz="4" w:space="0" w:color="auto"/>
              <w:right w:val="single" w:sz="4" w:space="0" w:color="auto"/>
            </w:tcBorders>
            <w:vAlign w:val="center"/>
            <w:hideMark/>
          </w:tcPr>
          <w:p w14:paraId="67EA6A51"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Các số nguyên không âm</w:t>
            </w:r>
          </w:p>
        </w:tc>
        <w:tc>
          <w:tcPr>
            <w:tcW w:w="1521" w:type="dxa"/>
            <w:tcBorders>
              <w:top w:val="single" w:sz="4" w:space="0" w:color="auto"/>
              <w:left w:val="single" w:sz="4" w:space="0" w:color="auto"/>
              <w:bottom w:val="single" w:sz="4" w:space="0" w:color="auto"/>
              <w:right w:val="single" w:sz="4" w:space="0" w:color="auto"/>
            </w:tcBorders>
            <w:vAlign w:val="center"/>
            <w:hideMark/>
          </w:tcPr>
          <w:p w14:paraId="26FD960B"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Khóa chính</w:t>
            </w:r>
          </w:p>
        </w:tc>
      </w:tr>
      <w:tr w:rsidR="00EF1375" w:rsidRPr="004822D8" w14:paraId="6F9EF29B" w14:textId="77777777" w:rsidTr="003930D7">
        <w:tc>
          <w:tcPr>
            <w:tcW w:w="670" w:type="dxa"/>
            <w:tcBorders>
              <w:top w:val="single" w:sz="4" w:space="0" w:color="auto"/>
              <w:left w:val="single" w:sz="4" w:space="0" w:color="auto"/>
              <w:bottom w:val="single" w:sz="4" w:space="0" w:color="auto"/>
              <w:right w:val="single" w:sz="4" w:space="0" w:color="auto"/>
            </w:tcBorders>
            <w:vAlign w:val="center"/>
            <w:hideMark/>
          </w:tcPr>
          <w:p w14:paraId="552C6C06"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2</w:t>
            </w:r>
          </w:p>
        </w:tc>
        <w:tc>
          <w:tcPr>
            <w:tcW w:w="1799" w:type="dxa"/>
            <w:tcBorders>
              <w:top w:val="single" w:sz="4" w:space="0" w:color="auto"/>
              <w:left w:val="single" w:sz="4" w:space="0" w:color="auto"/>
              <w:bottom w:val="single" w:sz="4" w:space="0" w:color="auto"/>
              <w:right w:val="single" w:sz="4" w:space="0" w:color="auto"/>
            </w:tcBorders>
            <w:vAlign w:val="center"/>
            <w:hideMark/>
          </w:tcPr>
          <w:p w14:paraId="24391592"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MaKhachHang</w:t>
            </w:r>
          </w:p>
        </w:tc>
        <w:tc>
          <w:tcPr>
            <w:tcW w:w="1613" w:type="dxa"/>
            <w:tcBorders>
              <w:top w:val="single" w:sz="4" w:space="0" w:color="auto"/>
              <w:left w:val="single" w:sz="4" w:space="0" w:color="auto"/>
              <w:bottom w:val="single" w:sz="4" w:space="0" w:color="auto"/>
              <w:right w:val="single" w:sz="4" w:space="0" w:color="auto"/>
            </w:tcBorders>
            <w:vAlign w:val="center"/>
            <w:hideMark/>
          </w:tcPr>
          <w:p w14:paraId="3CFD5163"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Varchar (5)</w:t>
            </w:r>
          </w:p>
        </w:tc>
        <w:tc>
          <w:tcPr>
            <w:tcW w:w="3033" w:type="dxa"/>
            <w:tcBorders>
              <w:top w:val="single" w:sz="4" w:space="0" w:color="auto"/>
              <w:left w:val="single" w:sz="4" w:space="0" w:color="auto"/>
              <w:bottom w:val="single" w:sz="4" w:space="0" w:color="auto"/>
              <w:right w:val="single" w:sz="4" w:space="0" w:color="auto"/>
            </w:tcBorders>
            <w:vAlign w:val="center"/>
            <w:hideMark/>
          </w:tcPr>
          <w:p w14:paraId="5D282A84"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Chuỗi từ 1 đến 5 kí tự</w:t>
            </w:r>
          </w:p>
        </w:tc>
        <w:tc>
          <w:tcPr>
            <w:tcW w:w="1521" w:type="dxa"/>
            <w:tcBorders>
              <w:top w:val="single" w:sz="4" w:space="0" w:color="auto"/>
              <w:left w:val="single" w:sz="4" w:space="0" w:color="auto"/>
              <w:bottom w:val="single" w:sz="4" w:space="0" w:color="auto"/>
              <w:right w:val="single" w:sz="4" w:space="0" w:color="auto"/>
            </w:tcBorders>
            <w:vAlign w:val="center"/>
          </w:tcPr>
          <w:p w14:paraId="68F3E4D7" w14:textId="77777777" w:rsidR="00EF1375" w:rsidRPr="004822D8" w:rsidRDefault="00EF1375" w:rsidP="00B74F48">
            <w:pPr>
              <w:jc w:val="center"/>
              <w:rPr>
                <w:rFonts w:ascii="Times New Roman" w:hAnsi="Times New Roman" w:cs="Times New Roman"/>
                <w:sz w:val="28"/>
                <w:szCs w:val="28"/>
              </w:rPr>
            </w:pPr>
          </w:p>
        </w:tc>
      </w:tr>
      <w:tr w:rsidR="00EF1375" w:rsidRPr="004822D8" w14:paraId="4339CE5A" w14:textId="77777777" w:rsidTr="003930D7">
        <w:tc>
          <w:tcPr>
            <w:tcW w:w="670" w:type="dxa"/>
            <w:tcBorders>
              <w:top w:val="single" w:sz="4" w:space="0" w:color="auto"/>
              <w:left w:val="single" w:sz="4" w:space="0" w:color="auto"/>
              <w:bottom w:val="single" w:sz="4" w:space="0" w:color="auto"/>
              <w:right w:val="single" w:sz="4" w:space="0" w:color="auto"/>
            </w:tcBorders>
            <w:vAlign w:val="center"/>
            <w:hideMark/>
          </w:tcPr>
          <w:p w14:paraId="3FCE10BB"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3</w:t>
            </w:r>
          </w:p>
        </w:tc>
        <w:tc>
          <w:tcPr>
            <w:tcW w:w="1799" w:type="dxa"/>
            <w:tcBorders>
              <w:top w:val="single" w:sz="4" w:space="0" w:color="auto"/>
              <w:left w:val="single" w:sz="4" w:space="0" w:color="auto"/>
              <w:bottom w:val="single" w:sz="4" w:space="0" w:color="auto"/>
              <w:right w:val="single" w:sz="4" w:space="0" w:color="auto"/>
            </w:tcBorders>
            <w:vAlign w:val="center"/>
            <w:hideMark/>
          </w:tcPr>
          <w:p w14:paraId="5F64A97A"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NgayLap</w:t>
            </w:r>
          </w:p>
        </w:tc>
        <w:tc>
          <w:tcPr>
            <w:tcW w:w="1613" w:type="dxa"/>
            <w:tcBorders>
              <w:top w:val="single" w:sz="4" w:space="0" w:color="auto"/>
              <w:left w:val="single" w:sz="4" w:space="0" w:color="auto"/>
              <w:bottom w:val="single" w:sz="4" w:space="0" w:color="auto"/>
              <w:right w:val="single" w:sz="4" w:space="0" w:color="auto"/>
            </w:tcBorders>
            <w:vAlign w:val="center"/>
            <w:hideMark/>
          </w:tcPr>
          <w:p w14:paraId="33C69B77"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Data</w:t>
            </w:r>
          </w:p>
        </w:tc>
        <w:tc>
          <w:tcPr>
            <w:tcW w:w="3033" w:type="dxa"/>
            <w:tcBorders>
              <w:top w:val="single" w:sz="4" w:space="0" w:color="auto"/>
              <w:left w:val="single" w:sz="4" w:space="0" w:color="auto"/>
              <w:bottom w:val="single" w:sz="4" w:space="0" w:color="auto"/>
              <w:right w:val="single" w:sz="4" w:space="0" w:color="auto"/>
            </w:tcBorders>
            <w:vAlign w:val="center"/>
            <w:hideMark/>
          </w:tcPr>
          <w:p w14:paraId="6546FE84"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Không được nhỏ hơn ngày hiện tại</w:t>
            </w:r>
          </w:p>
        </w:tc>
        <w:tc>
          <w:tcPr>
            <w:tcW w:w="1521" w:type="dxa"/>
            <w:tcBorders>
              <w:top w:val="single" w:sz="4" w:space="0" w:color="auto"/>
              <w:left w:val="single" w:sz="4" w:space="0" w:color="auto"/>
              <w:bottom w:val="single" w:sz="4" w:space="0" w:color="auto"/>
              <w:right w:val="single" w:sz="4" w:space="0" w:color="auto"/>
            </w:tcBorders>
            <w:vAlign w:val="center"/>
          </w:tcPr>
          <w:p w14:paraId="6F9F096F" w14:textId="77777777" w:rsidR="00EF1375" w:rsidRPr="004822D8" w:rsidRDefault="00EF1375" w:rsidP="00B74F48">
            <w:pPr>
              <w:jc w:val="center"/>
              <w:rPr>
                <w:rFonts w:ascii="Times New Roman" w:hAnsi="Times New Roman" w:cs="Times New Roman"/>
                <w:sz w:val="28"/>
                <w:szCs w:val="28"/>
              </w:rPr>
            </w:pPr>
          </w:p>
        </w:tc>
      </w:tr>
      <w:tr w:rsidR="00EF1375" w:rsidRPr="004822D8" w14:paraId="6657DBE2" w14:textId="77777777" w:rsidTr="003930D7">
        <w:tc>
          <w:tcPr>
            <w:tcW w:w="670" w:type="dxa"/>
            <w:tcBorders>
              <w:top w:val="single" w:sz="4" w:space="0" w:color="auto"/>
              <w:left w:val="single" w:sz="4" w:space="0" w:color="auto"/>
              <w:bottom w:val="single" w:sz="4" w:space="0" w:color="auto"/>
              <w:right w:val="single" w:sz="4" w:space="0" w:color="auto"/>
            </w:tcBorders>
            <w:vAlign w:val="center"/>
            <w:hideMark/>
          </w:tcPr>
          <w:p w14:paraId="1BAE233F"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4</w:t>
            </w:r>
          </w:p>
        </w:tc>
        <w:tc>
          <w:tcPr>
            <w:tcW w:w="1799" w:type="dxa"/>
            <w:tcBorders>
              <w:top w:val="single" w:sz="4" w:space="0" w:color="auto"/>
              <w:left w:val="single" w:sz="4" w:space="0" w:color="auto"/>
              <w:bottom w:val="single" w:sz="4" w:space="0" w:color="auto"/>
              <w:right w:val="single" w:sz="4" w:space="0" w:color="auto"/>
            </w:tcBorders>
            <w:vAlign w:val="center"/>
            <w:hideMark/>
          </w:tcPr>
          <w:p w14:paraId="028AE57B"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TenKhachHang</w:t>
            </w:r>
          </w:p>
        </w:tc>
        <w:tc>
          <w:tcPr>
            <w:tcW w:w="1613" w:type="dxa"/>
            <w:tcBorders>
              <w:top w:val="single" w:sz="4" w:space="0" w:color="auto"/>
              <w:left w:val="single" w:sz="4" w:space="0" w:color="auto"/>
              <w:bottom w:val="single" w:sz="4" w:space="0" w:color="auto"/>
              <w:right w:val="single" w:sz="4" w:space="0" w:color="auto"/>
            </w:tcBorders>
            <w:vAlign w:val="center"/>
            <w:hideMark/>
          </w:tcPr>
          <w:p w14:paraId="25925F00"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Nvarchar (100)</w:t>
            </w:r>
          </w:p>
        </w:tc>
        <w:tc>
          <w:tcPr>
            <w:tcW w:w="3033" w:type="dxa"/>
            <w:tcBorders>
              <w:top w:val="single" w:sz="4" w:space="0" w:color="auto"/>
              <w:left w:val="single" w:sz="4" w:space="0" w:color="auto"/>
              <w:bottom w:val="single" w:sz="4" w:space="0" w:color="auto"/>
              <w:right w:val="single" w:sz="4" w:space="0" w:color="auto"/>
            </w:tcBorders>
            <w:vAlign w:val="center"/>
            <w:hideMark/>
          </w:tcPr>
          <w:p w14:paraId="7B534922"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Chuỗi từ 1 đến 100 kí tự</w:t>
            </w:r>
          </w:p>
        </w:tc>
        <w:tc>
          <w:tcPr>
            <w:tcW w:w="1521" w:type="dxa"/>
            <w:tcBorders>
              <w:top w:val="single" w:sz="4" w:space="0" w:color="auto"/>
              <w:left w:val="single" w:sz="4" w:space="0" w:color="auto"/>
              <w:bottom w:val="single" w:sz="4" w:space="0" w:color="auto"/>
              <w:right w:val="single" w:sz="4" w:space="0" w:color="auto"/>
            </w:tcBorders>
            <w:vAlign w:val="center"/>
          </w:tcPr>
          <w:p w14:paraId="45298ECB" w14:textId="77777777" w:rsidR="00EF1375" w:rsidRPr="004822D8" w:rsidRDefault="00EF1375" w:rsidP="00B74F48">
            <w:pPr>
              <w:jc w:val="center"/>
              <w:rPr>
                <w:rFonts w:ascii="Times New Roman" w:hAnsi="Times New Roman" w:cs="Times New Roman"/>
                <w:sz w:val="28"/>
                <w:szCs w:val="28"/>
              </w:rPr>
            </w:pPr>
          </w:p>
        </w:tc>
      </w:tr>
      <w:tr w:rsidR="00EF1375" w:rsidRPr="004822D8" w14:paraId="16125AAA" w14:textId="77777777" w:rsidTr="003930D7">
        <w:tc>
          <w:tcPr>
            <w:tcW w:w="670" w:type="dxa"/>
            <w:tcBorders>
              <w:top w:val="single" w:sz="4" w:space="0" w:color="auto"/>
              <w:left w:val="single" w:sz="4" w:space="0" w:color="auto"/>
              <w:bottom w:val="single" w:sz="4" w:space="0" w:color="auto"/>
              <w:right w:val="single" w:sz="4" w:space="0" w:color="auto"/>
            </w:tcBorders>
            <w:vAlign w:val="center"/>
            <w:hideMark/>
          </w:tcPr>
          <w:p w14:paraId="539B5AA5"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lastRenderedPageBreak/>
              <w:t>5</w:t>
            </w:r>
          </w:p>
        </w:tc>
        <w:tc>
          <w:tcPr>
            <w:tcW w:w="1799" w:type="dxa"/>
            <w:tcBorders>
              <w:top w:val="single" w:sz="4" w:space="0" w:color="auto"/>
              <w:left w:val="single" w:sz="4" w:space="0" w:color="auto"/>
              <w:bottom w:val="single" w:sz="4" w:space="0" w:color="auto"/>
              <w:right w:val="single" w:sz="4" w:space="0" w:color="auto"/>
            </w:tcBorders>
            <w:vAlign w:val="center"/>
            <w:hideMark/>
          </w:tcPr>
          <w:p w14:paraId="09F15B37"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TenChuRe</w:t>
            </w:r>
          </w:p>
        </w:tc>
        <w:tc>
          <w:tcPr>
            <w:tcW w:w="1613" w:type="dxa"/>
            <w:tcBorders>
              <w:top w:val="single" w:sz="4" w:space="0" w:color="auto"/>
              <w:left w:val="single" w:sz="4" w:space="0" w:color="auto"/>
              <w:bottom w:val="single" w:sz="4" w:space="0" w:color="auto"/>
              <w:right w:val="single" w:sz="4" w:space="0" w:color="auto"/>
            </w:tcBorders>
            <w:vAlign w:val="center"/>
            <w:hideMark/>
          </w:tcPr>
          <w:p w14:paraId="0B44F658"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Nvarchar (100)</w:t>
            </w:r>
          </w:p>
        </w:tc>
        <w:tc>
          <w:tcPr>
            <w:tcW w:w="3033" w:type="dxa"/>
            <w:tcBorders>
              <w:top w:val="single" w:sz="4" w:space="0" w:color="auto"/>
              <w:left w:val="single" w:sz="4" w:space="0" w:color="auto"/>
              <w:bottom w:val="single" w:sz="4" w:space="0" w:color="auto"/>
              <w:right w:val="single" w:sz="4" w:space="0" w:color="auto"/>
            </w:tcBorders>
            <w:vAlign w:val="center"/>
            <w:hideMark/>
          </w:tcPr>
          <w:p w14:paraId="6FAB4BA2"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Chuỗi từ 1 đến 100 kí tự</w:t>
            </w:r>
          </w:p>
        </w:tc>
        <w:tc>
          <w:tcPr>
            <w:tcW w:w="1521" w:type="dxa"/>
            <w:tcBorders>
              <w:top w:val="single" w:sz="4" w:space="0" w:color="auto"/>
              <w:left w:val="single" w:sz="4" w:space="0" w:color="auto"/>
              <w:bottom w:val="single" w:sz="4" w:space="0" w:color="auto"/>
              <w:right w:val="single" w:sz="4" w:space="0" w:color="auto"/>
            </w:tcBorders>
            <w:vAlign w:val="center"/>
          </w:tcPr>
          <w:p w14:paraId="19817280" w14:textId="77777777" w:rsidR="00EF1375" w:rsidRPr="004822D8" w:rsidRDefault="00EF1375" w:rsidP="00B74F48">
            <w:pPr>
              <w:jc w:val="center"/>
              <w:rPr>
                <w:rFonts w:ascii="Times New Roman" w:hAnsi="Times New Roman" w:cs="Times New Roman"/>
                <w:sz w:val="28"/>
                <w:szCs w:val="28"/>
              </w:rPr>
            </w:pPr>
          </w:p>
        </w:tc>
      </w:tr>
      <w:tr w:rsidR="00EF1375" w:rsidRPr="004822D8" w14:paraId="1E1F91CF" w14:textId="77777777" w:rsidTr="003930D7">
        <w:tc>
          <w:tcPr>
            <w:tcW w:w="670" w:type="dxa"/>
            <w:tcBorders>
              <w:top w:val="single" w:sz="4" w:space="0" w:color="auto"/>
              <w:left w:val="single" w:sz="4" w:space="0" w:color="auto"/>
              <w:bottom w:val="single" w:sz="4" w:space="0" w:color="auto"/>
              <w:right w:val="single" w:sz="4" w:space="0" w:color="auto"/>
            </w:tcBorders>
            <w:vAlign w:val="center"/>
            <w:hideMark/>
          </w:tcPr>
          <w:p w14:paraId="592CEE25"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6</w:t>
            </w:r>
          </w:p>
        </w:tc>
        <w:tc>
          <w:tcPr>
            <w:tcW w:w="1799" w:type="dxa"/>
            <w:tcBorders>
              <w:top w:val="single" w:sz="4" w:space="0" w:color="auto"/>
              <w:left w:val="single" w:sz="4" w:space="0" w:color="auto"/>
              <w:bottom w:val="single" w:sz="4" w:space="0" w:color="auto"/>
              <w:right w:val="single" w:sz="4" w:space="0" w:color="auto"/>
            </w:tcBorders>
            <w:vAlign w:val="center"/>
            <w:hideMark/>
          </w:tcPr>
          <w:p w14:paraId="2BB8D8BC"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TenCoDau</w:t>
            </w:r>
          </w:p>
        </w:tc>
        <w:tc>
          <w:tcPr>
            <w:tcW w:w="1613" w:type="dxa"/>
            <w:tcBorders>
              <w:top w:val="single" w:sz="4" w:space="0" w:color="auto"/>
              <w:left w:val="single" w:sz="4" w:space="0" w:color="auto"/>
              <w:bottom w:val="single" w:sz="4" w:space="0" w:color="auto"/>
              <w:right w:val="single" w:sz="4" w:space="0" w:color="auto"/>
            </w:tcBorders>
            <w:vAlign w:val="center"/>
            <w:hideMark/>
          </w:tcPr>
          <w:p w14:paraId="6D5F6F39"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Nvarchar (100)</w:t>
            </w:r>
          </w:p>
        </w:tc>
        <w:tc>
          <w:tcPr>
            <w:tcW w:w="3033" w:type="dxa"/>
            <w:tcBorders>
              <w:top w:val="single" w:sz="4" w:space="0" w:color="auto"/>
              <w:left w:val="single" w:sz="4" w:space="0" w:color="auto"/>
              <w:bottom w:val="single" w:sz="4" w:space="0" w:color="auto"/>
              <w:right w:val="single" w:sz="4" w:space="0" w:color="auto"/>
            </w:tcBorders>
            <w:vAlign w:val="center"/>
            <w:hideMark/>
          </w:tcPr>
          <w:p w14:paraId="013AD020"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Chuỗi từ 1 đến 100 kí tự</w:t>
            </w:r>
          </w:p>
        </w:tc>
        <w:tc>
          <w:tcPr>
            <w:tcW w:w="1521" w:type="dxa"/>
            <w:tcBorders>
              <w:top w:val="single" w:sz="4" w:space="0" w:color="auto"/>
              <w:left w:val="single" w:sz="4" w:space="0" w:color="auto"/>
              <w:bottom w:val="single" w:sz="4" w:space="0" w:color="auto"/>
              <w:right w:val="single" w:sz="4" w:space="0" w:color="auto"/>
            </w:tcBorders>
            <w:vAlign w:val="center"/>
          </w:tcPr>
          <w:p w14:paraId="484F1D30" w14:textId="77777777" w:rsidR="00EF1375" w:rsidRPr="004822D8" w:rsidRDefault="00EF1375" w:rsidP="00B74F48">
            <w:pPr>
              <w:jc w:val="center"/>
              <w:rPr>
                <w:rFonts w:ascii="Times New Roman" w:hAnsi="Times New Roman" w:cs="Times New Roman"/>
                <w:sz w:val="28"/>
                <w:szCs w:val="28"/>
              </w:rPr>
            </w:pPr>
          </w:p>
        </w:tc>
      </w:tr>
      <w:tr w:rsidR="00EF1375" w:rsidRPr="004822D8" w14:paraId="49B66AC4" w14:textId="77777777" w:rsidTr="003930D7">
        <w:tc>
          <w:tcPr>
            <w:tcW w:w="670" w:type="dxa"/>
            <w:tcBorders>
              <w:top w:val="single" w:sz="4" w:space="0" w:color="auto"/>
              <w:left w:val="single" w:sz="4" w:space="0" w:color="auto"/>
              <w:bottom w:val="single" w:sz="4" w:space="0" w:color="auto"/>
              <w:right w:val="single" w:sz="4" w:space="0" w:color="auto"/>
            </w:tcBorders>
            <w:vAlign w:val="center"/>
            <w:hideMark/>
          </w:tcPr>
          <w:p w14:paraId="3C296932"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7</w:t>
            </w:r>
          </w:p>
        </w:tc>
        <w:tc>
          <w:tcPr>
            <w:tcW w:w="1799" w:type="dxa"/>
            <w:tcBorders>
              <w:top w:val="single" w:sz="4" w:space="0" w:color="auto"/>
              <w:left w:val="single" w:sz="4" w:space="0" w:color="auto"/>
              <w:bottom w:val="single" w:sz="4" w:space="0" w:color="auto"/>
              <w:right w:val="single" w:sz="4" w:space="0" w:color="auto"/>
            </w:tcBorders>
            <w:vAlign w:val="center"/>
            <w:hideMark/>
          </w:tcPr>
          <w:p w14:paraId="1BB58972"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DiaChi</w:t>
            </w:r>
          </w:p>
        </w:tc>
        <w:tc>
          <w:tcPr>
            <w:tcW w:w="1613" w:type="dxa"/>
            <w:tcBorders>
              <w:top w:val="single" w:sz="4" w:space="0" w:color="auto"/>
              <w:left w:val="single" w:sz="4" w:space="0" w:color="auto"/>
              <w:bottom w:val="single" w:sz="4" w:space="0" w:color="auto"/>
              <w:right w:val="single" w:sz="4" w:space="0" w:color="auto"/>
            </w:tcBorders>
            <w:vAlign w:val="center"/>
            <w:hideMark/>
          </w:tcPr>
          <w:p w14:paraId="1E668B92"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Nvarchar (100)</w:t>
            </w:r>
          </w:p>
        </w:tc>
        <w:tc>
          <w:tcPr>
            <w:tcW w:w="3033" w:type="dxa"/>
            <w:tcBorders>
              <w:top w:val="single" w:sz="4" w:space="0" w:color="auto"/>
              <w:left w:val="single" w:sz="4" w:space="0" w:color="auto"/>
              <w:bottom w:val="single" w:sz="4" w:space="0" w:color="auto"/>
              <w:right w:val="single" w:sz="4" w:space="0" w:color="auto"/>
            </w:tcBorders>
            <w:vAlign w:val="center"/>
            <w:hideMark/>
          </w:tcPr>
          <w:p w14:paraId="5F051982"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Chuỗi từ 1 đến 100 kí tự</w:t>
            </w:r>
          </w:p>
        </w:tc>
        <w:tc>
          <w:tcPr>
            <w:tcW w:w="1521" w:type="dxa"/>
            <w:tcBorders>
              <w:top w:val="single" w:sz="4" w:space="0" w:color="auto"/>
              <w:left w:val="single" w:sz="4" w:space="0" w:color="auto"/>
              <w:bottom w:val="single" w:sz="4" w:space="0" w:color="auto"/>
              <w:right w:val="single" w:sz="4" w:space="0" w:color="auto"/>
            </w:tcBorders>
            <w:vAlign w:val="center"/>
          </w:tcPr>
          <w:p w14:paraId="61B07647" w14:textId="77777777" w:rsidR="00EF1375" w:rsidRPr="004822D8" w:rsidRDefault="00EF1375" w:rsidP="00B74F48">
            <w:pPr>
              <w:jc w:val="center"/>
              <w:rPr>
                <w:rFonts w:ascii="Times New Roman" w:hAnsi="Times New Roman" w:cs="Times New Roman"/>
                <w:sz w:val="28"/>
                <w:szCs w:val="28"/>
              </w:rPr>
            </w:pPr>
          </w:p>
        </w:tc>
      </w:tr>
      <w:tr w:rsidR="00EF1375" w:rsidRPr="004822D8" w14:paraId="5DF14A35" w14:textId="77777777" w:rsidTr="003930D7">
        <w:tc>
          <w:tcPr>
            <w:tcW w:w="670" w:type="dxa"/>
            <w:tcBorders>
              <w:top w:val="single" w:sz="4" w:space="0" w:color="auto"/>
              <w:left w:val="single" w:sz="4" w:space="0" w:color="auto"/>
              <w:bottom w:val="single" w:sz="4" w:space="0" w:color="auto"/>
              <w:right w:val="single" w:sz="4" w:space="0" w:color="auto"/>
            </w:tcBorders>
            <w:vAlign w:val="center"/>
            <w:hideMark/>
          </w:tcPr>
          <w:p w14:paraId="762ACD66"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8</w:t>
            </w:r>
          </w:p>
        </w:tc>
        <w:tc>
          <w:tcPr>
            <w:tcW w:w="1799" w:type="dxa"/>
            <w:tcBorders>
              <w:top w:val="single" w:sz="4" w:space="0" w:color="auto"/>
              <w:left w:val="single" w:sz="4" w:space="0" w:color="auto"/>
              <w:bottom w:val="single" w:sz="4" w:space="0" w:color="auto"/>
              <w:right w:val="single" w:sz="4" w:space="0" w:color="auto"/>
            </w:tcBorders>
            <w:vAlign w:val="center"/>
            <w:hideMark/>
          </w:tcPr>
          <w:p w14:paraId="6316A6FB"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DienThoai</w:t>
            </w:r>
          </w:p>
        </w:tc>
        <w:tc>
          <w:tcPr>
            <w:tcW w:w="1613" w:type="dxa"/>
            <w:tcBorders>
              <w:top w:val="single" w:sz="4" w:space="0" w:color="auto"/>
              <w:left w:val="single" w:sz="4" w:space="0" w:color="auto"/>
              <w:bottom w:val="single" w:sz="4" w:space="0" w:color="auto"/>
              <w:right w:val="single" w:sz="4" w:space="0" w:color="auto"/>
            </w:tcBorders>
            <w:vAlign w:val="center"/>
            <w:hideMark/>
          </w:tcPr>
          <w:p w14:paraId="7710DECB"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Nvarchar (100)</w:t>
            </w:r>
          </w:p>
        </w:tc>
        <w:tc>
          <w:tcPr>
            <w:tcW w:w="3033" w:type="dxa"/>
            <w:tcBorders>
              <w:top w:val="single" w:sz="4" w:space="0" w:color="auto"/>
              <w:left w:val="single" w:sz="4" w:space="0" w:color="auto"/>
              <w:bottom w:val="single" w:sz="4" w:space="0" w:color="auto"/>
              <w:right w:val="single" w:sz="4" w:space="0" w:color="auto"/>
            </w:tcBorders>
            <w:vAlign w:val="center"/>
            <w:hideMark/>
          </w:tcPr>
          <w:p w14:paraId="5D401C5D"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Chuỗi từ 1 đến 100 kí tự</w:t>
            </w:r>
          </w:p>
        </w:tc>
        <w:tc>
          <w:tcPr>
            <w:tcW w:w="1521" w:type="dxa"/>
            <w:tcBorders>
              <w:top w:val="single" w:sz="4" w:space="0" w:color="auto"/>
              <w:left w:val="single" w:sz="4" w:space="0" w:color="auto"/>
              <w:bottom w:val="single" w:sz="4" w:space="0" w:color="auto"/>
              <w:right w:val="single" w:sz="4" w:space="0" w:color="auto"/>
            </w:tcBorders>
            <w:vAlign w:val="center"/>
          </w:tcPr>
          <w:p w14:paraId="7F8CF71F" w14:textId="77777777" w:rsidR="00EF1375" w:rsidRPr="004822D8" w:rsidRDefault="00EF1375" w:rsidP="00B74F48">
            <w:pPr>
              <w:jc w:val="center"/>
              <w:rPr>
                <w:rFonts w:ascii="Times New Roman" w:hAnsi="Times New Roman" w:cs="Times New Roman"/>
                <w:sz w:val="28"/>
                <w:szCs w:val="28"/>
              </w:rPr>
            </w:pPr>
          </w:p>
        </w:tc>
      </w:tr>
      <w:tr w:rsidR="00EF1375" w:rsidRPr="004822D8" w14:paraId="2E52BBCF" w14:textId="77777777" w:rsidTr="003930D7">
        <w:tc>
          <w:tcPr>
            <w:tcW w:w="670" w:type="dxa"/>
            <w:tcBorders>
              <w:top w:val="single" w:sz="4" w:space="0" w:color="auto"/>
              <w:left w:val="single" w:sz="4" w:space="0" w:color="auto"/>
              <w:bottom w:val="single" w:sz="4" w:space="0" w:color="auto"/>
              <w:right w:val="single" w:sz="4" w:space="0" w:color="auto"/>
            </w:tcBorders>
            <w:vAlign w:val="center"/>
            <w:hideMark/>
          </w:tcPr>
          <w:p w14:paraId="0CB8CD77"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9</w:t>
            </w:r>
          </w:p>
        </w:tc>
        <w:tc>
          <w:tcPr>
            <w:tcW w:w="1799" w:type="dxa"/>
            <w:tcBorders>
              <w:top w:val="single" w:sz="4" w:space="0" w:color="auto"/>
              <w:left w:val="single" w:sz="4" w:space="0" w:color="auto"/>
              <w:bottom w:val="single" w:sz="4" w:space="0" w:color="auto"/>
              <w:right w:val="single" w:sz="4" w:space="0" w:color="auto"/>
            </w:tcBorders>
            <w:vAlign w:val="center"/>
            <w:hideMark/>
          </w:tcPr>
          <w:p w14:paraId="28AF0B86"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Email</w:t>
            </w:r>
          </w:p>
        </w:tc>
        <w:tc>
          <w:tcPr>
            <w:tcW w:w="1613" w:type="dxa"/>
            <w:tcBorders>
              <w:top w:val="single" w:sz="4" w:space="0" w:color="auto"/>
              <w:left w:val="single" w:sz="4" w:space="0" w:color="auto"/>
              <w:bottom w:val="single" w:sz="4" w:space="0" w:color="auto"/>
              <w:right w:val="single" w:sz="4" w:space="0" w:color="auto"/>
            </w:tcBorders>
            <w:vAlign w:val="center"/>
            <w:hideMark/>
          </w:tcPr>
          <w:p w14:paraId="5E59DD7C"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Nvarchar (100)</w:t>
            </w:r>
          </w:p>
        </w:tc>
        <w:tc>
          <w:tcPr>
            <w:tcW w:w="3033" w:type="dxa"/>
            <w:tcBorders>
              <w:top w:val="single" w:sz="4" w:space="0" w:color="auto"/>
              <w:left w:val="single" w:sz="4" w:space="0" w:color="auto"/>
              <w:bottom w:val="single" w:sz="4" w:space="0" w:color="auto"/>
              <w:right w:val="single" w:sz="4" w:space="0" w:color="auto"/>
            </w:tcBorders>
            <w:vAlign w:val="center"/>
            <w:hideMark/>
          </w:tcPr>
          <w:p w14:paraId="3892B4AA"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Chuỗi từ 1 đến 100 kí tự</w:t>
            </w:r>
          </w:p>
        </w:tc>
        <w:tc>
          <w:tcPr>
            <w:tcW w:w="1521" w:type="dxa"/>
            <w:tcBorders>
              <w:top w:val="single" w:sz="4" w:space="0" w:color="auto"/>
              <w:left w:val="single" w:sz="4" w:space="0" w:color="auto"/>
              <w:bottom w:val="single" w:sz="4" w:space="0" w:color="auto"/>
              <w:right w:val="single" w:sz="4" w:space="0" w:color="auto"/>
            </w:tcBorders>
            <w:vAlign w:val="center"/>
          </w:tcPr>
          <w:p w14:paraId="6F29B6B2" w14:textId="77777777" w:rsidR="00EF1375" w:rsidRPr="004822D8" w:rsidRDefault="00EF1375" w:rsidP="00B74F48">
            <w:pPr>
              <w:jc w:val="center"/>
              <w:rPr>
                <w:rFonts w:ascii="Times New Roman" w:hAnsi="Times New Roman" w:cs="Times New Roman"/>
                <w:sz w:val="28"/>
                <w:szCs w:val="28"/>
              </w:rPr>
            </w:pPr>
          </w:p>
        </w:tc>
      </w:tr>
      <w:tr w:rsidR="00EF1375" w:rsidRPr="004822D8" w14:paraId="1FDB4896" w14:textId="77777777" w:rsidTr="003930D7">
        <w:tc>
          <w:tcPr>
            <w:tcW w:w="670" w:type="dxa"/>
            <w:tcBorders>
              <w:top w:val="single" w:sz="4" w:space="0" w:color="auto"/>
              <w:left w:val="single" w:sz="4" w:space="0" w:color="auto"/>
              <w:bottom w:val="single" w:sz="4" w:space="0" w:color="auto"/>
              <w:right w:val="single" w:sz="4" w:space="0" w:color="auto"/>
            </w:tcBorders>
            <w:vAlign w:val="center"/>
            <w:hideMark/>
          </w:tcPr>
          <w:p w14:paraId="36FBB277"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10</w:t>
            </w:r>
          </w:p>
        </w:tc>
        <w:tc>
          <w:tcPr>
            <w:tcW w:w="1799" w:type="dxa"/>
            <w:tcBorders>
              <w:top w:val="single" w:sz="4" w:space="0" w:color="auto"/>
              <w:left w:val="single" w:sz="4" w:space="0" w:color="auto"/>
              <w:bottom w:val="single" w:sz="4" w:space="0" w:color="auto"/>
              <w:right w:val="single" w:sz="4" w:space="0" w:color="auto"/>
            </w:tcBorders>
            <w:vAlign w:val="center"/>
            <w:hideMark/>
          </w:tcPr>
          <w:p w14:paraId="70FA56E5"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NgayToChuc</w:t>
            </w:r>
          </w:p>
        </w:tc>
        <w:tc>
          <w:tcPr>
            <w:tcW w:w="1613" w:type="dxa"/>
            <w:tcBorders>
              <w:top w:val="single" w:sz="4" w:space="0" w:color="auto"/>
              <w:left w:val="single" w:sz="4" w:space="0" w:color="auto"/>
              <w:bottom w:val="single" w:sz="4" w:space="0" w:color="auto"/>
              <w:right w:val="single" w:sz="4" w:space="0" w:color="auto"/>
            </w:tcBorders>
            <w:vAlign w:val="center"/>
            <w:hideMark/>
          </w:tcPr>
          <w:p w14:paraId="4EE47CF6"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Date</w:t>
            </w:r>
          </w:p>
        </w:tc>
        <w:tc>
          <w:tcPr>
            <w:tcW w:w="3033" w:type="dxa"/>
            <w:tcBorders>
              <w:top w:val="single" w:sz="4" w:space="0" w:color="auto"/>
              <w:left w:val="single" w:sz="4" w:space="0" w:color="auto"/>
              <w:bottom w:val="single" w:sz="4" w:space="0" w:color="auto"/>
              <w:right w:val="single" w:sz="4" w:space="0" w:color="auto"/>
            </w:tcBorders>
            <w:vAlign w:val="center"/>
            <w:hideMark/>
          </w:tcPr>
          <w:p w14:paraId="2E9AC741"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Không được nhỏ hơn ngày hiện tại</w:t>
            </w:r>
          </w:p>
        </w:tc>
        <w:tc>
          <w:tcPr>
            <w:tcW w:w="1521" w:type="dxa"/>
            <w:tcBorders>
              <w:top w:val="single" w:sz="4" w:space="0" w:color="auto"/>
              <w:left w:val="single" w:sz="4" w:space="0" w:color="auto"/>
              <w:bottom w:val="single" w:sz="4" w:space="0" w:color="auto"/>
              <w:right w:val="single" w:sz="4" w:space="0" w:color="auto"/>
            </w:tcBorders>
            <w:vAlign w:val="center"/>
          </w:tcPr>
          <w:p w14:paraId="02DAD2F2" w14:textId="77777777" w:rsidR="00EF1375" w:rsidRPr="004822D8" w:rsidRDefault="00EF1375" w:rsidP="00B74F48">
            <w:pPr>
              <w:jc w:val="center"/>
              <w:rPr>
                <w:rFonts w:ascii="Times New Roman" w:hAnsi="Times New Roman" w:cs="Times New Roman"/>
                <w:sz w:val="28"/>
                <w:szCs w:val="28"/>
              </w:rPr>
            </w:pPr>
          </w:p>
        </w:tc>
      </w:tr>
      <w:tr w:rsidR="00EF1375" w:rsidRPr="004822D8" w14:paraId="30FC001F" w14:textId="77777777" w:rsidTr="003930D7">
        <w:tc>
          <w:tcPr>
            <w:tcW w:w="670" w:type="dxa"/>
            <w:tcBorders>
              <w:top w:val="single" w:sz="4" w:space="0" w:color="auto"/>
              <w:left w:val="single" w:sz="4" w:space="0" w:color="auto"/>
              <w:bottom w:val="single" w:sz="4" w:space="0" w:color="auto"/>
              <w:right w:val="single" w:sz="4" w:space="0" w:color="auto"/>
            </w:tcBorders>
            <w:vAlign w:val="center"/>
            <w:hideMark/>
          </w:tcPr>
          <w:p w14:paraId="3A7C5E96"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11</w:t>
            </w:r>
          </w:p>
        </w:tc>
        <w:tc>
          <w:tcPr>
            <w:tcW w:w="1799" w:type="dxa"/>
            <w:tcBorders>
              <w:top w:val="single" w:sz="4" w:space="0" w:color="auto"/>
              <w:left w:val="single" w:sz="4" w:space="0" w:color="auto"/>
              <w:bottom w:val="single" w:sz="4" w:space="0" w:color="auto"/>
              <w:right w:val="single" w:sz="4" w:space="0" w:color="auto"/>
            </w:tcBorders>
            <w:vAlign w:val="center"/>
            <w:hideMark/>
          </w:tcPr>
          <w:p w14:paraId="504584E5"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TienCoc</w:t>
            </w:r>
          </w:p>
        </w:tc>
        <w:tc>
          <w:tcPr>
            <w:tcW w:w="1613" w:type="dxa"/>
            <w:tcBorders>
              <w:top w:val="single" w:sz="4" w:space="0" w:color="auto"/>
              <w:left w:val="single" w:sz="4" w:space="0" w:color="auto"/>
              <w:bottom w:val="single" w:sz="4" w:space="0" w:color="auto"/>
              <w:right w:val="single" w:sz="4" w:space="0" w:color="auto"/>
            </w:tcBorders>
            <w:vAlign w:val="center"/>
            <w:hideMark/>
          </w:tcPr>
          <w:p w14:paraId="16082E52"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Money</w:t>
            </w:r>
          </w:p>
        </w:tc>
        <w:tc>
          <w:tcPr>
            <w:tcW w:w="3033" w:type="dxa"/>
            <w:tcBorders>
              <w:top w:val="single" w:sz="4" w:space="0" w:color="auto"/>
              <w:left w:val="single" w:sz="4" w:space="0" w:color="auto"/>
              <w:bottom w:val="single" w:sz="4" w:space="0" w:color="auto"/>
              <w:right w:val="single" w:sz="4" w:space="0" w:color="auto"/>
            </w:tcBorders>
            <w:vAlign w:val="center"/>
            <w:hideMark/>
          </w:tcPr>
          <w:p w14:paraId="52E5AD32"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Các số nguyên không âm</w:t>
            </w:r>
          </w:p>
        </w:tc>
        <w:tc>
          <w:tcPr>
            <w:tcW w:w="1521" w:type="dxa"/>
            <w:tcBorders>
              <w:top w:val="single" w:sz="4" w:space="0" w:color="auto"/>
              <w:left w:val="single" w:sz="4" w:space="0" w:color="auto"/>
              <w:bottom w:val="single" w:sz="4" w:space="0" w:color="auto"/>
              <w:right w:val="single" w:sz="4" w:space="0" w:color="auto"/>
            </w:tcBorders>
            <w:vAlign w:val="center"/>
          </w:tcPr>
          <w:p w14:paraId="503233DA" w14:textId="77777777" w:rsidR="00EF1375" w:rsidRPr="004822D8" w:rsidRDefault="00EF1375" w:rsidP="00B74F48">
            <w:pPr>
              <w:jc w:val="center"/>
              <w:rPr>
                <w:rFonts w:ascii="Times New Roman" w:hAnsi="Times New Roman" w:cs="Times New Roman"/>
                <w:sz w:val="28"/>
                <w:szCs w:val="28"/>
              </w:rPr>
            </w:pPr>
          </w:p>
        </w:tc>
      </w:tr>
    </w:tbl>
    <w:p w14:paraId="4E9D7B81" w14:textId="77777777" w:rsidR="00EF1375" w:rsidRPr="004822D8" w:rsidRDefault="00EF1375" w:rsidP="00941D74">
      <w:pPr>
        <w:rPr>
          <w:rFonts w:ascii="Times New Roman" w:hAnsi="Times New Roman" w:cs="Times New Roman"/>
          <w:sz w:val="28"/>
          <w:szCs w:val="28"/>
        </w:rPr>
      </w:pPr>
    </w:p>
    <w:p w14:paraId="0A97E054" w14:textId="77777777" w:rsidR="00EF1375" w:rsidRPr="004822D8" w:rsidRDefault="00EF1375" w:rsidP="00941D74">
      <w:pPr>
        <w:pStyle w:val="ListParagraph"/>
        <w:numPr>
          <w:ilvl w:val="2"/>
          <w:numId w:val="21"/>
        </w:numPr>
        <w:rPr>
          <w:rFonts w:ascii="Times New Roman" w:hAnsi="Times New Roman" w:cs="Times New Roman"/>
          <w:b/>
          <w:sz w:val="28"/>
          <w:szCs w:val="28"/>
        </w:rPr>
      </w:pPr>
      <w:r w:rsidRPr="004822D8">
        <w:rPr>
          <w:rFonts w:ascii="Times New Roman" w:hAnsi="Times New Roman" w:cs="Times New Roman"/>
          <w:b/>
          <w:sz w:val="28"/>
          <w:szCs w:val="28"/>
        </w:rPr>
        <w:t>Bảng ThongTinDatTiec</w:t>
      </w:r>
    </w:p>
    <w:tbl>
      <w:tblPr>
        <w:tblW w:w="8636" w:type="dxa"/>
        <w:tblInd w:w="715" w:type="dxa"/>
        <w:tblLook w:val="04A0" w:firstRow="1" w:lastRow="0" w:firstColumn="1" w:lastColumn="0" w:noHBand="0" w:noVBand="1"/>
      </w:tblPr>
      <w:tblGrid>
        <w:gridCol w:w="746"/>
        <w:gridCol w:w="2969"/>
        <w:gridCol w:w="1469"/>
        <w:gridCol w:w="2255"/>
        <w:gridCol w:w="1197"/>
      </w:tblGrid>
      <w:tr w:rsidR="00EF1375" w:rsidRPr="004822D8" w14:paraId="0B24343C" w14:textId="77777777" w:rsidTr="003930D7">
        <w:tc>
          <w:tcPr>
            <w:tcW w:w="670" w:type="dxa"/>
            <w:tcBorders>
              <w:top w:val="single" w:sz="4" w:space="0" w:color="auto"/>
              <w:left w:val="single" w:sz="4" w:space="0" w:color="auto"/>
              <w:bottom w:val="single" w:sz="4" w:space="0" w:color="auto"/>
              <w:right w:val="single" w:sz="4" w:space="0" w:color="auto"/>
            </w:tcBorders>
            <w:vAlign w:val="center"/>
            <w:hideMark/>
          </w:tcPr>
          <w:p w14:paraId="7F85AF88" w14:textId="77777777" w:rsidR="00EF1375" w:rsidRPr="004822D8" w:rsidRDefault="00EF1375" w:rsidP="00B74F48">
            <w:pPr>
              <w:jc w:val="center"/>
              <w:rPr>
                <w:rFonts w:ascii="Times New Roman" w:hAnsi="Times New Roman" w:cs="Times New Roman"/>
                <w:b/>
                <w:sz w:val="28"/>
                <w:szCs w:val="28"/>
              </w:rPr>
            </w:pPr>
            <w:r w:rsidRPr="004822D8">
              <w:rPr>
                <w:rFonts w:ascii="Times New Roman" w:hAnsi="Times New Roman" w:cs="Times New Roman"/>
                <w:b/>
                <w:sz w:val="28"/>
                <w:szCs w:val="28"/>
              </w:rPr>
              <w:t>STT</w:t>
            </w:r>
          </w:p>
        </w:tc>
        <w:tc>
          <w:tcPr>
            <w:tcW w:w="2576" w:type="dxa"/>
            <w:tcBorders>
              <w:top w:val="single" w:sz="4" w:space="0" w:color="auto"/>
              <w:left w:val="single" w:sz="4" w:space="0" w:color="auto"/>
              <w:bottom w:val="single" w:sz="4" w:space="0" w:color="auto"/>
              <w:right w:val="single" w:sz="4" w:space="0" w:color="auto"/>
            </w:tcBorders>
            <w:vAlign w:val="center"/>
            <w:hideMark/>
          </w:tcPr>
          <w:p w14:paraId="46ABFD60" w14:textId="77777777" w:rsidR="00EF1375" w:rsidRPr="004822D8" w:rsidRDefault="00EF1375" w:rsidP="00B74F48">
            <w:pPr>
              <w:jc w:val="center"/>
              <w:rPr>
                <w:rFonts w:ascii="Times New Roman" w:hAnsi="Times New Roman" w:cs="Times New Roman"/>
                <w:b/>
                <w:sz w:val="28"/>
                <w:szCs w:val="28"/>
              </w:rPr>
            </w:pPr>
            <w:r w:rsidRPr="004822D8">
              <w:rPr>
                <w:rFonts w:ascii="Times New Roman" w:hAnsi="Times New Roman" w:cs="Times New Roman"/>
                <w:b/>
                <w:sz w:val="28"/>
                <w:szCs w:val="28"/>
              </w:rPr>
              <w:t>Thuộc tính</w:t>
            </w:r>
          </w:p>
        </w:tc>
        <w:tc>
          <w:tcPr>
            <w:tcW w:w="1525" w:type="dxa"/>
            <w:tcBorders>
              <w:top w:val="single" w:sz="4" w:space="0" w:color="auto"/>
              <w:left w:val="single" w:sz="4" w:space="0" w:color="auto"/>
              <w:bottom w:val="single" w:sz="4" w:space="0" w:color="auto"/>
              <w:right w:val="single" w:sz="4" w:space="0" w:color="auto"/>
            </w:tcBorders>
            <w:vAlign w:val="center"/>
            <w:hideMark/>
          </w:tcPr>
          <w:p w14:paraId="4F242736" w14:textId="77777777" w:rsidR="00EF1375" w:rsidRPr="004822D8" w:rsidRDefault="00EF1375" w:rsidP="00B74F48">
            <w:pPr>
              <w:jc w:val="center"/>
              <w:rPr>
                <w:rFonts w:ascii="Times New Roman" w:hAnsi="Times New Roman" w:cs="Times New Roman"/>
                <w:b/>
                <w:sz w:val="28"/>
                <w:szCs w:val="28"/>
              </w:rPr>
            </w:pPr>
            <w:r w:rsidRPr="004822D8">
              <w:rPr>
                <w:rFonts w:ascii="Times New Roman" w:hAnsi="Times New Roman" w:cs="Times New Roman"/>
                <w:b/>
                <w:sz w:val="28"/>
                <w:szCs w:val="28"/>
              </w:rPr>
              <w:t>Kiểu dữ dữ liệu</w:t>
            </w:r>
          </w:p>
        </w:tc>
        <w:tc>
          <w:tcPr>
            <w:tcW w:w="2574" w:type="dxa"/>
            <w:tcBorders>
              <w:top w:val="single" w:sz="4" w:space="0" w:color="auto"/>
              <w:left w:val="single" w:sz="4" w:space="0" w:color="auto"/>
              <w:bottom w:val="single" w:sz="4" w:space="0" w:color="auto"/>
              <w:right w:val="single" w:sz="4" w:space="0" w:color="auto"/>
            </w:tcBorders>
            <w:vAlign w:val="center"/>
            <w:hideMark/>
          </w:tcPr>
          <w:p w14:paraId="39012C91" w14:textId="77777777" w:rsidR="00EF1375" w:rsidRPr="004822D8" w:rsidRDefault="00EF1375" w:rsidP="00B74F48">
            <w:pPr>
              <w:jc w:val="center"/>
              <w:rPr>
                <w:rFonts w:ascii="Times New Roman" w:hAnsi="Times New Roman" w:cs="Times New Roman"/>
                <w:b/>
                <w:sz w:val="28"/>
                <w:szCs w:val="28"/>
              </w:rPr>
            </w:pPr>
            <w:r w:rsidRPr="004822D8">
              <w:rPr>
                <w:rFonts w:ascii="Times New Roman" w:hAnsi="Times New Roman" w:cs="Times New Roman"/>
                <w:b/>
                <w:sz w:val="28"/>
                <w:szCs w:val="28"/>
              </w:rPr>
              <w:t>Ràng buộc</w:t>
            </w:r>
          </w:p>
        </w:tc>
        <w:tc>
          <w:tcPr>
            <w:tcW w:w="1291" w:type="dxa"/>
            <w:tcBorders>
              <w:top w:val="single" w:sz="4" w:space="0" w:color="auto"/>
              <w:left w:val="single" w:sz="4" w:space="0" w:color="auto"/>
              <w:bottom w:val="single" w:sz="4" w:space="0" w:color="auto"/>
              <w:right w:val="single" w:sz="4" w:space="0" w:color="auto"/>
            </w:tcBorders>
            <w:vAlign w:val="center"/>
            <w:hideMark/>
          </w:tcPr>
          <w:p w14:paraId="7D178A5E" w14:textId="77777777" w:rsidR="00EF1375" w:rsidRPr="004822D8" w:rsidRDefault="00EF1375" w:rsidP="00B74F48">
            <w:pPr>
              <w:jc w:val="center"/>
              <w:rPr>
                <w:rFonts w:ascii="Times New Roman" w:hAnsi="Times New Roman" w:cs="Times New Roman"/>
                <w:b/>
                <w:sz w:val="28"/>
                <w:szCs w:val="28"/>
              </w:rPr>
            </w:pPr>
            <w:r w:rsidRPr="004822D8">
              <w:rPr>
                <w:rFonts w:ascii="Times New Roman" w:hAnsi="Times New Roman" w:cs="Times New Roman"/>
                <w:b/>
                <w:sz w:val="28"/>
                <w:szCs w:val="28"/>
              </w:rPr>
              <w:t>Diễn giải</w:t>
            </w:r>
          </w:p>
        </w:tc>
      </w:tr>
      <w:tr w:rsidR="00EF1375" w:rsidRPr="004822D8" w14:paraId="2BB8CA6F" w14:textId="77777777" w:rsidTr="003930D7">
        <w:tc>
          <w:tcPr>
            <w:tcW w:w="670" w:type="dxa"/>
            <w:tcBorders>
              <w:top w:val="single" w:sz="4" w:space="0" w:color="auto"/>
              <w:left w:val="single" w:sz="4" w:space="0" w:color="auto"/>
              <w:bottom w:val="single" w:sz="4" w:space="0" w:color="auto"/>
              <w:right w:val="single" w:sz="4" w:space="0" w:color="auto"/>
            </w:tcBorders>
            <w:vAlign w:val="center"/>
            <w:hideMark/>
          </w:tcPr>
          <w:p w14:paraId="06F48D7C"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1</w:t>
            </w:r>
          </w:p>
        </w:tc>
        <w:tc>
          <w:tcPr>
            <w:tcW w:w="2576" w:type="dxa"/>
            <w:tcBorders>
              <w:top w:val="single" w:sz="4" w:space="0" w:color="auto"/>
              <w:left w:val="single" w:sz="4" w:space="0" w:color="auto"/>
              <w:bottom w:val="single" w:sz="4" w:space="0" w:color="auto"/>
              <w:right w:val="single" w:sz="4" w:space="0" w:color="auto"/>
            </w:tcBorders>
            <w:vAlign w:val="center"/>
            <w:hideMark/>
          </w:tcPr>
          <w:p w14:paraId="6EE47D8D"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Id</w:t>
            </w:r>
          </w:p>
        </w:tc>
        <w:tc>
          <w:tcPr>
            <w:tcW w:w="1525" w:type="dxa"/>
            <w:tcBorders>
              <w:top w:val="single" w:sz="4" w:space="0" w:color="auto"/>
              <w:left w:val="single" w:sz="4" w:space="0" w:color="auto"/>
              <w:bottom w:val="single" w:sz="4" w:space="0" w:color="auto"/>
              <w:right w:val="single" w:sz="4" w:space="0" w:color="auto"/>
            </w:tcBorders>
            <w:vAlign w:val="center"/>
            <w:hideMark/>
          </w:tcPr>
          <w:p w14:paraId="4EB16A35"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Int</w:t>
            </w:r>
          </w:p>
        </w:tc>
        <w:tc>
          <w:tcPr>
            <w:tcW w:w="2574" w:type="dxa"/>
            <w:tcBorders>
              <w:top w:val="single" w:sz="4" w:space="0" w:color="auto"/>
              <w:left w:val="single" w:sz="4" w:space="0" w:color="auto"/>
              <w:bottom w:val="single" w:sz="4" w:space="0" w:color="auto"/>
              <w:right w:val="single" w:sz="4" w:space="0" w:color="auto"/>
            </w:tcBorders>
            <w:vAlign w:val="center"/>
            <w:hideMark/>
          </w:tcPr>
          <w:p w14:paraId="074440F5"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Các số nguyên không âm</w:t>
            </w:r>
          </w:p>
        </w:tc>
        <w:tc>
          <w:tcPr>
            <w:tcW w:w="1291" w:type="dxa"/>
            <w:tcBorders>
              <w:top w:val="single" w:sz="4" w:space="0" w:color="auto"/>
              <w:left w:val="single" w:sz="4" w:space="0" w:color="auto"/>
              <w:bottom w:val="single" w:sz="4" w:space="0" w:color="auto"/>
              <w:right w:val="single" w:sz="4" w:space="0" w:color="auto"/>
            </w:tcBorders>
            <w:vAlign w:val="center"/>
            <w:hideMark/>
          </w:tcPr>
          <w:p w14:paraId="607CB857"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Khóa chính</w:t>
            </w:r>
          </w:p>
        </w:tc>
      </w:tr>
      <w:tr w:rsidR="00EF1375" w:rsidRPr="004822D8" w14:paraId="6EE66578" w14:textId="77777777" w:rsidTr="003930D7">
        <w:tc>
          <w:tcPr>
            <w:tcW w:w="670" w:type="dxa"/>
            <w:tcBorders>
              <w:top w:val="single" w:sz="4" w:space="0" w:color="auto"/>
              <w:left w:val="single" w:sz="4" w:space="0" w:color="auto"/>
              <w:bottom w:val="single" w:sz="4" w:space="0" w:color="auto"/>
              <w:right w:val="single" w:sz="4" w:space="0" w:color="auto"/>
            </w:tcBorders>
            <w:vAlign w:val="center"/>
            <w:hideMark/>
          </w:tcPr>
          <w:p w14:paraId="6B3ABC38"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2</w:t>
            </w:r>
          </w:p>
        </w:tc>
        <w:tc>
          <w:tcPr>
            <w:tcW w:w="2576" w:type="dxa"/>
            <w:tcBorders>
              <w:top w:val="single" w:sz="4" w:space="0" w:color="auto"/>
              <w:left w:val="single" w:sz="4" w:space="0" w:color="auto"/>
              <w:bottom w:val="single" w:sz="4" w:space="0" w:color="auto"/>
              <w:right w:val="single" w:sz="4" w:space="0" w:color="auto"/>
            </w:tcBorders>
            <w:vAlign w:val="center"/>
            <w:hideMark/>
          </w:tcPr>
          <w:p w14:paraId="47539D84"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MaDatTiec</w:t>
            </w:r>
          </w:p>
        </w:tc>
        <w:tc>
          <w:tcPr>
            <w:tcW w:w="1525" w:type="dxa"/>
            <w:tcBorders>
              <w:top w:val="single" w:sz="4" w:space="0" w:color="auto"/>
              <w:left w:val="single" w:sz="4" w:space="0" w:color="auto"/>
              <w:bottom w:val="single" w:sz="4" w:space="0" w:color="auto"/>
              <w:right w:val="single" w:sz="4" w:space="0" w:color="auto"/>
            </w:tcBorders>
            <w:vAlign w:val="center"/>
            <w:hideMark/>
          </w:tcPr>
          <w:p w14:paraId="6DCE9D74"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Varchar (5)</w:t>
            </w:r>
          </w:p>
        </w:tc>
        <w:tc>
          <w:tcPr>
            <w:tcW w:w="2574" w:type="dxa"/>
            <w:tcBorders>
              <w:top w:val="single" w:sz="4" w:space="0" w:color="auto"/>
              <w:left w:val="single" w:sz="4" w:space="0" w:color="auto"/>
              <w:bottom w:val="single" w:sz="4" w:space="0" w:color="auto"/>
              <w:right w:val="single" w:sz="4" w:space="0" w:color="auto"/>
            </w:tcBorders>
            <w:vAlign w:val="center"/>
            <w:hideMark/>
          </w:tcPr>
          <w:p w14:paraId="2A7B5671"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Chuỗi từ 1 đến 5 kí tự</w:t>
            </w:r>
          </w:p>
        </w:tc>
        <w:tc>
          <w:tcPr>
            <w:tcW w:w="1291" w:type="dxa"/>
            <w:tcBorders>
              <w:top w:val="single" w:sz="4" w:space="0" w:color="auto"/>
              <w:left w:val="single" w:sz="4" w:space="0" w:color="auto"/>
              <w:bottom w:val="single" w:sz="4" w:space="0" w:color="auto"/>
              <w:right w:val="single" w:sz="4" w:space="0" w:color="auto"/>
            </w:tcBorders>
            <w:vAlign w:val="center"/>
          </w:tcPr>
          <w:p w14:paraId="58AFE4B9" w14:textId="77777777" w:rsidR="00EF1375" w:rsidRPr="004822D8" w:rsidRDefault="00EF1375" w:rsidP="00B74F48">
            <w:pPr>
              <w:jc w:val="center"/>
              <w:rPr>
                <w:rFonts w:ascii="Times New Roman" w:hAnsi="Times New Roman" w:cs="Times New Roman"/>
                <w:sz w:val="28"/>
                <w:szCs w:val="28"/>
              </w:rPr>
            </w:pPr>
          </w:p>
        </w:tc>
      </w:tr>
      <w:tr w:rsidR="00EF1375" w:rsidRPr="004822D8" w14:paraId="3B35EC8B" w14:textId="77777777" w:rsidTr="003930D7">
        <w:tc>
          <w:tcPr>
            <w:tcW w:w="670" w:type="dxa"/>
            <w:tcBorders>
              <w:top w:val="single" w:sz="4" w:space="0" w:color="auto"/>
              <w:left w:val="single" w:sz="4" w:space="0" w:color="auto"/>
              <w:bottom w:val="single" w:sz="4" w:space="0" w:color="auto"/>
              <w:right w:val="single" w:sz="4" w:space="0" w:color="auto"/>
            </w:tcBorders>
            <w:vAlign w:val="center"/>
            <w:hideMark/>
          </w:tcPr>
          <w:p w14:paraId="17CFABC0"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3</w:t>
            </w:r>
          </w:p>
        </w:tc>
        <w:tc>
          <w:tcPr>
            <w:tcW w:w="2576" w:type="dxa"/>
            <w:tcBorders>
              <w:top w:val="single" w:sz="4" w:space="0" w:color="auto"/>
              <w:left w:val="single" w:sz="4" w:space="0" w:color="auto"/>
              <w:bottom w:val="single" w:sz="4" w:space="0" w:color="auto"/>
              <w:right w:val="single" w:sz="4" w:space="0" w:color="auto"/>
            </w:tcBorders>
            <w:vAlign w:val="center"/>
            <w:hideMark/>
          </w:tcPr>
          <w:p w14:paraId="14FCA1AB"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IDNhanVien</w:t>
            </w:r>
          </w:p>
        </w:tc>
        <w:tc>
          <w:tcPr>
            <w:tcW w:w="1525" w:type="dxa"/>
            <w:tcBorders>
              <w:top w:val="single" w:sz="4" w:space="0" w:color="auto"/>
              <w:left w:val="single" w:sz="4" w:space="0" w:color="auto"/>
              <w:bottom w:val="single" w:sz="4" w:space="0" w:color="auto"/>
              <w:right w:val="single" w:sz="4" w:space="0" w:color="auto"/>
            </w:tcBorders>
            <w:vAlign w:val="center"/>
            <w:hideMark/>
          </w:tcPr>
          <w:p w14:paraId="3AD2EA73"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Int</w:t>
            </w:r>
          </w:p>
        </w:tc>
        <w:tc>
          <w:tcPr>
            <w:tcW w:w="2574" w:type="dxa"/>
            <w:tcBorders>
              <w:top w:val="single" w:sz="4" w:space="0" w:color="auto"/>
              <w:left w:val="single" w:sz="4" w:space="0" w:color="auto"/>
              <w:bottom w:val="single" w:sz="4" w:space="0" w:color="auto"/>
              <w:right w:val="single" w:sz="4" w:space="0" w:color="auto"/>
            </w:tcBorders>
            <w:vAlign w:val="center"/>
            <w:hideMark/>
          </w:tcPr>
          <w:p w14:paraId="487902A3"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Các số nguyên không âm</w:t>
            </w:r>
          </w:p>
        </w:tc>
        <w:tc>
          <w:tcPr>
            <w:tcW w:w="1291" w:type="dxa"/>
            <w:tcBorders>
              <w:top w:val="single" w:sz="4" w:space="0" w:color="auto"/>
              <w:left w:val="single" w:sz="4" w:space="0" w:color="auto"/>
              <w:bottom w:val="single" w:sz="4" w:space="0" w:color="auto"/>
              <w:right w:val="single" w:sz="4" w:space="0" w:color="auto"/>
            </w:tcBorders>
            <w:vAlign w:val="center"/>
            <w:hideMark/>
          </w:tcPr>
          <w:p w14:paraId="6566FE48"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Khóa ngoại</w:t>
            </w:r>
          </w:p>
        </w:tc>
      </w:tr>
      <w:tr w:rsidR="00EF1375" w:rsidRPr="004822D8" w14:paraId="60729766" w14:textId="77777777" w:rsidTr="003930D7">
        <w:tc>
          <w:tcPr>
            <w:tcW w:w="670" w:type="dxa"/>
            <w:tcBorders>
              <w:top w:val="single" w:sz="4" w:space="0" w:color="auto"/>
              <w:left w:val="single" w:sz="4" w:space="0" w:color="auto"/>
              <w:bottom w:val="single" w:sz="4" w:space="0" w:color="auto"/>
              <w:right w:val="single" w:sz="4" w:space="0" w:color="auto"/>
            </w:tcBorders>
            <w:vAlign w:val="center"/>
            <w:hideMark/>
          </w:tcPr>
          <w:p w14:paraId="1EC068EA"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4</w:t>
            </w:r>
          </w:p>
        </w:tc>
        <w:tc>
          <w:tcPr>
            <w:tcW w:w="2576" w:type="dxa"/>
            <w:tcBorders>
              <w:top w:val="single" w:sz="4" w:space="0" w:color="auto"/>
              <w:left w:val="single" w:sz="4" w:space="0" w:color="auto"/>
              <w:bottom w:val="single" w:sz="4" w:space="0" w:color="auto"/>
              <w:right w:val="single" w:sz="4" w:space="0" w:color="auto"/>
            </w:tcBorders>
            <w:vAlign w:val="center"/>
            <w:hideMark/>
          </w:tcPr>
          <w:p w14:paraId="5685995F"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IDThongTinKhachHang</w:t>
            </w:r>
          </w:p>
        </w:tc>
        <w:tc>
          <w:tcPr>
            <w:tcW w:w="1525" w:type="dxa"/>
            <w:tcBorders>
              <w:top w:val="single" w:sz="4" w:space="0" w:color="auto"/>
              <w:left w:val="single" w:sz="4" w:space="0" w:color="auto"/>
              <w:bottom w:val="single" w:sz="4" w:space="0" w:color="auto"/>
              <w:right w:val="single" w:sz="4" w:space="0" w:color="auto"/>
            </w:tcBorders>
            <w:vAlign w:val="center"/>
            <w:hideMark/>
          </w:tcPr>
          <w:p w14:paraId="5E59AC79"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Int</w:t>
            </w:r>
          </w:p>
        </w:tc>
        <w:tc>
          <w:tcPr>
            <w:tcW w:w="2574" w:type="dxa"/>
            <w:tcBorders>
              <w:top w:val="single" w:sz="4" w:space="0" w:color="auto"/>
              <w:left w:val="single" w:sz="4" w:space="0" w:color="auto"/>
              <w:bottom w:val="single" w:sz="4" w:space="0" w:color="auto"/>
              <w:right w:val="single" w:sz="4" w:space="0" w:color="auto"/>
            </w:tcBorders>
            <w:vAlign w:val="center"/>
            <w:hideMark/>
          </w:tcPr>
          <w:p w14:paraId="313A8B6E"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Các số nguyên không âm</w:t>
            </w:r>
          </w:p>
        </w:tc>
        <w:tc>
          <w:tcPr>
            <w:tcW w:w="1291" w:type="dxa"/>
            <w:tcBorders>
              <w:top w:val="single" w:sz="4" w:space="0" w:color="auto"/>
              <w:left w:val="single" w:sz="4" w:space="0" w:color="auto"/>
              <w:bottom w:val="single" w:sz="4" w:space="0" w:color="auto"/>
              <w:right w:val="single" w:sz="4" w:space="0" w:color="auto"/>
            </w:tcBorders>
            <w:vAlign w:val="center"/>
            <w:hideMark/>
          </w:tcPr>
          <w:p w14:paraId="2E03BCE6"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Khóa ngoại</w:t>
            </w:r>
          </w:p>
        </w:tc>
      </w:tr>
      <w:tr w:rsidR="00EF1375" w:rsidRPr="004822D8" w14:paraId="01E36AC2" w14:textId="77777777" w:rsidTr="003930D7">
        <w:tc>
          <w:tcPr>
            <w:tcW w:w="670" w:type="dxa"/>
            <w:tcBorders>
              <w:top w:val="single" w:sz="4" w:space="0" w:color="auto"/>
              <w:left w:val="single" w:sz="4" w:space="0" w:color="auto"/>
              <w:bottom w:val="single" w:sz="4" w:space="0" w:color="auto"/>
              <w:right w:val="single" w:sz="4" w:space="0" w:color="auto"/>
            </w:tcBorders>
            <w:vAlign w:val="center"/>
            <w:hideMark/>
          </w:tcPr>
          <w:p w14:paraId="272707B6"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5</w:t>
            </w:r>
          </w:p>
        </w:tc>
        <w:tc>
          <w:tcPr>
            <w:tcW w:w="2576" w:type="dxa"/>
            <w:tcBorders>
              <w:top w:val="single" w:sz="4" w:space="0" w:color="auto"/>
              <w:left w:val="single" w:sz="4" w:space="0" w:color="auto"/>
              <w:bottom w:val="single" w:sz="4" w:space="0" w:color="auto"/>
              <w:right w:val="single" w:sz="4" w:space="0" w:color="auto"/>
            </w:tcBorders>
            <w:vAlign w:val="center"/>
            <w:hideMark/>
          </w:tcPr>
          <w:p w14:paraId="1F5F9AED"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IdLoaiSanh</w:t>
            </w:r>
          </w:p>
        </w:tc>
        <w:tc>
          <w:tcPr>
            <w:tcW w:w="1525" w:type="dxa"/>
            <w:tcBorders>
              <w:top w:val="single" w:sz="4" w:space="0" w:color="auto"/>
              <w:left w:val="single" w:sz="4" w:space="0" w:color="auto"/>
              <w:bottom w:val="single" w:sz="4" w:space="0" w:color="auto"/>
              <w:right w:val="single" w:sz="4" w:space="0" w:color="auto"/>
            </w:tcBorders>
            <w:vAlign w:val="center"/>
            <w:hideMark/>
          </w:tcPr>
          <w:p w14:paraId="31C7265A"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Int</w:t>
            </w:r>
          </w:p>
        </w:tc>
        <w:tc>
          <w:tcPr>
            <w:tcW w:w="2574" w:type="dxa"/>
            <w:tcBorders>
              <w:top w:val="single" w:sz="4" w:space="0" w:color="auto"/>
              <w:left w:val="single" w:sz="4" w:space="0" w:color="auto"/>
              <w:bottom w:val="single" w:sz="4" w:space="0" w:color="auto"/>
              <w:right w:val="single" w:sz="4" w:space="0" w:color="auto"/>
            </w:tcBorders>
            <w:vAlign w:val="center"/>
            <w:hideMark/>
          </w:tcPr>
          <w:p w14:paraId="401723A3"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Các số nguyên không âm</w:t>
            </w:r>
          </w:p>
        </w:tc>
        <w:tc>
          <w:tcPr>
            <w:tcW w:w="1291" w:type="dxa"/>
            <w:tcBorders>
              <w:top w:val="single" w:sz="4" w:space="0" w:color="auto"/>
              <w:left w:val="single" w:sz="4" w:space="0" w:color="auto"/>
              <w:bottom w:val="single" w:sz="4" w:space="0" w:color="auto"/>
              <w:right w:val="single" w:sz="4" w:space="0" w:color="auto"/>
            </w:tcBorders>
            <w:vAlign w:val="center"/>
            <w:hideMark/>
          </w:tcPr>
          <w:p w14:paraId="52BEEEFE"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Khóa ngoại</w:t>
            </w:r>
          </w:p>
        </w:tc>
      </w:tr>
      <w:tr w:rsidR="00EF1375" w:rsidRPr="004822D8" w14:paraId="1B9A5248" w14:textId="77777777" w:rsidTr="003930D7">
        <w:tc>
          <w:tcPr>
            <w:tcW w:w="670" w:type="dxa"/>
            <w:tcBorders>
              <w:top w:val="single" w:sz="4" w:space="0" w:color="auto"/>
              <w:left w:val="single" w:sz="4" w:space="0" w:color="auto"/>
              <w:bottom w:val="single" w:sz="4" w:space="0" w:color="auto"/>
              <w:right w:val="single" w:sz="4" w:space="0" w:color="auto"/>
            </w:tcBorders>
            <w:vAlign w:val="center"/>
            <w:hideMark/>
          </w:tcPr>
          <w:p w14:paraId="0C8337D9"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lastRenderedPageBreak/>
              <w:t>6</w:t>
            </w:r>
          </w:p>
        </w:tc>
        <w:tc>
          <w:tcPr>
            <w:tcW w:w="2576" w:type="dxa"/>
            <w:tcBorders>
              <w:top w:val="single" w:sz="4" w:space="0" w:color="auto"/>
              <w:left w:val="single" w:sz="4" w:space="0" w:color="auto"/>
              <w:bottom w:val="single" w:sz="4" w:space="0" w:color="auto"/>
              <w:right w:val="single" w:sz="4" w:space="0" w:color="auto"/>
            </w:tcBorders>
            <w:vAlign w:val="center"/>
            <w:hideMark/>
          </w:tcPr>
          <w:p w14:paraId="2102291F"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IdDichVu</w:t>
            </w:r>
          </w:p>
        </w:tc>
        <w:tc>
          <w:tcPr>
            <w:tcW w:w="1525" w:type="dxa"/>
            <w:tcBorders>
              <w:top w:val="single" w:sz="4" w:space="0" w:color="auto"/>
              <w:left w:val="single" w:sz="4" w:space="0" w:color="auto"/>
              <w:bottom w:val="single" w:sz="4" w:space="0" w:color="auto"/>
              <w:right w:val="single" w:sz="4" w:space="0" w:color="auto"/>
            </w:tcBorders>
            <w:vAlign w:val="center"/>
            <w:hideMark/>
          </w:tcPr>
          <w:p w14:paraId="6AF057F3"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Int</w:t>
            </w:r>
          </w:p>
        </w:tc>
        <w:tc>
          <w:tcPr>
            <w:tcW w:w="2574" w:type="dxa"/>
            <w:tcBorders>
              <w:top w:val="single" w:sz="4" w:space="0" w:color="auto"/>
              <w:left w:val="single" w:sz="4" w:space="0" w:color="auto"/>
              <w:bottom w:val="single" w:sz="4" w:space="0" w:color="auto"/>
              <w:right w:val="single" w:sz="4" w:space="0" w:color="auto"/>
            </w:tcBorders>
            <w:vAlign w:val="center"/>
            <w:hideMark/>
          </w:tcPr>
          <w:p w14:paraId="216B0418"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Các số nguyên không âm</w:t>
            </w:r>
          </w:p>
        </w:tc>
        <w:tc>
          <w:tcPr>
            <w:tcW w:w="1291" w:type="dxa"/>
            <w:tcBorders>
              <w:top w:val="single" w:sz="4" w:space="0" w:color="auto"/>
              <w:left w:val="single" w:sz="4" w:space="0" w:color="auto"/>
              <w:bottom w:val="single" w:sz="4" w:space="0" w:color="auto"/>
              <w:right w:val="single" w:sz="4" w:space="0" w:color="auto"/>
            </w:tcBorders>
            <w:vAlign w:val="center"/>
            <w:hideMark/>
          </w:tcPr>
          <w:p w14:paraId="2188E3DD"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Khóa ngoại</w:t>
            </w:r>
          </w:p>
        </w:tc>
      </w:tr>
      <w:tr w:rsidR="00EF1375" w:rsidRPr="004822D8" w14:paraId="799CE6E7" w14:textId="77777777" w:rsidTr="003930D7">
        <w:tc>
          <w:tcPr>
            <w:tcW w:w="670" w:type="dxa"/>
            <w:tcBorders>
              <w:top w:val="single" w:sz="4" w:space="0" w:color="auto"/>
              <w:left w:val="single" w:sz="4" w:space="0" w:color="auto"/>
              <w:bottom w:val="single" w:sz="4" w:space="0" w:color="auto"/>
              <w:right w:val="single" w:sz="4" w:space="0" w:color="auto"/>
            </w:tcBorders>
            <w:vAlign w:val="center"/>
            <w:hideMark/>
          </w:tcPr>
          <w:p w14:paraId="0A534217"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7</w:t>
            </w:r>
          </w:p>
        </w:tc>
        <w:tc>
          <w:tcPr>
            <w:tcW w:w="2576" w:type="dxa"/>
            <w:tcBorders>
              <w:top w:val="single" w:sz="4" w:space="0" w:color="auto"/>
              <w:left w:val="single" w:sz="4" w:space="0" w:color="auto"/>
              <w:bottom w:val="single" w:sz="4" w:space="0" w:color="auto"/>
              <w:right w:val="single" w:sz="4" w:space="0" w:color="auto"/>
            </w:tcBorders>
            <w:vAlign w:val="center"/>
            <w:hideMark/>
          </w:tcPr>
          <w:p w14:paraId="371B2D18"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IdThucDon</w:t>
            </w:r>
          </w:p>
        </w:tc>
        <w:tc>
          <w:tcPr>
            <w:tcW w:w="1525" w:type="dxa"/>
            <w:tcBorders>
              <w:top w:val="single" w:sz="4" w:space="0" w:color="auto"/>
              <w:left w:val="single" w:sz="4" w:space="0" w:color="auto"/>
              <w:bottom w:val="single" w:sz="4" w:space="0" w:color="auto"/>
              <w:right w:val="single" w:sz="4" w:space="0" w:color="auto"/>
            </w:tcBorders>
            <w:vAlign w:val="center"/>
            <w:hideMark/>
          </w:tcPr>
          <w:p w14:paraId="289DC929"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Int</w:t>
            </w:r>
          </w:p>
        </w:tc>
        <w:tc>
          <w:tcPr>
            <w:tcW w:w="2574" w:type="dxa"/>
            <w:tcBorders>
              <w:top w:val="single" w:sz="4" w:space="0" w:color="auto"/>
              <w:left w:val="single" w:sz="4" w:space="0" w:color="auto"/>
              <w:bottom w:val="single" w:sz="4" w:space="0" w:color="auto"/>
              <w:right w:val="single" w:sz="4" w:space="0" w:color="auto"/>
            </w:tcBorders>
            <w:vAlign w:val="center"/>
            <w:hideMark/>
          </w:tcPr>
          <w:p w14:paraId="483B02C2"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Các số nguyên không âm</w:t>
            </w:r>
          </w:p>
        </w:tc>
        <w:tc>
          <w:tcPr>
            <w:tcW w:w="1291" w:type="dxa"/>
            <w:tcBorders>
              <w:top w:val="single" w:sz="4" w:space="0" w:color="auto"/>
              <w:left w:val="single" w:sz="4" w:space="0" w:color="auto"/>
              <w:bottom w:val="single" w:sz="4" w:space="0" w:color="auto"/>
              <w:right w:val="single" w:sz="4" w:space="0" w:color="auto"/>
            </w:tcBorders>
            <w:vAlign w:val="center"/>
            <w:hideMark/>
          </w:tcPr>
          <w:p w14:paraId="1AE5B6A7"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Khóa ngoại</w:t>
            </w:r>
          </w:p>
        </w:tc>
      </w:tr>
      <w:tr w:rsidR="00EF1375" w:rsidRPr="004822D8" w14:paraId="5D20BD70" w14:textId="77777777" w:rsidTr="003930D7">
        <w:tc>
          <w:tcPr>
            <w:tcW w:w="670" w:type="dxa"/>
            <w:tcBorders>
              <w:top w:val="single" w:sz="4" w:space="0" w:color="auto"/>
              <w:left w:val="single" w:sz="4" w:space="0" w:color="auto"/>
              <w:bottom w:val="single" w:sz="4" w:space="0" w:color="auto"/>
              <w:right w:val="single" w:sz="4" w:space="0" w:color="auto"/>
            </w:tcBorders>
            <w:vAlign w:val="center"/>
            <w:hideMark/>
          </w:tcPr>
          <w:p w14:paraId="13531BA4"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8</w:t>
            </w:r>
          </w:p>
        </w:tc>
        <w:tc>
          <w:tcPr>
            <w:tcW w:w="2576" w:type="dxa"/>
            <w:tcBorders>
              <w:top w:val="single" w:sz="4" w:space="0" w:color="auto"/>
              <w:left w:val="single" w:sz="4" w:space="0" w:color="auto"/>
              <w:bottom w:val="single" w:sz="4" w:space="0" w:color="auto"/>
              <w:right w:val="single" w:sz="4" w:space="0" w:color="auto"/>
            </w:tcBorders>
            <w:vAlign w:val="center"/>
            <w:hideMark/>
          </w:tcPr>
          <w:p w14:paraId="76580F75"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SoLuongNhanVien</w:t>
            </w:r>
          </w:p>
        </w:tc>
        <w:tc>
          <w:tcPr>
            <w:tcW w:w="1525" w:type="dxa"/>
            <w:tcBorders>
              <w:top w:val="single" w:sz="4" w:space="0" w:color="auto"/>
              <w:left w:val="single" w:sz="4" w:space="0" w:color="auto"/>
              <w:bottom w:val="single" w:sz="4" w:space="0" w:color="auto"/>
              <w:right w:val="single" w:sz="4" w:space="0" w:color="auto"/>
            </w:tcBorders>
            <w:vAlign w:val="center"/>
            <w:hideMark/>
          </w:tcPr>
          <w:p w14:paraId="2B55F424"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Int</w:t>
            </w:r>
          </w:p>
        </w:tc>
        <w:tc>
          <w:tcPr>
            <w:tcW w:w="2574" w:type="dxa"/>
            <w:tcBorders>
              <w:top w:val="single" w:sz="4" w:space="0" w:color="auto"/>
              <w:left w:val="single" w:sz="4" w:space="0" w:color="auto"/>
              <w:bottom w:val="single" w:sz="4" w:space="0" w:color="auto"/>
              <w:right w:val="single" w:sz="4" w:space="0" w:color="auto"/>
            </w:tcBorders>
            <w:vAlign w:val="center"/>
            <w:hideMark/>
          </w:tcPr>
          <w:p w14:paraId="1B83CDA4"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Các số nguyên không âm</w:t>
            </w:r>
          </w:p>
        </w:tc>
        <w:tc>
          <w:tcPr>
            <w:tcW w:w="1291" w:type="dxa"/>
            <w:tcBorders>
              <w:top w:val="single" w:sz="4" w:space="0" w:color="auto"/>
              <w:left w:val="single" w:sz="4" w:space="0" w:color="auto"/>
              <w:bottom w:val="single" w:sz="4" w:space="0" w:color="auto"/>
              <w:right w:val="single" w:sz="4" w:space="0" w:color="auto"/>
            </w:tcBorders>
            <w:vAlign w:val="center"/>
          </w:tcPr>
          <w:p w14:paraId="2A74C7C6" w14:textId="77777777" w:rsidR="00EF1375" w:rsidRPr="004822D8" w:rsidRDefault="00EF1375" w:rsidP="00B74F48">
            <w:pPr>
              <w:jc w:val="center"/>
              <w:rPr>
                <w:rFonts w:ascii="Times New Roman" w:hAnsi="Times New Roman" w:cs="Times New Roman"/>
                <w:sz w:val="28"/>
                <w:szCs w:val="28"/>
              </w:rPr>
            </w:pPr>
          </w:p>
        </w:tc>
      </w:tr>
      <w:tr w:rsidR="00EF1375" w:rsidRPr="004822D8" w14:paraId="5516D3A2" w14:textId="77777777" w:rsidTr="003930D7">
        <w:tc>
          <w:tcPr>
            <w:tcW w:w="670" w:type="dxa"/>
            <w:tcBorders>
              <w:top w:val="single" w:sz="4" w:space="0" w:color="auto"/>
              <w:left w:val="single" w:sz="4" w:space="0" w:color="auto"/>
              <w:bottom w:val="single" w:sz="4" w:space="0" w:color="auto"/>
              <w:right w:val="single" w:sz="4" w:space="0" w:color="auto"/>
            </w:tcBorders>
            <w:vAlign w:val="center"/>
            <w:hideMark/>
          </w:tcPr>
          <w:p w14:paraId="4C10489B"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9</w:t>
            </w:r>
          </w:p>
        </w:tc>
        <w:tc>
          <w:tcPr>
            <w:tcW w:w="2576" w:type="dxa"/>
            <w:tcBorders>
              <w:top w:val="single" w:sz="4" w:space="0" w:color="auto"/>
              <w:left w:val="single" w:sz="4" w:space="0" w:color="auto"/>
              <w:bottom w:val="single" w:sz="4" w:space="0" w:color="auto"/>
              <w:right w:val="single" w:sz="4" w:space="0" w:color="auto"/>
            </w:tcBorders>
            <w:vAlign w:val="center"/>
            <w:hideMark/>
          </w:tcPr>
          <w:p w14:paraId="27BE30C3"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SoLuongBan</w:t>
            </w:r>
          </w:p>
        </w:tc>
        <w:tc>
          <w:tcPr>
            <w:tcW w:w="1525" w:type="dxa"/>
            <w:tcBorders>
              <w:top w:val="single" w:sz="4" w:space="0" w:color="auto"/>
              <w:left w:val="single" w:sz="4" w:space="0" w:color="auto"/>
              <w:bottom w:val="single" w:sz="4" w:space="0" w:color="auto"/>
              <w:right w:val="single" w:sz="4" w:space="0" w:color="auto"/>
            </w:tcBorders>
            <w:vAlign w:val="center"/>
            <w:hideMark/>
          </w:tcPr>
          <w:p w14:paraId="46616322"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Int</w:t>
            </w:r>
          </w:p>
        </w:tc>
        <w:tc>
          <w:tcPr>
            <w:tcW w:w="2574" w:type="dxa"/>
            <w:tcBorders>
              <w:top w:val="single" w:sz="4" w:space="0" w:color="auto"/>
              <w:left w:val="single" w:sz="4" w:space="0" w:color="auto"/>
              <w:bottom w:val="single" w:sz="4" w:space="0" w:color="auto"/>
              <w:right w:val="single" w:sz="4" w:space="0" w:color="auto"/>
            </w:tcBorders>
            <w:vAlign w:val="center"/>
            <w:hideMark/>
          </w:tcPr>
          <w:p w14:paraId="2124F555"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Các số nguyên không âm</w:t>
            </w:r>
          </w:p>
        </w:tc>
        <w:tc>
          <w:tcPr>
            <w:tcW w:w="1291" w:type="dxa"/>
            <w:tcBorders>
              <w:top w:val="single" w:sz="4" w:space="0" w:color="auto"/>
              <w:left w:val="single" w:sz="4" w:space="0" w:color="auto"/>
              <w:bottom w:val="single" w:sz="4" w:space="0" w:color="auto"/>
              <w:right w:val="single" w:sz="4" w:space="0" w:color="auto"/>
            </w:tcBorders>
            <w:vAlign w:val="center"/>
          </w:tcPr>
          <w:p w14:paraId="21E47986" w14:textId="77777777" w:rsidR="00EF1375" w:rsidRPr="004822D8" w:rsidRDefault="00EF1375" w:rsidP="00B74F48">
            <w:pPr>
              <w:jc w:val="center"/>
              <w:rPr>
                <w:rFonts w:ascii="Times New Roman" w:hAnsi="Times New Roman" w:cs="Times New Roman"/>
                <w:sz w:val="28"/>
                <w:szCs w:val="28"/>
              </w:rPr>
            </w:pPr>
          </w:p>
        </w:tc>
      </w:tr>
      <w:tr w:rsidR="00EF1375" w:rsidRPr="004822D8" w14:paraId="56D52FA3" w14:textId="77777777" w:rsidTr="003930D7">
        <w:tc>
          <w:tcPr>
            <w:tcW w:w="670" w:type="dxa"/>
            <w:tcBorders>
              <w:top w:val="single" w:sz="4" w:space="0" w:color="auto"/>
              <w:left w:val="single" w:sz="4" w:space="0" w:color="auto"/>
              <w:bottom w:val="single" w:sz="4" w:space="0" w:color="auto"/>
              <w:right w:val="single" w:sz="4" w:space="0" w:color="auto"/>
            </w:tcBorders>
            <w:vAlign w:val="center"/>
            <w:hideMark/>
          </w:tcPr>
          <w:p w14:paraId="67C1D267"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10</w:t>
            </w:r>
          </w:p>
        </w:tc>
        <w:tc>
          <w:tcPr>
            <w:tcW w:w="2576" w:type="dxa"/>
            <w:tcBorders>
              <w:top w:val="single" w:sz="4" w:space="0" w:color="auto"/>
              <w:left w:val="single" w:sz="4" w:space="0" w:color="auto"/>
              <w:bottom w:val="single" w:sz="4" w:space="0" w:color="auto"/>
              <w:right w:val="single" w:sz="4" w:space="0" w:color="auto"/>
            </w:tcBorders>
            <w:vAlign w:val="center"/>
            <w:hideMark/>
          </w:tcPr>
          <w:p w14:paraId="11B1B07B"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TrangThai</w:t>
            </w:r>
          </w:p>
        </w:tc>
        <w:tc>
          <w:tcPr>
            <w:tcW w:w="1525" w:type="dxa"/>
            <w:tcBorders>
              <w:top w:val="single" w:sz="4" w:space="0" w:color="auto"/>
              <w:left w:val="single" w:sz="4" w:space="0" w:color="auto"/>
              <w:bottom w:val="single" w:sz="4" w:space="0" w:color="auto"/>
              <w:right w:val="single" w:sz="4" w:space="0" w:color="auto"/>
            </w:tcBorders>
            <w:vAlign w:val="center"/>
            <w:hideMark/>
          </w:tcPr>
          <w:p w14:paraId="68CC2A36"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Int</w:t>
            </w:r>
          </w:p>
        </w:tc>
        <w:tc>
          <w:tcPr>
            <w:tcW w:w="2574" w:type="dxa"/>
            <w:tcBorders>
              <w:top w:val="single" w:sz="4" w:space="0" w:color="auto"/>
              <w:left w:val="single" w:sz="4" w:space="0" w:color="auto"/>
              <w:bottom w:val="single" w:sz="4" w:space="0" w:color="auto"/>
              <w:right w:val="single" w:sz="4" w:space="0" w:color="auto"/>
            </w:tcBorders>
            <w:vAlign w:val="center"/>
            <w:hideMark/>
          </w:tcPr>
          <w:p w14:paraId="7B7C370D" w14:textId="77777777" w:rsidR="00EF1375" w:rsidRPr="004822D8" w:rsidRDefault="00EF1375" w:rsidP="00B74F48">
            <w:pPr>
              <w:jc w:val="center"/>
              <w:rPr>
                <w:rFonts w:ascii="Times New Roman" w:hAnsi="Times New Roman" w:cs="Times New Roman"/>
                <w:sz w:val="28"/>
                <w:szCs w:val="28"/>
              </w:rPr>
            </w:pPr>
          </w:p>
        </w:tc>
        <w:tc>
          <w:tcPr>
            <w:tcW w:w="1291" w:type="dxa"/>
            <w:tcBorders>
              <w:top w:val="single" w:sz="4" w:space="0" w:color="auto"/>
              <w:left w:val="single" w:sz="4" w:space="0" w:color="auto"/>
              <w:bottom w:val="single" w:sz="4" w:space="0" w:color="auto"/>
              <w:right w:val="single" w:sz="4" w:space="0" w:color="auto"/>
            </w:tcBorders>
            <w:vAlign w:val="center"/>
          </w:tcPr>
          <w:p w14:paraId="6758DAF7" w14:textId="77777777" w:rsidR="00EF1375" w:rsidRPr="004822D8" w:rsidRDefault="00EF1375" w:rsidP="00B74F48">
            <w:pPr>
              <w:jc w:val="center"/>
              <w:rPr>
                <w:rFonts w:ascii="Times New Roman" w:hAnsi="Times New Roman" w:cs="Times New Roman"/>
                <w:sz w:val="28"/>
                <w:szCs w:val="28"/>
              </w:rPr>
            </w:pPr>
          </w:p>
        </w:tc>
      </w:tr>
      <w:tr w:rsidR="00EF1375" w:rsidRPr="004822D8" w14:paraId="78D36F9C" w14:textId="77777777" w:rsidTr="003930D7">
        <w:tc>
          <w:tcPr>
            <w:tcW w:w="670" w:type="dxa"/>
            <w:tcBorders>
              <w:top w:val="single" w:sz="4" w:space="0" w:color="auto"/>
              <w:left w:val="single" w:sz="4" w:space="0" w:color="auto"/>
              <w:bottom w:val="single" w:sz="4" w:space="0" w:color="auto"/>
              <w:right w:val="single" w:sz="4" w:space="0" w:color="auto"/>
            </w:tcBorders>
            <w:vAlign w:val="center"/>
            <w:hideMark/>
          </w:tcPr>
          <w:p w14:paraId="4B916E5C"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11</w:t>
            </w:r>
          </w:p>
        </w:tc>
        <w:tc>
          <w:tcPr>
            <w:tcW w:w="2576" w:type="dxa"/>
            <w:tcBorders>
              <w:top w:val="single" w:sz="4" w:space="0" w:color="auto"/>
              <w:left w:val="single" w:sz="4" w:space="0" w:color="auto"/>
              <w:bottom w:val="single" w:sz="4" w:space="0" w:color="auto"/>
              <w:right w:val="single" w:sz="4" w:space="0" w:color="auto"/>
            </w:tcBorders>
            <w:vAlign w:val="center"/>
            <w:hideMark/>
          </w:tcPr>
          <w:p w14:paraId="254399B6"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Ca</w:t>
            </w:r>
          </w:p>
        </w:tc>
        <w:tc>
          <w:tcPr>
            <w:tcW w:w="1525" w:type="dxa"/>
            <w:tcBorders>
              <w:top w:val="single" w:sz="4" w:space="0" w:color="auto"/>
              <w:left w:val="single" w:sz="4" w:space="0" w:color="auto"/>
              <w:bottom w:val="single" w:sz="4" w:space="0" w:color="auto"/>
              <w:right w:val="single" w:sz="4" w:space="0" w:color="auto"/>
            </w:tcBorders>
            <w:vAlign w:val="center"/>
            <w:hideMark/>
          </w:tcPr>
          <w:p w14:paraId="2D6CB03D"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Nvarchar (100)</w:t>
            </w:r>
          </w:p>
        </w:tc>
        <w:tc>
          <w:tcPr>
            <w:tcW w:w="2574" w:type="dxa"/>
            <w:tcBorders>
              <w:top w:val="single" w:sz="4" w:space="0" w:color="auto"/>
              <w:left w:val="single" w:sz="4" w:space="0" w:color="auto"/>
              <w:bottom w:val="single" w:sz="4" w:space="0" w:color="auto"/>
              <w:right w:val="single" w:sz="4" w:space="0" w:color="auto"/>
            </w:tcBorders>
            <w:vAlign w:val="center"/>
            <w:hideMark/>
          </w:tcPr>
          <w:p w14:paraId="3DB1D4D3"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Chuỗi từ 1 đến 100 kí tự</w:t>
            </w:r>
          </w:p>
        </w:tc>
        <w:tc>
          <w:tcPr>
            <w:tcW w:w="1291" w:type="dxa"/>
            <w:tcBorders>
              <w:top w:val="single" w:sz="4" w:space="0" w:color="auto"/>
              <w:left w:val="single" w:sz="4" w:space="0" w:color="auto"/>
              <w:bottom w:val="single" w:sz="4" w:space="0" w:color="auto"/>
              <w:right w:val="single" w:sz="4" w:space="0" w:color="auto"/>
            </w:tcBorders>
            <w:vAlign w:val="center"/>
          </w:tcPr>
          <w:p w14:paraId="6A3E7320" w14:textId="77777777" w:rsidR="00EF1375" w:rsidRPr="004822D8" w:rsidRDefault="00EF1375" w:rsidP="00B74F48">
            <w:pPr>
              <w:jc w:val="center"/>
              <w:rPr>
                <w:rFonts w:ascii="Times New Roman" w:hAnsi="Times New Roman" w:cs="Times New Roman"/>
                <w:sz w:val="28"/>
                <w:szCs w:val="28"/>
              </w:rPr>
            </w:pPr>
          </w:p>
        </w:tc>
      </w:tr>
    </w:tbl>
    <w:p w14:paraId="626D9D78" w14:textId="77777777" w:rsidR="00EF1375" w:rsidRPr="004822D8" w:rsidRDefault="00EF1375" w:rsidP="00941D74">
      <w:pPr>
        <w:pStyle w:val="ListParagraph"/>
        <w:ind w:left="1800"/>
        <w:rPr>
          <w:rFonts w:ascii="Times New Roman" w:hAnsi="Times New Roman" w:cs="Times New Roman"/>
          <w:sz w:val="28"/>
          <w:szCs w:val="28"/>
        </w:rPr>
      </w:pPr>
    </w:p>
    <w:p w14:paraId="223EF0B8" w14:textId="77777777" w:rsidR="00EF1375" w:rsidRPr="004822D8" w:rsidRDefault="00EF1375" w:rsidP="00941D74">
      <w:pPr>
        <w:pStyle w:val="ListParagraph"/>
        <w:numPr>
          <w:ilvl w:val="2"/>
          <w:numId w:val="21"/>
        </w:numPr>
        <w:rPr>
          <w:rFonts w:ascii="Times New Roman" w:hAnsi="Times New Roman" w:cs="Times New Roman"/>
          <w:b/>
          <w:sz w:val="28"/>
          <w:szCs w:val="28"/>
        </w:rPr>
      </w:pPr>
      <w:r w:rsidRPr="004822D8">
        <w:rPr>
          <w:rFonts w:ascii="Times New Roman" w:hAnsi="Times New Roman" w:cs="Times New Roman"/>
          <w:b/>
          <w:sz w:val="28"/>
          <w:szCs w:val="28"/>
        </w:rPr>
        <w:t>Bảng HoaDon</w:t>
      </w:r>
    </w:p>
    <w:tbl>
      <w:tblPr>
        <w:tblW w:w="8636" w:type="dxa"/>
        <w:tblInd w:w="715" w:type="dxa"/>
        <w:tblLook w:val="04A0" w:firstRow="1" w:lastRow="0" w:firstColumn="1" w:lastColumn="0" w:noHBand="0" w:noVBand="1"/>
      </w:tblPr>
      <w:tblGrid>
        <w:gridCol w:w="746"/>
        <w:gridCol w:w="2969"/>
        <w:gridCol w:w="1426"/>
        <w:gridCol w:w="2272"/>
        <w:gridCol w:w="1223"/>
      </w:tblGrid>
      <w:tr w:rsidR="00EF1375" w:rsidRPr="004822D8" w14:paraId="6C2316C5" w14:textId="77777777" w:rsidTr="003930D7">
        <w:tc>
          <w:tcPr>
            <w:tcW w:w="670" w:type="dxa"/>
            <w:tcBorders>
              <w:top w:val="single" w:sz="4" w:space="0" w:color="auto"/>
              <w:left w:val="single" w:sz="4" w:space="0" w:color="auto"/>
              <w:bottom w:val="single" w:sz="4" w:space="0" w:color="auto"/>
              <w:right w:val="single" w:sz="4" w:space="0" w:color="auto"/>
            </w:tcBorders>
            <w:vAlign w:val="center"/>
            <w:hideMark/>
          </w:tcPr>
          <w:p w14:paraId="63A57A70" w14:textId="77777777" w:rsidR="00EF1375" w:rsidRPr="004822D8" w:rsidRDefault="00EF1375" w:rsidP="00B74F48">
            <w:pPr>
              <w:jc w:val="center"/>
              <w:rPr>
                <w:rFonts w:ascii="Times New Roman" w:hAnsi="Times New Roman" w:cs="Times New Roman"/>
                <w:b/>
                <w:sz w:val="28"/>
                <w:szCs w:val="28"/>
              </w:rPr>
            </w:pPr>
            <w:r w:rsidRPr="004822D8">
              <w:rPr>
                <w:rFonts w:ascii="Times New Roman" w:hAnsi="Times New Roman" w:cs="Times New Roman"/>
                <w:b/>
                <w:sz w:val="28"/>
                <w:szCs w:val="28"/>
              </w:rPr>
              <w:t>STT</w:t>
            </w:r>
          </w:p>
        </w:tc>
        <w:tc>
          <w:tcPr>
            <w:tcW w:w="2576" w:type="dxa"/>
            <w:tcBorders>
              <w:top w:val="single" w:sz="4" w:space="0" w:color="auto"/>
              <w:left w:val="single" w:sz="4" w:space="0" w:color="auto"/>
              <w:bottom w:val="single" w:sz="4" w:space="0" w:color="auto"/>
              <w:right w:val="single" w:sz="4" w:space="0" w:color="auto"/>
            </w:tcBorders>
            <w:vAlign w:val="center"/>
            <w:hideMark/>
          </w:tcPr>
          <w:p w14:paraId="5E571259" w14:textId="77777777" w:rsidR="00EF1375" w:rsidRPr="004822D8" w:rsidRDefault="00EF1375" w:rsidP="00B74F48">
            <w:pPr>
              <w:jc w:val="center"/>
              <w:rPr>
                <w:rFonts w:ascii="Times New Roman" w:hAnsi="Times New Roman" w:cs="Times New Roman"/>
                <w:b/>
                <w:sz w:val="28"/>
                <w:szCs w:val="28"/>
              </w:rPr>
            </w:pPr>
            <w:r w:rsidRPr="004822D8">
              <w:rPr>
                <w:rFonts w:ascii="Times New Roman" w:hAnsi="Times New Roman" w:cs="Times New Roman"/>
                <w:b/>
                <w:sz w:val="28"/>
                <w:szCs w:val="28"/>
              </w:rPr>
              <w:t>Thuộc tính</w:t>
            </w:r>
          </w:p>
        </w:tc>
        <w:tc>
          <w:tcPr>
            <w:tcW w:w="1501" w:type="dxa"/>
            <w:tcBorders>
              <w:top w:val="single" w:sz="4" w:space="0" w:color="auto"/>
              <w:left w:val="single" w:sz="4" w:space="0" w:color="auto"/>
              <w:bottom w:val="single" w:sz="4" w:space="0" w:color="auto"/>
              <w:right w:val="single" w:sz="4" w:space="0" w:color="auto"/>
            </w:tcBorders>
            <w:vAlign w:val="center"/>
            <w:hideMark/>
          </w:tcPr>
          <w:p w14:paraId="4D67BD3E" w14:textId="77777777" w:rsidR="00EF1375" w:rsidRPr="004822D8" w:rsidRDefault="00EF1375" w:rsidP="00B74F48">
            <w:pPr>
              <w:jc w:val="center"/>
              <w:rPr>
                <w:rFonts w:ascii="Times New Roman" w:hAnsi="Times New Roman" w:cs="Times New Roman"/>
                <w:b/>
                <w:sz w:val="28"/>
                <w:szCs w:val="28"/>
              </w:rPr>
            </w:pPr>
            <w:r w:rsidRPr="004822D8">
              <w:rPr>
                <w:rFonts w:ascii="Times New Roman" w:hAnsi="Times New Roman" w:cs="Times New Roman"/>
                <w:b/>
                <w:sz w:val="28"/>
                <w:szCs w:val="28"/>
              </w:rPr>
              <w:t>Kiểu dữ dữ liệu</w:t>
            </w:r>
          </w:p>
        </w:tc>
        <w:tc>
          <w:tcPr>
            <w:tcW w:w="2572" w:type="dxa"/>
            <w:tcBorders>
              <w:top w:val="single" w:sz="4" w:space="0" w:color="auto"/>
              <w:left w:val="single" w:sz="4" w:space="0" w:color="auto"/>
              <w:bottom w:val="single" w:sz="4" w:space="0" w:color="auto"/>
              <w:right w:val="single" w:sz="4" w:space="0" w:color="auto"/>
            </w:tcBorders>
            <w:vAlign w:val="center"/>
            <w:hideMark/>
          </w:tcPr>
          <w:p w14:paraId="1FD3D65B" w14:textId="77777777" w:rsidR="00EF1375" w:rsidRPr="004822D8" w:rsidRDefault="00EF1375" w:rsidP="00B74F48">
            <w:pPr>
              <w:jc w:val="center"/>
              <w:rPr>
                <w:rFonts w:ascii="Times New Roman" w:hAnsi="Times New Roman" w:cs="Times New Roman"/>
                <w:b/>
                <w:sz w:val="28"/>
                <w:szCs w:val="28"/>
              </w:rPr>
            </w:pPr>
            <w:r w:rsidRPr="004822D8">
              <w:rPr>
                <w:rFonts w:ascii="Times New Roman" w:hAnsi="Times New Roman" w:cs="Times New Roman"/>
                <w:b/>
                <w:sz w:val="28"/>
                <w:szCs w:val="28"/>
              </w:rPr>
              <w:t>Ràng buộc</w:t>
            </w:r>
          </w:p>
        </w:tc>
        <w:tc>
          <w:tcPr>
            <w:tcW w:w="1317" w:type="dxa"/>
            <w:tcBorders>
              <w:top w:val="single" w:sz="4" w:space="0" w:color="auto"/>
              <w:left w:val="single" w:sz="4" w:space="0" w:color="auto"/>
              <w:bottom w:val="single" w:sz="4" w:space="0" w:color="auto"/>
              <w:right w:val="single" w:sz="4" w:space="0" w:color="auto"/>
            </w:tcBorders>
            <w:vAlign w:val="center"/>
            <w:hideMark/>
          </w:tcPr>
          <w:p w14:paraId="1CD32AF1" w14:textId="77777777" w:rsidR="00EF1375" w:rsidRPr="004822D8" w:rsidRDefault="00EF1375" w:rsidP="00B74F48">
            <w:pPr>
              <w:jc w:val="center"/>
              <w:rPr>
                <w:rFonts w:ascii="Times New Roman" w:hAnsi="Times New Roman" w:cs="Times New Roman"/>
                <w:b/>
                <w:sz w:val="28"/>
                <w:szCs w:val="28"/>
              </w:rPr>
            </w:pPr>
            <w:r w:rsidRPr="004822D8">
              <w:rPr>
                <w:rFonts w:ascii="Times New Roman" w:hAnsi="Times New Roman" w:cs="Times New Roman"/>
                <w:b/>
                <w:sz w:val="28"/>
                <w:szCs w:val="28"/>
              </w:rPr>
              <w:t>Diễn giải</w:t>
            </w:r>
          </w:p>
        </w:tc>
      </w:tr>
      <w:tr w:rsidR="00EF1375" w:rsidRPr="004822D8" w14:paraId="3D1F40D6" w14:textId="77777777" w:rsidTr="003930D7">
        <w:tc>
          <w:tcPr>
            <w:tcW w:w="670" w:type="dxa"/>
            <w:tcBorders>
              <w:top w:val="single" w:sz="4" w:space="0" w:color="auto"/>
              <w:left w:val="single" w:sz="4" w:space="0" w:color="auto"/>
              <w:bottom w:val="single" w:sz="4" w:space="0" w:color="auto"/>
              <w:right w:val="single" w:sz="4" w:space="0" w:color="auto"/>
            </w:tcBorders>
            <w:vAlign w:val="center"/>
            <w:hideMark/>
          </w:tcPr>
          <w:p w14:paraId="192D7EC0"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1</w:t>
            </w:r>
          </w:p>
        </w:tc>
        <w:tc>
          <w:tcPr>
            <w:tcW w:w="2576" w:type="dxa"/>
            <w:tcBorders>
              <w:top w:val="single" w:sz="4" w:space="0" w:color="auto"/>
              <w:left w:val="single" w:sz="4" w:space="0" w:color="auto"/>
              <w:bottom w:val="single" w:sz="4" w:space="0" w:color="auto"/>
              <w:right w:val="single" w:sz="4" w:space="0" w:color="auto"/>
            </w:tcBorders>
            <w:vAlign w:val="center"/>
            <w:hideMark/>
          </w:tcPr>
          <w:p w14:paraId="016456E8"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Id</w:t>
            </w:r>
          </w:p>
        </w:tc>
        <w:tc>
          <w:tcPr>
            <w:tcW w:w="1501" w:type="dxa"/>
            <w:tcBorders>
              <w:top w:val="single" w:sz="4" w:space="0" w:color="auto"/>
              <w:left w:val="single" w:sz="4" w:space="0" w:color="auto"/>
              <w:bottom w:val="single" w:sz="4" w:space="0" w:color="auto"/>
              <w:right w:val="single" w:sz="4" w:space="0" w:color="auto"/>
            </w:tcBorders>
            <w:vAlign w:val="center"/>
            <w:hideMark/>
          </w:tcPr>
          <w:p w14:paraId="0166BCE1"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Int</w:t>
            </w:r>
          </w:p>
        </w:tc>
        <w:tc>
          <w:tcPr>
            <w:tcW w:w="2572" w:type="dxa"/>
            <w:tcBorders>
              <w:top w:val="single" w:sz="4" w:space="0" w:color="auto"/>
              <w:left w:val="single" w:sz="4" w:space="0" w:color="auto"/>
              <w:bottom w:val="single" w:sz="4" w:space="0" w:color="auto"/>
              <w:right w:val="single" w:sz="4" w:space="0" w:color="auto"/>
            </w:tcBorders>
            <w:vAlign w:val="center"/>
            <w:hideMark/>
          </w:tcPr>
          <w:p w14:paraId="5D68B8DD"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Các số nguyên không âm</w:t>
            </w:r>
          </w:p>
        </w:tc>
        <w:tc>
          <w:tcPr>
            <w:tcW w:w="1317" w:type="dxa"/>
            <w:tcBorders>
              <w:top w:val="single" w:sz="4" w:space="0" w:color="auto"/>
              <w:left w:val="single" w:sz="4" w:space="0" w:color="auto"/>
              <w:bottom w:val="single" w:sz="4" w:space="0" w:color="auto"/>
              <w:right w:val="single" w:sz="4" w:space="0" w:color="auto"/>
            </w:tcBorders>
            <w:vAlign w:val="center"/>
            <w:hideMark/>
          </w:tcPr>
          <w:p w14:paraId="1588D34F"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Khóa chính</w:t>
            </w:r>
          </w:p>
        </w:tc>
      </w:tr>
      <w:tr w:rsidR="00EF1375" w:rsidRPr="004822D8" w14:paraId="5504505E" w14:textId="77777777" w:rsidTr="003930D7">
        <w:tc>
          <w:tcPr>
            <w:tcW w:w="670" w:type="dxa"/>
            <w:tcBorders>
              <w:top w:val="single" w:sz="4" w:space="0" w:color="auto"/>
              <w:left w:val="single" w:sz="4" w:space="0" w:color="auto"/>
              <w:bottom w:val="single" w:sz="4" w:space="0" w:color="auto"/>
              <w:right w:val="single" w:sz="4" w:space="0" w:color="auto"/>
            </w:tcBorders>
            <w:vAlign w:val="center"/>
            <w:hideMark/>
          </w:tcPr>
          <w:p w14:paraId="730721FD"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2</w:t>
            </w:r>
          </w:p>
        </w:tc>
        <w:tc>
          <w:tcPr>
            <w:tcW w:w="2576" w:type="dxa"/>
            <w:tcBorders>
              <w:top w:val="single" w:sz="4" w:space="0" w:color="auto"/>
              <w:left w:val="single" w:sz="4" w:space="0" w:color="auto"/>
              <w:bottom w:val="single" w:sz="4" w:space="0" w:color="auto"/>
              <w:right w:val="single" w:sz="4" w:space="0" w:color="auto"/>
            </w:tcBorders>
            <w:vAlign w:val="center"/>
            <w:hideMark/>
          </w:tcPr>
          <w:p w14:paraId="73AFD55A"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MaHoaDon</w:t>
            </w:r>
          </w:p>
        </w:tc>
        <w:tc>
          <w:tcPr>
            <w:tcW w:w="1501" w:type="dxa"/>
            <w:tcBorders>
              <w:top w:val="single" w:sz="4" w:space="0" w:color="auto"/>
              <w:left w:val="single" w:sz="4" w:space="0" w:color="auto"/>
              <w:bottom w:val="single" w:sz="4" w:space="0" w:color="auto"/>
              <w:right w:val="single" w:sz="4" w:space="0" w:color="auto"/>
            </w:tcBorders>
            <w:vAlign w:val="center"/>
            <w:hideMark/>
          </w:tcPr>
          <w:p w14:paraId="3B98D402"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Varchar (7)</w:t>
            </w:r>
          </w:p>
        </w:tc>
        <w:tc>
          <w:tcPr>
            <w:tcW w:w="2572" w:type="dxa"/>
            <w:tcBorders>
              <w:top w:val="single" w:sz="4" w:space="0" w:color="auto"/>
              <w:left w:val="single" w:sz="4" w:space="0" w:color="auto"/>
              <w:bottom w:val="single" w:sz="4" w:space="0" w:color="auto"/>
              <w:right w:val="single" w:sz="4" w:space="0" w:color="auto"/>
            </w:tcBorders>
            <w:vAlign w:val="center"/>
            <w:hideMark/>
          </w:tcPr>
          <w:p w14:paraId="710A235F"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Chuỗi từ 1 đến 7 kí tự</w:t>
            </w:r>
          </w:p>
        </w:tc>
        <w:tc>
          <w:tcPr>
            <w:tcW w:w="1317" w:type="dxa"/>
            <w:tcBorders>
              <w:top w:val="single" w:sz="4" w:space="0" w:color="auto"/>
              <w:left w:val="single" w:sz="4" w:space="0" w:color="auto"/>
              <w:bottom w:val="single" w:sz="4" w:space="0" w:color="auto"/>
              <w:right w:val="single" w:sz="4" w:space="0" w:color="auto"/>
            </w:tcBorders>
            <w:vAlign w:val="center"/>
          </w:tcPr>
          <w:p w14:paraId="2CFBDAC4" w14:textId="77777777" w:rsidR="00EF1375" w:rsidRPr="004822D8" w:rsidRDefault="00EF1375" w:rsidP="00B74F48">
            <w:pPr>
              <w:jc w:val="center"/>
              <w:rPr>
                <w:rFonts w:ascii="Times New Roman" w:hAnsi="Times New Roman" w:cs="Times New Roman"/>
                <w:sz w:val="28"/>
                <w:szCs w:val="28"/>
              </w:rPr>
            </w:pPr>
          </w:p>
        </w:tc>
      </w:tr>
      <w:tr w:rsidR="00EF1375" w:rsidRPr="004822D8" w14:paraId="48163555" w14:textId="77777777" w:rsidTr="003930D7">
        <w:tc>
          <w:tcPr>
            <w:tcW w:w="670" w:type="dxa"/>
            <w:tcBorders>
              <w:top w:val="single" w:sz="4" w:space="0" w:color="auto"/>
              <w:left w:val="single" w:sz="4" w:space="0" w:color="auto"/>
              <w:bottom w:val="single" w:sz="4" w:space="0" w:color="auto"/>
              <w:right w:val="single" w:sz="4" w:space="0" w:color="auto"/>
            </w:tcBorders>
            <w:vAlign w:val="center"/>
            <w:hideMark/>
          </w:tcPr>
          <w:p w14:paraId="218C04B6"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3</w:t>
            </w:r>
          </w:p>
        </w:tc>
        <w:tc>
          <w:tcPr>
            <w:tcW w:w="2576" w:type="dxa"/>
            <w:tcBorders>
              <w:top w:val="single" w:sz="4" w:space="0" w:color="auto"/>
              <w:left w:val="single" w:sz="4" w:space="0" w:color="auto"/>
              <w:bottom w:val="single" w:sz="4" w:space="0" w:color="auto"/>
              <w:right w:val="single" w:sz="4" w:space="0" w:color="auto"/>
            </w:tcBorders>
            <w:vAlign w:val="center"/>
            <w:hideMark/>
          </w:tcPr>
          <w:p w14:paraId="139D7670"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IdMaDatTiec</w:t>
            </w:r>
          </w:p>
        </w:tc>
        <w:tc>
          <w:tcPr>
            <w:tcW w:w="1501" w:type="dxa"/>
            <w:tcBorders>
              <w:top w:val="single" w:sz="4" w:space="0" w:color="auto"/>
              <w:left w:val="single" w:sz="4" w:space="0" w:color="auto"/>
              <w:bottom w:val="single" w:sz="4" w:space="0" w:color="auto"/>
              <w:right w:val="single" w:sz="4" w:space="0" w:color="auto"/>
            </w:tcBorders>
            <w:vAlign w:val="center"/>
            <w:hideMark/>
          </w:tcPr>
          <w:p w14:paraId="1AD562A2"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Int</w:t>
            </w:r>
          </w:p>
        </w:tc>
        <w:tc>
          <w:tcPr>
            <w:tcW w:w="2572" w:type="dxa"/>
            <w:tcBorders>
              <w:top w:val="single" w:sz="4" w:space="0" w:color="auto"/>
              <w:left w:val="single" w:sz="4" w:space="0" w:color="auto"/>
              <w:bottom w:val="single" w:sz="4" w:space="0" w:color="auto"/>
              <w:right w:val="single" w:sz="4" w:space="0" w:color="auto"/>
            </w:tcBorders>
            <w:vAlign w:val="center"/>
            <w:hideMark/>
          </w:tcPr>
          <w:p w14:paraId="0735A052"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Các số nguyên không âm</w:t>
            </w:r>
          </w:p>
        </w:tc>
        <w:tc>
          <w:tcPr>
            <w:tcW w:w="1317" w:type="dxa"/>
            <w:tcBorders>
              <w:top w:val="single" w:sz="4" w:space="0" w:color="auto"/>
              <w:left w:val="single" w:sz="4" w:space="0" w:color="auto"/>
              <w:bottom w:val="single" w:sz="4" w:space="0" w:color="auto"/>
              <w:right w:val="single" w:sz="4" w:space="0" w:color="auto"/>
            </w:tcBorders>
            <w:vAlign w:val="center"/>
            <w:hideMark/>
          </w:tcPr>
          <w:p w14:paraId="2F54177F"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Khóa ngoại</w:t>
            </w:r>
          </w:p>
        </w:tc>
      </w:tr>
      <w:tr w:rsidR="00EF1375" w:rsidRPr="004822D8" w14:paraId="23278CE8" w14:textId="77777777" w:rsidTr="003930D7">
        <w:tc>
          <w:tcPr>
            <w:tcW w:w="670" w:type="dxa"/>
            <w:tcBorders>
              <w:top w:val="single" w:sz="4" w:space="0" w:color="auto"/>
              <w:left w:val="single" w:sz="4" w:space="0" w:color="auto"/>
              <w:bottom w:val="single" w:sz="4" w:space="0" w:color="auto"/>
              <w:right w:val="single" w:sz="4" w:space="0" w:color="auto"/>
            </w:tcBorders>
            <w:vAlign w:val="center"/>
            <w:hideMark/>
          </w:tcPr>
          <w:p w14:paraId="1708E1B0"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4</w:t>
            </w:r>
          </w:p>
        </w:tc>
        <w:tc>
          <w:tcPr>
            <w:tcW w:w="2576" w:type="dxa"/>
            <w:tcBorders>
              <w:top w:val="single" w:sz="4" w:space="0" w:color="auto"/>
              <w:left w:val="single" w:sz="4" w:space="0" w:color="auto"/>
              <w:bottom w:val="single" w:sz="4" w:space="0" w:color="auto"/>
              <w:right w:val="single" w:sz="4" w:space="0" w:color="auto"/>
            </w:tcBorders>
            <w:vAlign w:val="center"/>
            <w:hideMark/>
          </w:tcPr>
          <w:p w14:paraId="4AC6CE51"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IDThongTinKhachHang</w:t>
            </w:r>
          </w:p>
        </w:tc>
        <w:tc>
          <w:tcPr>
            <w:tcW w:w="1501" w:type="dxa"/>
            <w:tcBorders>
              <w:top w:val="single" w:sz="4" w:space="0" w:color="auto"/>
              <w:left w:val="single" w:sz="4" w:space="0" w:color="auto"/>
              <w:bottom w:val="single" w:sz="4" w:space="0" w:color="auto"/>
              <w:right w:val="single" w:sz="4" w:space="0" w:color="auto"/>
            </w:tcBorders>
            <w:vAlign w:val="center"/>
            <w:hideMark/>
          </w:tcPr>
          <w:p w14:paraId="47E5C7CD"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Int</w:t>
            </w:r>
          </w:p>
        </w:tc>
        <w:tc>
          <w:tcPr>
            <w:tcW w:w="2572" w:type="dxa"/>
            <w:tcBorders>
              <w:top w:val="single" w:sz="4" w:space="0" w:color="auto"/>
              <w:left w:val="single" w:sz="4" w:space="0" w:color="auto"/>
              <w:bottom w:val="single" w:sz="4" w:space="0" w:color="auto"/>
              <w:right w:val="single" w:sz="4" w:space="0" w:color="auto"/>
            </w:tcBorders>
            <w:vAlign w:val="center"/>
            <w:hideMark/>
          </w:tcPr>
          <w:p w14:paraId="552EDD29"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Các số nguyên không âm</w:t>
            </w:r>
          </w:p>
        </w:tc>
        <w:tc>
          <w:tcPr>
            <w:tcW w:w="1317" w:type="dxa"/>
            <w:tcBorders>
              <w:top w:val="single" w:sz="4" w:space="0" w:color="auto"/>
              <w:left w:val="single" w:sz="4" w:space="0" w:color="auto"/>
              <w:bottom w:val="single" w:sz="4" w:space="0" w:color="auto"/>
              <w:right w:val="single" w:sz="4" w:space="0" w:color="auto"/>
            </w:tcBorders>
            <w:vAlign w:val="center"/>
            <w:hideMark/>
          </w:tcPr>
          <w:p w14:paraId="01E757FF"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Khóa ngoại</w:t>
            </w:r>
          </w:p>
        </w:tc>
      </w:tr>
      <w:tr w:rsidR="00EF1375" w:rsidRPr="004822D8" w14:paraId="6E37EE6C" w14:textId="77777777" w:rsidTr="003930D7">
        <w:tc>
          <w:tcPr>
            <w:tcW w:w="670" w:type="dxa"/>
            <w:tcBorders>
              <w:top w:val="single" w:sz="4" w:space="0" w:color="auto"/>
              <w:left w:val="single" w:sz="4" w:space="0" w:color="auto"/>
              <w:bottom w:val="single" w:sz="4" w:space="0" w:color="auto"/>
              <w:right w:val="single" w:sz="4" w:space="0" w:color="auto"/>
            </w:tcBorders>
            <w:vAlign w:val="center"/>
            <w:hideMark/>
          </w:tcPr>
          <w:p w14:paraId="3F556DC3"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5</w:t>
            </w:r>
          </w:p>
        </w:tc>
        <w:tc>
          <w:tcPr>
            <w:tcW w:w="2576" w:type="dxa"/>
            <w:tcBorders>
              <w:top w:val="single" w:sz="4" w:space="0" w:color="auto"/>
              <w:left w:val="single" w:sz="4" w:space="0" w:color="auto"/>
              <w:bottom w:val="single" w:sz="4" w:space="0" w:color="auto"/>
              <w:right w:val="single" w:sz="4" w:space="0" w:color="auto"/>
            </w:tcBorders>
            <w:vAlign w:val="center"/>
            <w:hideMark/>
          </w:tcPr>
          <w:p w14:paraId="4B609546"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IdLoaiSanh</w:t>
            </w:r>
          </w:p>
        </w:tc>
        <w:tc>
          <w:tcPr>
            <w:tcW w:w="1501" w:type="dxa"/>
            <w:tcBorders>
              <w:top w:val="single" w:sz="4" w:space="0" w:color="auto"/>
              <w:left w:val="single" w:sz="4" w:space="0" w:color="auto"/>
              <w:bottom w:val="single" w:sz="4" w:space="0" w:color="auto"/>
              <w:right w:val="single" w:sz="4" w:space="0" w:color="auto"/>
            </w:tcBorders>
            <w:vAlign w:val="center"/>
            <w:hideMark/>
          </w:tcPr>
          <w:p w14:paraId="534B8A8D"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Int</w:t>
            </w:r>
          </w:p>
        </w:tc>
        <w:tc>
          <w:tcPr>
            <w:tcW w:w="2572" w:type="dxa"/>
            <w:tcBorders>
              <w:top w:val="single" w:sz="4" w:space="0" w:color="auto"/>
              <w:left w:val="single" w:sz="4" w:space="0" w:color="auto"/>
              <w:bottom w:val="single" w:sz="4" w:space="0" w:color="auto"/>
              <w:right w:val="single" w:sz="4" w:space="0" w:color="auto"/>
            </w:tcBorders>
            <w:vAlign w:val="center"/>
            <w:hideMark/>
          </w:tcPr>
          <w:p w14:paraId="140F2130"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Các số nguyên không âm</w:t>
            </w:r>
          </w:p>
        </w:tc>
        <w:tc>
          <w:tcPr>
            <w:tcW w:w="1317" w:type="dxa"/>
            <w:tcBorders>
              <w:top w:val="single" w:sz="4" w:space="0" w:color="auto"/>
              <w:left w:val="single" w:sz="4" w:space="0" w:color="auto"/>
              <w:bottom w:val="single" w:sz="4" w:space="0" w:color="auto"/>
              <w:right w:val="single" w:sz="4" w:space="0" w:color="auto"/>
            </w:tcBorders>
            <w:vAlign w:val="center"/>
            <w:hideMark/>
          </w:tcPr>
          <w:p w14:paraId="2378D960"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Khóa ngoại</w:t>
            </w:r>
          </w:p>
        </w:tc>
      </w:tr>
      <w:tr w:rsidR="00EF1375" w:rsidRPr="004822D8" w14:paraId="1C8411F1" w14:textId="77777777" w:rsidTr="003930D7">
        <w:tc>
          <w:tcPr>
            <w:tcW w:w="670" w:type="dxa"/>
            <w:tcBorders>
              <w:top w:val="single" w:sz="4" w:space="0" w:color="auto"/>
              <w:left w:val="single" w:sz="4" w:space="0" w:color="auto"/>
              <w:bottom w:val="single" w:sz="4" w:space="0" w:color="auto"/>
              <w:right w:val="single" w:sz="4" w:space="0" w:color="auto"/>
            </w:tcBorders>
            <w:vAlign w:val="center"/>
            <w:hideMark/>
          </w:tcPr>
          <w:p w14:paraId="72C28810"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6</w:t>
            </w:r>
          </w:p>
        </w:tc>
        <w:tc>
          <w:tcPr>
            <w:tcW w:w="2576" w:type="dxa"/>
            <w:tcBorders>
              <w:top w:val="single" w:sz="4" w:space="0" w:color="auto"/>
              <w:left w:val="single" w:sz="4" w:space="0" w:color="auto"/>
              <w:bottom w:val="single" w:sz="4" w:space="0" w:color="auto"/>
              <w:right w:val="single" w:sz="4" w:space="0" w:color="auto"/>
            </w:tcBorders>
            <w:vAlign w:val="center"/>
            <w:hideMark/>
          </w:tcPr>
          <w:p w14:paraId="2BEABE22"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IdDichVu</w:t>
            </w:r>
          </w:p>
        </w:tc>
        <w:tc>
          <w:tcPr>
            <w:tcW w:w="1501" w:type="dxa"/>
            <w:tcBorders>
              <w:top w:val="single" w:sz="4" w:space="0" w:color="auto"/>
              <w:left w:val="single" w:sz="4" w:space="0" w:color="auto"/>
              <w:bottom w:val="single" w:sz="4" w:space="0" w:color="auto"/>
              <w:right w:val="single" w:sz="4" w:space="0" w:color="auto"/>
            </w:tcBorders>
            <w:vAlign w:val="center"/>
            <w:hideMark/>
          </w:tcPr>
          <w:p w14:paraId="678CDC9D"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Int</w:t>
            </w:r>
          </w:p>
        </w:tc>
        <w:tc>
          <w:tcPr>
            <w:tcW w:w="2572" w:type="dxa"/>
            <w:tcBorders>
              <w:top w:val="single" w:sz="4" w:space="0" w:color="auto"/>
              <w:left w:val="single" w:sz="4" w:space="0" w:color="auto"/>
              <w:bottom w:val="single" w:sz="4" w:space="0" w:color="auto"/>
              <w:right w:val="single" w:sz="4" w:space="0" w:color="auto"/>
            </w:tcBorders>
            <w:vAlign w:val="center"/>
            <w:hideMark/>
          </w:tcPr>
          <w:p w14:paraId="21F87111"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Các số nguyên không âm</w:t>
            </w:r>
          </w:p>
        </w:tc>
        <w:tc>
          <w:tcPr>
            <w:tcW w:w="1317" w:type="dxa"/>
            <w:tcBorders>
              <w:top w:val="single" w:sz="4" w:space="0" w:color="auto"/>
              <w:left w:val="single" w:sz="4" w:space="0" w:color="auto"/>
              <w:bottom w:val="single" w:sz="4" w:space="0" w:color="auto"/>
              <w:right w:val="single" w:sz="4" w:space="0" w:color="auto"/>
            </w:tcBorders>
            <w:vAlign w:val="center"/>
            <w:hideMark/>
          </w:tcPr>
          <w:p w14:paraId="53166095"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Khóa ngoại</w:t>
            </w:r>
          </w:p>
        </w:tc>
      </w:tr>
      <w:tr w:rsidR="00EF1375" w:rsidRPr="004822D8" w14:paraId="1D35ADA7" w14:textId="77777777" w:rsidTr="003930D7">
        <w:tc>
          <w:tcPr>
            <w:tcW w:w="670" w:type="dxa"/>
            <w:tcBorders>
              <w:top w:val="single" w:sz="4" w:space="0" w:color="auto"/>
              <w:left w:val="single" w:sz="4" w:space="0" w:color="auto"/>
              <w:bottom w:val="single" w:sz="4" w:space="0" w:color="auto"/>
              <w:right w:val="single" w:sz="4" w:space="0" w:color="auto"/>
            </w:tcBorders>
            <w:vAlign w:val="center"/>
            <w:hideMark/>
          </w:tcPr>
          <w:p w14:paraId="11B10DEA"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7</w:t>
            </w:r>
          </w:p>
        </w:tc>
        <w:tc>
          <w:tcPr>
            <w:tcW w:w="2576" w:type="dxa"/>
            <w:tcBorders>
              <w:top w:val="single" w:sz="4" w:space="0" w:color="auto"/>
              <w:left w:val="single" w:sz="4" w:space="0" w:color="auto"/>
              <w:bottom w:val="single" w:sz="4" w:space="0" w:color="auto"/>
              <w:right w:val="single" w:sz="4" w:space="0" w:color="auto"/>
            </w:tcBorders>
            <w:vAlign w:val="center"/>
            <w:hideMark/>
          </w:tcPr>
          <w:p w14:paraId="506F88CC"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IdThucDon</w:t>
            </w:r>
          </w:p>
        </w:tc>
        <w:tc>
          <w:tcPr>
            <w:tcW w:w="1501" w:type="dxa"/>
            <w:tcBorders>
              <w:top w:val="single" w:sz="4" w:space="0" w:color="auto"/>
              <w:left w:val="single" w:sz="4" w:space="0" w:color="auto"/>
              <w:bottom w:val="single" w:sz="4" w:space="0" w:color="auto"/>
              <w:right w:val="single" w:sz="4" w:space="0" w:color="auto"/>
            </w:tcBorders>
            <w:vAlign w:val="center"/>
            <w:hideMark/>
          </w:tcPr>
          <w:p w14:paraId="61DFDC30"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Int</w:t>
            </w:r>
          </w:p>
        </w:tc>
        <w:tc>
          <w:tcPr>
            <w:tcW w:w="2572" w:type="dxa"/>
            <w:tcBorders>
              <w:top w:val="single" w:sz="4" w:space="0" w:color="auto"/>
              <w:left w:val="single" w:sz="4" w:space="0" w:color="auto"/>
              <w:bottom w:val="single" w:sz="4" w:space="0" w:color="auto"/>
              <w:right w:val="single" w:sz="4" w:space="0" w:color="auto"/>
            </w:tcBorders>
            <w:vAlign w:val="center"/>
            <w:hideMark/>
          </w:tcPr>
          <w:p w14:paraId="640F14B9"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Các số nguyên không âm</w:t>
            </w:r>
          </w:p>
        </w:tc>
        <w:tc>
          <w:tcPr>
            <w:tcW w:w="1317" w:type="dxa"/>
            <w:tcBorders>
              <w:top w:val="single" w:sz="4" w:space="0" w:color="auto"/>
              <w:left w:val="single" w:sz="4" w:space="0" w:color="auto"/>
              <w:bottom w:val="single" w:sz="4" w:space="0" w:color="auto"/>
              <w:right w:val="single" w:sz="4" w:space="0" w:color="auto"/>
            </w:tcBorders>
            <w:vAlign w:val="center"/>
            <w:hideMark/>
          </w:tcPr>
          <w:p w14:paraId="319ADDA4"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Khóa ngoại</w:t>
            </w:r>
          </w:p>
        </w:tc>
      </w:tr>
      <w:tr w:rsidR="00EF1375" w:rsidRPr="004822D8" w14:paraId="7363F69F" w14:textId="77777777" w:rsidTr="003930D7">
        <w:tc>
          <w:tcPr>
            <w:tcW w:w="670" w:type="dxa"/>
            <w:tcBorders>
              <w:top w:val="single" w:sz="4" w:space="0" w:color="auto"/>
              <w:left w:val="single" w:sz="4" w:space="0" w:color="auto"/>
              <w:bottom w:val="single" w:sz="4" w:space="0" w:color="auto"/>
              <w:right w:val="single" w:sz="4" w:space="0" w:color="auto"/>
            </w:tcBorders>
            <w:vAlign w:val="center"/>
            <w:hideMark/>
          </w:tcPr>
          <w:p w14:paraId="2F53A7AD"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lastRenderedPageBreak/>
              <w:t>8</w:t>
            </w:r>
          </w:p>
        </w:tc>
        <w:tc>
          <w:tcPr>
            <w:tcW w:w="2576" w:type="dxa"/>
            <w:tcBorders>
              <w:top w:val="single" w:sz="4" w:space="0" w:color="auto"/>
              <w:left w:val="single" w:sz="4" w:space="0" w:color="auto"/>
              <w:bottom w:val="single" w:sz="4" w:space="0" w:color="auto"/>
              <w:right w:val="single" w:sz="4" w:space="0" w:color="auto"/>
            </w:tcBorders>
            <w:vAlign w:val="center"/>
            <w:hideMark/>
          </w:tcPr>
          <w:p w14:paraId="375460AE"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TienPhat</w:t>
            </w:r>
          </w:p>
        </w:tc>
        <w:tc>
          <w:tcPr>
            <w:tcW w:w="1501" w:type="dxa"/>
            <w:tcBorders>
              <w:top w:val="single" w:sz="4" w:space="0" w:color="auto"/>
              <w:left w:val="single" w:sz="4" w:space="0" w:color="auto"/>
              <w:bottom w:val="single" w:sz="4" w:space="0" w:color="auto"/>
              <w:right w:val="single" w:sz="4" w:space="0" w:color="auto"/>
            </w:tcBorders>
            <w:vAlign w:val="center"/>
            <w:hideMark/>
          </w:tcPr>
          <w:p w14:paraId="3B0DBBF8"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Money</w:t>
            </w:r>
          </w:p>
        </w:tc>
        <w:tc>
          <w:tcPr>
            <w:tcW w:w="2572" w:type="dxa"/>
            <w:tcBorders>
              <w:top w:val="single" w:sz="4" w:space="0" w:color="auto"/>
              <w:left w:val="single" w:sz="4" w:space="0" w:color="auto"/>
              <w:bottom w:val="single" w:sz="4" w:space="0" w:color="auto"/>
              <w:right w:val="single" w:sz="4" w:space="0" w:color="auto"/>
            </w:tcBorders>
            <w:vAlign w:val="center"/>
            <w:hideMark/>
          </w:tcPr>
          <w:p w14:paraId="18F0DAE2"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Các số nguyên không âm</w:t>
            </w:r>
          </w:p>
        </w:tc>
        <w:tc>
          <w:tcPr>
            <w:tcW w:w="1317" w:type="dxa"/>
            <w:tcBorders>
              <w:top w:val="single" w:sz="4" w:space="0" w:color="auto"/>
              <w:left w:val="single" w:sz="4" w:space="0" w:color="auto"/>
              <w:bottom w:val="single" w:sz="4" w:space="0" w:color="auto"/>
              <w:right w:val="single" w:sz="4" w:space="0" w:color="auto"/>
            </w:tcBorders>
            <w:vAlign w:val="center"/>
          </w:tcPr>
          <w:p w14:paraId="6B09D602" w14:textId="77777777" w:rsidR="00EF1375" w:rsidRPr="004822D8" w:rsidRDefault="00EF1375" w:rsidP="00B74F48">
            <w:pPr>
              <w:jc w:val="center"/>
              <w:rPr>
                <w:rFonts w:ascii="Times New Roman" w:hAnsi="Times New Roman" w:cs="Times New Roman"/>
                <w:sz w:val="28"/>
                <w:szCs w:val="28"/>
              </w:rPr>
            </w:pPr>
          </w:p>
        </w:tc>
      </w:tr>
      <w:tr w:rsidR="00EF1375" w:rsidRPr="004822D8" w14:paraId="4ACBC6DF" w14:textId="77777777" w:rsidTr="003930D7">
        <w:tc>
          <w:tcPr>
            <w:tcW w:w="670" w:type="dxa"/>
            <w:tcBorders>
              <w:top w:val="single" w:sz="4" w:space="0" w:color="auto"/>
              <w:left w:val="single" w:sz="4" w:space="0" w:color="auto"/>
              <w:bottom w:val="single" w:sz="4" w:space="0" w:color="auto"/>
              <w:right w:val="single" w:sz="4" w:space="0" w:color="auto"/>
            </w:tcBorders>
            <w:vAlign w:val="center"/>
            <w:hideMark/>
          </w:tcPr>
          <w:p w14:paraId="5CF9212E"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9</w:t>
            </w:r>
          </w:p>
        </w:tc>
        <w:tc>
          <w:tcPr>
            <w:tcW w:w="2576" w:type="dxa"/>
            <w:tcBorders>
              <w:top w:val="single" w:sz="4" w:space="0" w:color="auto"/>
              <w:left w:val="single" w:sz="4" w:space="0" w:color="auto"/>
              <w:bottom w:val="single" w:sz="4" w:space="0" w:color="auto"/>
              <w:right w:val="single" w:sz="4" w:space="0" w:color="auto"/>
            </w:tcBorders>
            <w:vAlign w:val="center"/>
            <w:hideMark/>
          </w:tcPr>
          <w:p w14:paraId="5C7ABF72"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TongTienHoaDon</w:t>
            </w:r>
          </w:p>
        </w:tc>
        <w:tc>
          <w:tcPr>
            <w:tcW w:w="1501" w:type="dxa"/>
            <w:tcBorders>
              <w:top w:val="single" w:sz="4" w:space="0" w:color="auto"/>
              <w:left w:val="single" w:sz="4" w:space="0" w:color="auto"/>
              <w:bottom w:val="single" w:sz="4" w:space="0" w:color="auto"/>
              <w:right w:val="single" w:sz="4" w:space="0" w:color="auto"/>
            </w:tcBorders>
            <w:vAlign w:val="center"/>
            <w:hideMark/>
          </w:tcPr>
          <w:p w14:paraId="6C0F5B2B"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Money</w:t>
            </w:r>
          </w:p>
        </w:tc>
        <w:tc>
          <w:tcPr>
            <w:tcW w:w="2572" w:type="dxa"/>
            <w:tcBorders>
              <w:top w:val="single" w:sz="4" w:space="0" w:color="auto"/>
              <w:left w:val="single" w:sz="4" w:space="0" w:color="auto"/>
              <w:bottom w:val="single" w:sz="4" w:space="0" w:color="auto"/>
              <w:right w:val="single" w:sz="4" w:space="0" w:color="auto"/>
            </w:tcBorders>
            <w:vAlign w:val="center"/>
            <w:hideMark/>
          </w:tcPr>
          <w:p w14:paraId="242969E6"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Các số nguyên không âm</w:t>
            </w:r>
          </w:p>
        </w:tc>
        <w:tc>
          <w:tcPr>
            <w:tcW w:w="1317" w:type="dxa"/>
            <w:tcBorders>
              <w:top w:val="single" w:sz="4" w:space="0" w:color="auto"/>
              <w:left w:val="single" w:sz="4" w:space="0" w:color="auto"/>
              <w:bottom w:val="single" w:sz="4" w:space="0" w:color="auto"/>
              <w:right w:val="single" w:sz="4" w:space="0" w:color="auto"/>
            </w:tcBorders>
            <w:vAlign w:val="center"/>
          </w:tcPr>
          <w:p w14:paraId="63D057F9" w14:textId="77777777" w:rsidR="00EF1375" w:rsidRPr="004822D8" w:rsidRDefault="00EF1375" w:rsidP="00B74F48">
            <w:pPr>
              <w:jc w:val="center"/>
              <w:rPr>
                <w:rFonts w:ascii="Times New Roman" w:hAnsi="Times New Roman" w:cs="Times New Roman"/>
                <w:sz w:val="28"/>
                <w:szCs w:val="28"/>
              </w:rPr>
            </w:pPr>
          </w:p>
        </w:tc>
      </w:tr>
      <w:tr w:rsidR="00EF1375" w:rsidRPr="004822D8" w14:paraId="3336CFEA" w14:textId="77777777" w:rsidTr="003930D7">
        <w:tc>
          <w:tcPr>
            <w:tcW w:w="670" w:type="dxa"/>
            <w:tcBorders>
              <w:top w:val="single" w:sz="4" w:space="0" w:color="auto"/>
              <w:left w:val="single" w:sz="4" w:space="0" w:color="auto"/>
              <w:bottom w:val="single" w:sz="4" w:space="0" w:color="auto"/>
              <w:right w:val="single" w:sz="4" w:space="0" w:color="auto"/>
            </w:tcBorders>
            <w:vAlign w:val="center"/>
            <w:hideMark/>
          </w:tcPr>
          <w:p w14:paraId="06992392"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10</w:t>
            </w:r>
          </w:p>
        </w:tc>
        <w:tc>
          <w:tcPr>
            <w:tcW w:w="2576" w:type="dxa"/>
            <w:tcBorders>
              <w:top w:val="single" w:sz="4" w:space="0" w:color="auto"/>
              <w:left w:val="single" w:sz="4" w:space="0" w:color="auto"/>
              <w:bottom w:val="single" w:sz="4" w:space="0" w:color="auto"/>
              <w:right w:val="single" w:sz="4" w:space="0" w:color="auto"/>
            </w:tcBorders>
            <w:vAlign w:val="center"/>
            <w:hideMark/>
          </w:tcPr>
          <w:p w14:paraId="3BF64140"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TienCoc</w:t>
            </w:r>
          </w:p>
        </w:tc>
        <w:tc>
          <w:tcPr>
            <w:tcW w:w="1501" w:type="dxa"/>
            <w:tcBorders>
              <w:top w:val="single" w:sz="4" w:space="0" w:color="auto"/>
              <w:left w:val="single" w:sz="4" w:space="0" w:color="auto"/>
              <w:bottom w:val="single" w:sz="4" w:space="0" w:color="auto"/>
              <w:right w:val="single" w:sz="4" w:space="0" w:color="auto"/>
            </w:tcBorders>
            <w:vAlign w:val="center"/>
            <w:hideMark/>
          </w:tcPr>
          <w:p w14:paraId="71320A57"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Money</w:t>
            </w:r>
          </w:p>
        </w:tc>
        <w:tc>
          <w:tcPr>
            <w:tcW w:w="2572" w:type="dxa"/>
            <w:tcBorders>
              <w:top w:val="single" w:sz="4" w:space="0" w:color="auto"/>
              <w:left w:val="single" w:sz="4" w:space="0" w:color="auto"/>
              <w:bottom w:val="single" w:sz="4" w:space="0" w:color="auto"/>
              <w:right w:val="single" w:sz="4" w:space="0" w:color="auto"/>
            </w:tcBorders>
            <w:vAlign w:val="center"/>
            <w:hideMark/>
          </w:tcPr>
          <w:p w14:paraId="27C3A07F"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Các số nguyên không âm</w:t>
            </w:r>
          </w:p>
        </w:tc>
        <w:tc>
          <w:tcPr>
            <w:tcW w:w="1317" w:type="dxa"/>
            <w:tcBorders>
              <w:top w:val="single" w:sz="4" w:space="0" w:color="auto"/>
              <w:left w:val="single" w:sz="4" w:space="0" w:color="auto"/>
              <w:bottom w:val="single" w:sz="4" w:space="0" w:color="auto"/>
              <w:right w:val="single" w:sz="4" w:space="0" w:color="auto"/>
            </w:tcBorders>
            <w:vAlign w:val="center"/>
          </w:tcPr>
          <w:p w14:paraId="16F0E967" w14:textId="77777777" w:rsidR="00EF1375" w:rsidRPr="004822D8" w:rsidRDefault="00EF1375" w:rsidP="00B74F48">
            <w:pPr>
              <w:jc w:val="center"/>
              <w:rPr>
                <w:rFonts w:ascii="Times New Roman" w:hAnsi="Times New Roman" w:cs="Times New Roman"/>
                <w:sz w:val="28"/>
                <w:szCs w:val="28"/>
              </w:rPr>
            </w:pPr>
          </w:p>
        </w:tc>
      </w:tr>
      <w:tr w:rsidR="00EF1375" w:rsidRPr="004822D8" w14:paraId="763BF9A2" w14:textId="77777777" w:rsidTr="003930D7">
        <w:tc>
          <w:tcPr>
            <w:tcW w:w="670" w:type="dxa"/>
            <w:tcBorders>
              <w:top w:val="single" w:sz="4" w:space="0" w:color="auto"/>
              <w:left w:val="single" w:sz="4" w:space="0" w:color="auto"/>
              <w:bottom w:val="single" w:sz="4" w:space="0" w:color="auto"/>
              <w:right w:val="single" w:sz="4" w:space="0" w:color="auto"/>
            </w:tcBorders>
            <w:vAlign w:val="center"/>
            <w:hideMark/>
          </w:tcPr>
          <w:p w14:paraId="58D30006"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11</w:t>
            </w:r>
          </w:p>
        </w:tc>
        <w:tc>
          <w:tcPr>
            <w:tcW w:w="2576" w:type="dxa"/>
            <w:tcBorders>
              <w:top w:val="single" w:sz="4" w:space="0" w:color="auto"/>
              <w:left w:val="single" w:sz="4" w:space="0" w:color="auto"/>
              <w:bottom w:val="single" w:sz="4" w:space="0" w:color="auto"/>
              <w:right w:val="single" w:sz="4" w:space="0" w:color="auto"/>
            </w:tcBorders>
            <w:vAlign w:val="center"/>
            <w:hideMark/>
          </w:tcPr>
          <w:p w14:paraId="31B4D2FA"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TienConLai</w:t>
            </w:r>
          </w:p>
        </w:tc>
        <w:tc>
          <w:tcPr>
            <w:tcW w:w="1501" w:type="dxa"/>
            <w:tcBorders>
              <w:top w:val="single" w:sz="4" w:space="0" w:color="auto"/>
              <w:left w:val="single" w:sz="4" w:space="0" w:color="auto"/>
              <w:bottom w:val="single" w:sz="4" w:space="0" w:color="auto"/>
              <w:right w:val="single" w:sz="4" w:space="0" w:color="auto"/>
            </w:tcBorders>
            <w:vAlign w:val="center"/>
            <w:hideMark/>
          </w:tcPr>
          <w:p w14:paraId="010E90C6"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Money</w:t>
            </w:r>
          </w:p>
        </w:tc>
        <w:tc>
          <w:tcPr>
            <w:tcW w:w="2572" w:type="dxa"/>
            <w:tcBorders>
              <w:top w:val="single" w:sz="4" w:space="0" w:color="auto"/>
              <w:left w:val="single" w:sz="4" w:space="0" w:color="auto"/>
              <w:bottom w:val="single" w:sz="4" w:space="0" w:color="auto"/>
              <w:right w:val="single" w:sz="4" w:space="0" w:color="auto"/>
            </w:tcBorders>
            <w:vAlign w:val="center"/>
            <w:hideMark/>
          </w:tcPr>
          <w:p w14:paraId="26D4A824"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Các số nguyên không âm</w:t>
            </w:r>
          </w:p>
        </w:tc>
        <w:tc>
          <w:tcPr>
            <w:tcW w:w="1317" w:type="dxa"/>
            <w:tcBorders>
              <w:top w:val="single" w:sz="4" w:space="0" w:color="auto"/>
              <w:left w:val="single" w:sz="4" w:space="0" w:color="auto"/>
              <w:bottom w:val="single" w:sz="4" w:space="0" w:color="auto"/>
              <w:right w:val="single" w:sz="4" w:space="0" w:color="auto"/>
            </w:tcBorders>
            <w:vAlign w:val="center"/>
          </w:tcPr>
          <w:p w14:paraId="47432700" w14:textId="77777777" w:rsidR="00EF1375" w:rsidRPr="004822D8" w:rsidRDefault="00EF1375" w:rsidP="00B74F48">
            <w:pPr>
              <w:jc w:val="center"/>
              <w:rPr>
                <w:rFonts w:ascii="Times New Roman" w:hAnsi="Times New Roman" w:cs="Times New Roman"/>
                <w:sz w:val="28"/>
                <w:szCs w:val="28"/>
              </w:rPr>
            </w:pPr>
          </w:p>
        </w:tc>
      </w:tr>
    </w:tbl>
    <w:p w14:paraId="75E4C112" w14:textId="77777777" w:rsidR="00EF1375" w:rsidRPr="004822D8" w:rsidRDefault="00EF1375" w:rsidP="00941D74">
      <w:pPr>
        <w:pStyle w:val="ListParagraph"/>
        <w:ind w:left="1800"/>
        <w:rPr>
          <w:rFonts w:ascii="Times New Roman" w:hAnsi="Times New Roman" w:cs="Times New Roman"/>
          <w:sz w:val="28"/>
          <w:szCs w:val="28"/>
        </w:rPr>
      </w:pPr>
    </w:p>
    <w:p w14:paraId="63CFCE3E" w14:textId="77777777" w:rsidR="00EF1375" w:rsidRPr="004822D8" w:rsidRDefault="00EF1375" w:rsidP="00941D74">
      <w:pPr>
        <w:pStyle w:val="ListParagraph"/>
        <w:numPr>
          <w:ilvl w:val="2"/>
          <w:numId w:val="21"/>
        </w:numPr>
        <w:rPr>
          <w:rFonts w:ascii="Times New Roman" w:hAnsi="Times New Roman" w:cs="Times New Roman"/>
          <w:b/>
          <w:sz w:val="28"/>
          <w:szCs w:val="28"/>
        </w:rPr>
      </w:pPr>
      <w:r w:rsidRPr="004822D8">
        <w:rPr>
          <w:rFonts w:ascii="Times New Roman" w:hAnsi="Times New Roman" w:cs="Times New Roman"/>
          <w:b/>
          <w:sz w:val="28"/>
          <w:szCs w:val="28"/>
        </w:rPr>
        <w:t>Bảng NhanVienTiepTan</w:t>
      </w:r>
    </w:p>
    <w:tbl>
      <w:tblPr>
        <w:tblW w:w="8636" w:type="dxa"/>
        <w:tblInd w:w="715" w:type="dxa"/>
        <w:tblLook w:val="04A0" w:firstRow="1" w:lastRow="0" w:firstColumn="1" w:lastColumn="0" w:noHBand="0" w:noVBand="1"/>
      </w:tblPr>
      <w:tblGrid>
        <w:gridCol w:w="746"/>
        <w:gridCol w:w="2212"/>
        <w:gridCol w:w="1591"/>
        <w:gridCol w:w="2843"/>
        <w:gridCol w:w="1244"/>
      </w:tblGrid>
      <w:tr w:rsidR="00EF1375" w:rsidRPr="004822D8" w14:paraId="4465F19E" w14:textId="77777777" w:rsidTr="003930D7">
        <w:tc>
          <w:tcPr>
            <w:tcW w:w="670" w:type="dxa"/>
            <w:tcBorders>
              <w:top w:val="single" w:sz="4" w:space="0" w:color="auto"/>
              <w:left w:val="single" w:sz="4" w:space="0" w:color="auto"/>
              <w:bottom w:val="single" w:sz="4" w:space="0" w:color="auto"/>
              <w:right w:val="single" w:sz="4" w:space="0" w:color="auto"/>
            </w:tcBorders>
            <w:vAlign w:val="center"/>
            <w:hideMark/>
          </w:tcPr>
          <w:p w14:paraId="3628005C" w14:textId="77777777" w:rsidR="00EF1375" w:rsidRPr="004822D8" w:rsidRDefault="00EF1375" w:rsidP="00B74F48">
            <w:pPr>
              <w:jc w:val="center"/>
              <w:rPr>
                <w:rFonts w:ascii="Times New Roman" w:hAnsi="Times New Roman" w:cs="Times New Roman"/>
                <w:b/>
                <w:sz w:val="28"/>
                <w:szCs w:val="28"/>
              </w:rPr>
            </w:pPr>
            <w:r w:rsidRPr="004822D8">
              <w:rPr>
                <w:rFonts w:ascii="Times New Roman" w:hAnsi="Times New Roman" w:cs="Times New Roman"/>
                <w:b/>
                <w:sz w:val="28"/>
                <w:szCs w:val="28"/>
              </w:rPr>
              <w:t>STT</w:t>
            </w:r>
          </w:p>
        </w:tc>
        <w:tc>
          <w:tcPr>
            <w:tcW w:w="2223" w:type="dxa"/>
            <w:tcBorders>
              <w:top w:val="single" w:sz="4" w:space="0" w:color="auto"/>
              <w:left w:val="single" w:sz="4" w:space="0" w:color="auto"/>
              <w:bottom w:val="single" w:sz="4" w:space="0" w:color="auto"/>
              <w:right w:val="single" w:sz="4" w:space="0" w:color="auto"/>
            </w:tcBorders>
            <w:vAlign w:val="center"/>
            <w:hideMark/>
          </w:tcPr>
          <w:p w14:paraId="37A2891D" w14:textId="77777777" w:rsidR="00EF1375" w:rsidRPr="004822D8" w:rsidRDefault="00EF1375" w:rsidP="00B74F48">
            <w:pPr>
              <w:jc w:val="center"/>
              <w:rPr>
                <w:rFonts w:ascii="Times New Roman" w:hAnsi="Times New Roman" w:cs="Times New Roman"/>
                <w:b/>
                <w:sz w:val="28"/>
                <w:szCs w:val="28"/>
              </w:rPr>
            </w:pPr>
            <w:r w:rsidRPr="004822D8">
              <w:rPr>
                <w:rFonts w:ascii="Times New Roman" w:hAnsi="Times New Roman" w:cs="Times New Roman"/>
                <w:b/>
                <w:sz w:val="28"/>
                <w:szCs w:val="28"/>
              </w:rPr>
              <w:t>Thuộc tính</w:t>
            </w:r>
          </w:p>
        </w:tc>
        <w:tc>
          <w:tcPr>
            <w:tcW w:w="1600" w:type="dxa"/>
            <w:tcBorders>
              <w:top w:val="single" w:sz="4" w:space="0" w:color="auto"/>
              <w:left w:val="single" w:sz="4" w:space="0" w:color="auto"/>
              <w:bottom w:val="single" w:sz="4" w:space="0" w:color="auto"/>
              <w:right w:val="single" w:sz="4" w:space="0" w:color="auto"/>
            </w:tcBorders>
            <w:vAlign w:val="center"/>
            <w:hideMark/>
          </w:tcPr>
          <w:p w14:paraId="7172E025" w14:textId="77777777" w:rsidR="00EF1375" w:rsidRPr="004822D8" w:rsidRDefault="00EF1375" w:rsidP="00B74F48">
            <w:pPr>
              <w:jc w:val="center"/>
              <w:rPr>
                <w:rFonts w:ascii="Times New Roman" w:hAnsi="Times New Roman" w:cs="Times New Roman"/>
                <w:b/>
                <w:sz w:val="28"/>
                <w:szCs w:val="28"/>
              </w:rPr>
            </w:pPr>
            <w:r w:rsidRPr="004822D8">
              <w:rPr>
                <w:rFonts w:ascii="Times New Roman" w:hAnsi="Times New Roman" w:cs="Times New Roman"/>
                <w:b/>
                <w:sz w:val="28"/>
                <w:szCs w:val="28"/>
              </w:rPr>
              <w:t>Kiểu dữ dữ liệu</w:t>
            </w:r>
          </w:p>
        </w:tc>
        <w:tc>
          <w:tcPr>
            <w:tcW w:w="2889" w:type="dxa"/>
            <w:tcBorders>
              <w:top w:val="single" w:sz="4" w:space="0" w:color="auto"/>
              <w:left w:val="single" w:sz="4" w:space="0" w:color="auto"/>
              <w:bottom w:val="single" w:sz="4" w:space="0" w:color="auto"/>
              <w:right w:val="single" w:sz="4" w:space="0" w:color="auto"/>
            </w:tcBorders>
            <w:vAlign w:val="center"/>
            <w:hideMark/>
          </w:tcPr>
          <w:p w14:paraId="5F0DD7A3" w14:textId="77777777" w:rsidR="00EF1375" w:rsidRPr="004822D8" w:rsidRDefault="00EF1375" w:rsidP="00B74F48">
            <w:pPr>
              <w:jc w:val="center"/>
              <w:rPr>
                <w:rFonts w:ascii="Times New Roman" w:hAnsi="Times New Roman" w:cs="Times New Roman"/>
                <w:b/>
                <w:sz w:val="28"/>
                <w:szCs w:val="28"/>
              </w:rPr>
            </w:pPr>
            <w:r w:rsidRPr="004822D8">
              <w:rPr>
                <w:rFonts w:ascii="Times New Roman" w:hAnsi="Times New Roman" w:cs="Times New Roman"/>
                <w:b/>
                <w:sz w:val="28"/>
                <w:szCs w:val="28"/>
              </w:rPr>
              <w:t>Ràng buộc</w:t>
            </w:r>
          </w:p>
        </w:tc>
        <w:tc>
          <w:tcPr>
            <w:tcW w:w="1254" w:type="dxa"/>
            <w:tcBorders>
              <w:top w:val="single" w:sz="4" w:space="0" w:color="auto"/>
              <w:left w:val="single" w:sz="4" w:space="0" w:color="auto"/>
              <w:bottom w:val="single" w:sz="4" w:space="0" w:color="auto"/>
              <w:right w:val="single" w:sz="4" w:space="0" w:color="auto"/>
            </w:tcBorders>
            <w:vAlign w:val="center"/>
            <w:hideMark/>
          </w:tcPr>
          <w:p w14:paraId="31166D25" w14:textId="77777777" w:rsidR="00EF1375" w:rsidRPr="004822D8" w:rsidRDefault="00EF1375" w:rsidP="00B74F48">
            <w:pPr>
              <w:jc w:val="center"/>
              <w:rPr>
                <w:rFonts w:ascii="Times New Roman" w:hAnsi="Times New Roman" w:cs="Times New Roman"/>
                <w:b/>
                <w:sz w:val="28"/>
                <w:szCs w:val="28"/>
              </w:rPr>
            </w:pPr>
            <w:r w:rsidRPr="004822D8">
              <w:rPr>
                <w:rFonts w:ascii="Times New Roman" w:hAnsi="Times New Roman" w:cs="Times New Roman"/>
                <w:b/>
                <w:sz w:val="28"/>
                <w:szCs w:val="28"/>
              </w:rPr>
              <w:t>Diễn giải</w:t>
            </w:r>
          </w:p>
        </w:tc>
      </w:tr>
      <w:tr w:rsidR="00EF1375" w:rsidRPr="004822D8" w14:paraId="7318832C" w14:textId="77777777" w:rsidTr="003930D7">
        <w:tc>
          <w:tcPr>
            <w:tcW w:w="670" w:type="dxa"/>
            <w:tcBorders>
              <w:top w:val="single" w:sz="4" w:space="0" w:color="auto"/>
              <w:left w:val="single" w:sz="4" w:space="0" w:color="auto"/>
              <w:bottom w:val="single" w:sz="4" w:space="0" w:color="auto"/>
              <w:right w:val="single" w:sz="4" w:space="0" w:color="auto"/>
            </w:tcBorders>
            <w:vAlign w:val="center"/>
            <w:hideMark/>
          </w:tcPr>
          <w:p w14:paraId="15F317B0"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1</w:t>
            </w:r>
          </w:p>
        </w:tc>
        <w:tc>
          <w:tcPr>
            <w:tcW w:w="2223" w:type="dxa"/>
            <w:tcBorders>
              <w:top w:val="single" w:sz="4" w:space="0" w:color="auto"/>
              <w:left w:val="single" w:sz="4" w:space="0" w:color="auto"/>
              <w:bottom w:val="single" w:sz="4" w:space="0" w:color="auto"/>
              <w:right w:val="single" w:sz="4" w:space="0" w:color="auto"/>
            </w:tcBorders>
            <w:vAlign w:val="center"/>
            <w:hideMark/>
          </w:tcPr>
          <w:p w14:paraId="29E073E2"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Id</w:t>
            </w:r>
          </w:p>
        </w:tc>
        <w:tc>
          <w:tcPr>
            <w:tcW w:w="1600" w:type="dxa"/>
            <w:tcBorders>
              <w:top w:val="single" w:sz="4" w:space="0" w:color="auto"/>
              <w:left w:val="single" w:sz="4" w:space="0" w:color="auto"/>
              <w:bottom w:val="single" w:sz="4" w:space="0" w:color="auto"/>
              <w:right w:val="single" w:sz="4" w:space="0" w:color="auto"/>
            </w:tcBorders>
            <w:vAlign w:val="center"/>
            <w:hideMark/>
          </w:tcPr>
          <w:p w14:paraId="22CA80BE"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Int</w:t>
            </w:r>
          </w:p>
        </w:tc>
        <w:tc>
          <w:tcPr>
            <w:tcW w:w="2889" w:type="dxa"/>
            <w:tcBorders>
              <w:top w:val="single" w:sz="4" w:space="0" w:color="auto"/>
              <w:left w:val="single" w:sz="4" w:space="0" w:color="auto"/>
              <w:bottom w:val="single" w:sz="4" w:space="0" w:color="auto"/>
              <w:right w:val="single" w:sz="4" w:space="0" w:color="auto"/>
            </w:tcBorders>
            <w:vAlign w:val="center"/>
            <w:hideMark/>
          </w:tcPr>
          <w:p w14:paraId="4DB9B21E"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Các số nguyên không âm</w:t>
            </w:r>
          </w:p>
        </w:tc>
        <w:tc>
          <w:tcPr>
            <w:tcW w:w="1254" w:type="dxa"/>
            <w:tcBorders>
              <w:top w:val="single" w:sz="4" w:space="0" w:color="auto"/>
              <w:left w:val="single" w:sz="4" w:space="0" w:color="auto"/>
              <w:bottom w:val="single" w:sz="4" w:space="0" w:color="auto"/>
              <w:right w:val="single" w:sz="4" w:space="0" w:color="auto"/>
            </w:tcBorders>
            <w:vAlign w:val="center"/>
            <w:hideMark/>
          </w:tcPr>
          <w:p w14:paraId="67F31278"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Khóa chính</w:t>
            </w:r>
          </w:p>
        </w:tc>
      </w:tr>
      <w:tr w:rsidR="00EF1375" w:rsidRPr="004822D8" w14:paraId="1BB46B22" w14:textId="77777777" w:rsidTr="003930D7">
        <w:tc>
          <w:tcPr>
            <w:tcW w:w="670" w:type="dxa"/>
            <w:tcBorders>
              <w:top w:val="single" w:sz="4" w:space="0" w:color="auto"/>
              <w:left w:val="single" w:sz="4" w:space="0" w:color="auto"/>
              <w:bottom w:val="single" w:sz="4" w:space="0" w:color="auto"/>
              <w:right w:val="single" w:sz="4" w:space="0" w:color="auto"/>
            </w:tcBorders>
            <w:vAlign w:val="center"/>
            <w:hideMark/>
          </w:tcPr>
          <w:p w14:paraId="0E6D1950"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2</w:t>
            </w:r>
          </w:p>
        </w:tc>
        <w:tc>
          <w:tcPr>
            <w:tcW w:w="2223" w:type="dxa"/>
            <w:tcBorders>
              <w:top w:val="single" w:sz="4" w:space="0" w:color="auto"/>
              <w:left w:val="single" w:sz="4" w:space="0" w:color="auto"/>
              <w:bottom w:val="single" w:sz="4" w:space="0" w:color="auto"/>
              <w:right w:val="single" w:sz="4" w:space="0" w:color="auto"/>
            </w:tcBorders>
            <w:vAlign w:val="center"/>
            <w:hideMark/>
          </w:tcPr>
          <w:p w14:paraId="0A70BBF3"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MaNhanVien</w:t>
            </w:r>
          </w:p>
        </w:tc>
        <w:tc>
          <w:tcPr>
            <w:tcW w:w="1600" w:type="dxa"/>
            <w:tcBorders>
              <w:top w:val="single" w:sz="4" w:space="0" w:color="auto"/>
              <w:left w:val="single" w:sz="4" w:space="0" w:color="auto"/>
              <w:bottom w:val="single" w:sz="4" w:space="0" w:color="auto"/>
              <w:right w:val="single" w:sz="4" w:space="0" w:color="auto"/>
            </w:tcBorders>
            <w:vAlign w:val="center"/>
            <w:hideMark/>
          </w:tcPr>
          <w:p w14:paraId="21E7215C"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Nvarchar (100)</w:t>
            </w:r>
          </w:p>
        </w:tc>
        <w:tc>
          <w:tcPr>
            <w:tcW w:w="2889" w:type="dxa"/>
            <w:tcBorders>
              <w:top w:val="single" w:sz="4" w:space="0" w:color="auto"/>
              <w:left w:val="single" w:sz="4" w:space="0" w:color="auto"/>
              <w:bottom w:val="single" w:sz="4" w:space="0" w:color="auto"/>
              <w:right w:val="single" w:sz="4" w:space="0" w:color="auto"/>
            </w:tcBorders>
            <w:vAlign w:val="center"/>
            <w:hideMark/>
          </w:tcPr>
          <w:p w14:paraId="3AF79639"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Chuỗi từ 1 đến 100 kí tự</w:t>
            </w:r>
          </w:p>
        </w:tc>
        <w:tc>
          <w:tcPr>
            <w:tcW w:w="1254" w:type="dxa"/>
            <w:tcBorders>
              <w:top w:val="single" w:sz="4" w:space="0" w:color="auto"/>
              <w:left w:val="single" w:sz="4" w:space="0" w:color="auto"/>
              <w:bottom w:val="single" w:sz="4" w:space="0" w:color="auto"/>
              <w:right w:val="single" w:sz="4" w:space="0" w:color="auto"/>
            </w:tcBorders>
            <w:vAlign w:val="center"/>
          </w:tcPr>
          <w:p w14:paraId="474ACD57" w14:textId="77777777" w:rsidR="00EF1375" w:rsidRPr="004822D8" w:rsidRDefault="00EF1375" w:rsidP="00B74F48">
            <w:pPr>
              <w:jc w:val="center"/>
              <w:rPr>
                <w:rFonts w:ascii="Times New Roman" w:hAnsi="Times New Roman" w:cs="Times New Roman"/>
                <w:sz w:val="28"/>
                <w:szCs w:val="28"/>
              </w:rPr>
            </w:pPr>
          </w:p>
        </w:tc>
      </w:tr>
      <w:tr w:rsidR="00EF1375" w:rsidRPr="004822D8" w14:paraId="09F61DDC" w14:textId="77777777" w:rsidTr="003930D7">
        <w:tc>
          <w:tcPr>
            <w:tcW w:w="670" w:type="dxa"/>
            <w:tcBorders>
              <w:top w:val="single" w:sz="4" w:space="0" w:color="auto"/>
              <w:left w:val="single" w:sz="4" w:space="0" w:color="auto"/>
              <w:bottom w:val="single" w:sz="4" w:space="0" w:color="auto"/>
              <w:right w:val="single" w:sz="4" w:space="0" w:color="auto"/>
            </w:tcBorders>
            <w:vAlign w:val="center"/>
            <w:hideMark/>
          </w:tcPr>
          <w:p w14:paraId="737EB9BC"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3</w:t>
            </w:r>
          </w:p>
        </w:tc>
        <w:tc>
          <w:tcPr>
            <w:tcW w:w="2223" w:type="dxa"/>
            <w:tcBorders>
              <w:top w:val="single" w:sz="4" w:space="0" w:color="auto"/>
              <w:left w:val="single" w:sz="4" w:space="0" w:color="auto"/>
              <w:bottom w:val="single" w:sz="4" w:space="0" w:color="auto"/>
              <w:right w:val="single" w:sz="4" w:space="0" w:color="auto"/>
            </w:tcBorders>
            <w:vAlign w:val="center"/>
            <w:hideMark/>
          </w:tcPr>
          <w:p w14:paraId="5FA85EF3"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TenNhanVien</w:t>
            </w:r>
          </w:p>
        </w:tc>
        <w:tc>
          <w:tcPr>
            <w:tcW w:w="1600" w:type="dxa"/>
            <w:tcBorders>
              <w:top w:val="single" w:sz="4" w:space="0" w:color="auto"/>
              <w:left w:val="single" w:sz="4" w:space="0" w:color="auto"/>
              <w:bottom w:val="single" w:sz="4" w:space="0" w:color="auto"/>
              <w:right w:val="single" w:sz="4" w:space="0" w:color="auto"/>
            </w:tcBorders>
            <w:vAlign w:val="center"/>
            <w:hideMark/>
          </w:tcPr>
          <w:p w14:paraId="594F81A5"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Nvarchar (100)</w:t>
            </w:r>
          </w:p>
        </w:tc>
        <w:tc>
          <w:tcPr>
            <w:tcW w:w="2889" w:type="dxa"/>
            <w:tcBorders>
              <w:top w:val="single" w:sz="4" w:space="0" w:color="auto"/>
              <w:left w:val="single" w:sz="4" w:space="0" w:color="auto"/>
              <w:bottom w:val="single" w:sz="4" w:space="0" w:color="auto"/>
              <w:right w:val="single" w:sz="4" w:space="0" w:color="auto"/>
            </w:tcBorders>
            <w:vAlign w:val="center"/>
            <w:hideMark/>
          </w:tcPr>
          <w:p w14:paraId="5A2D69F6"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Chuỗi từ 1 đến 100 kí tự</w:t>
            </w:r>
          </w:p>
        </w:tc>
        <w:tc>
          <w:tcPr>
            <w:tcW w:w="1254" w:type="dxa"/>
            <w:tcBorders>
              <w:top w:val="single" w:sz="4" w:space="0" w:color="auto"/>
              <w:left w:val="single" w:sz="4" w:space="0" w:color="auto"/>
              <w:bottom w:val="single" w:sz="4" w:space="0" w:color="auto"/>
              <w:right w:val="single" w:sz="4" w:space="0" w:color="auto"/>
            </w:tcBorders>
            <w:vAlign w:val="center"/>
          </w:tcPr>
          <w:p w14:paraId="1B46E619" w14:textId="77777777" w:rsidR="00EF1375" w:rsidRPr="004822D8" w:rsidRDefault="00EF1375" w:rsidP="00B74F48">
            <w:pPr>
              <w:jc w:val="center"/>
              <w:rPr>
                <w:rFonts w:ascii="Times New Roman" w:hAnsi="Times New Roman" w:cs="Times New Roman"/>
                <w:sz w:val="28"/>
                <w:szCs w:val="28"/>
              </w:rPr>
            </w:pPr>
          </w:p>
        </w:tc>
      </w:tr>
      <w:tr w:rsidR="00EF1375" w:rsidRPr="004822D8" w14:paraId="404F8258" w14:textId="77777777" w:rsidTr="003930D7">
        <w:tc>
          <w:tcPr>
            <w:tcW w:w="670" w:type="dxa"/>
            <w:tcBorders>
              <w:top w:val="single" w:sz="4" w:space="0" w:color="auto"/>
              <w:left w:val="single" w:sz="4" w:space="0" w:color="auto"/>
              <w:bottom w:val="single" w:sz="4" w:space="0" w:color="auto"/>
              <w:right w:val="single" w:sz="4" w:space="0" w:color="auto"/>
            </w:tcBorders>
            <w:vAlign w:val="center"/>
            <w:hideMark/>
          </w:tcPr>
          <w:p w14:paraId="41E42D0E"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4</w:t>
            </w:r>
          </w:p>
        </w:tc>
        <w:tc>
          <w:tcPr>
            <w:tcW w:w="2223" w:type="dxa"/>
            <w:tcBorders>
              <w:top w:val="single" w:sz="4" w:space="0" w:color="auto"/>
              <w:left w:val="single" w:sz="4" w:space="0" w:color="auto"/>
              <w:bottom w:val="single" w:sz="4" w:space="0" w:color="auto"/>
              <w:right w:val="single" w:sz="4" w:space="0" w:color="auto"/>
            </w:tcBorders>
            <w:vAlign w:val="center"/>
            <w:hideMark/>
          </w:tcPr>
          <w:p w14:paraId="69A14B66"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SoDienThoai</w:t>
            </w:r>
          </w:p>
        </w:tc>
        <w:tc>
          <w:tcPr>
            <w:tcW w:w="1600" w:type="dxa"/>
            <w:tcBorders>
              <w:top w:val="single" w:sz="4" w:space="0" w:color="auto"/>
              <w:left w:val="single" w:sz="4" w:space="0" w:color="auto"/>
              <w:bottom w:val="single" w:sz="4" w:space="0" w:color="auto"/>
              <w:right w:val="single" w:sz="4" w:space="0" w:color="auto"/>
            </w:tcBorders>
            <w:vAlign w:val="center"/>
            <w:hideMark/>
          </w:tcPr>
          <w:p w14:paraId="6BD675AC"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Nvarchar (100)</w:t>
            </w:r>
          </w:p>
        </w:tc>
        <w:tc>
          <w:tcPr>
            <w:tcW w:w="2889" w:type="dxa"/>
            <w:tcBorders>
              <w:top w:val="single" w:sz="4" w:space="0" w:color="auto"/>
              <w:left w:val="single" w:sz="4" w:space="0" w:color="auto"/>
              <w:bottom w:val="single" w:sz="4" w:space="0" w:color="auto"/>
              <w:right w:val="single" w:sz="4" w:space="0" w:color="auto"/>
            </w:tcBorders>
            <w:vAlign w:val="center"/>
            <w:hideMark/>
          </w:tcPr>
          <w:p w14:paraId="1D6D3DB9"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Chuỗi từ 1 đến 100 kí tự</w:t>
            </w:r>
          </w:p>
        </w:tc>
        <w:tc>
          <w:tcPr>
            <w:tcW w:w="1254" w:type="dxa"/>
            <w:tcBorders>
              <w:top w:val="single" w:sz="4" w:space="0" w:color="auto"/>
              <w:left w:val="single" w:sz="4" w:space="0" w:color="auto"/>
              <w:bottom w:val="single" w:sz="4" w:space="0" w:color="auto"/>
              <w:right w:val="single" w:sz="4" w:space="0" w:color="auto"/>
            </w:tcBorders>
            <w:vAlign w:val="center"/>
          </w:tcPr>
          <w:p w14:paraId="02E5ADF7" w14:textId="77777777" w:rsidR="00EF1375" w:rsidRPr="004822D8" w:rsidRDefault="00EF1375" w:rsidP="00B74F48">
            <w:pPr>
              <w:jc w:val="center"/>
              <w:rPr>
                <w:rFonts w:ascii="Times New Roman" w:hAnsi="Times New Roman" w:cs="Times New Roman"/>
                <w:sz w:val="28"/>
                <w:szCs w:val="28"/>
              </w:rPr>
            </w:pPr>
          </w:p>
        </w:tc>
      </w:tr>
      <w:tr w:rsidR="00EF1375" w:rsidRPr="004822D8" w14:paraId="42E76357" w14:textId="77777777" w:rsidTr="003930D7">
        <w:tc>
          <w:tcPr>
            <w:tcW w:w="670" w:type="dxa"/>
            <w:tcBorders>
              <w:top w:val="single" w:sz="4" w:space="0" w:color="auto"/>
              <w:left w:val="single" w:sz="4" w:space="0" w:color="auto"/>
              <w:bottom w:val="single" w:sz="4" w:space="0" w:color="auto"/>
              <w:right w:val="single" w:sz="4" w:space="0" w:color="auto"/>
            </w:tcBorders>
            <w:vAlign w:val="center"/>
            <w:hideMark/>
          </w:tcPr>
          <w:p w14:paraId="45484ADA"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5</w:t>
            </w:r>
          </w:p>
        </w:tc>
        <w:tc>
          <w:tcPr>
            <w:tcW w:w="2223" w:type="dxa"/>
            <w:tcBorders>
              <w:top w:val="single" w:sz="4" w:space="0" w:color="auto"/>
              <w:left w:val="single" w:sz="4" w:space="0" w:color="auto"/>
              <w:bottom w:val="single" w:sz="4" w:space="0" w:color="auto"/>
              <w:right w:val="single" w:sz="4" w:space="0" w:color="auto"/>
            </w:tcBorders>
            <w:vAlign w:val="center"/>
            <w:hideMark/>
          </w:tcPr>
          <w:p w14:paraId="016C78B9"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DiaChi</w:t>
            </w:r>
          </w:p>
        </w:tc>
        <w:tc>
          <w:tcPr>
            <w:tcW w:w="1600" w:type="dxa"/>
            <w:tcBorders>
              <w:top w:val="single" w:sz="4" w:space="0" w:color="auto"/>
              <w:left w:val="single" w:sz="4" w:space="0" w:color="auto"/>
              <w:bottom w:val="single" w:sz="4" w:space="0" w:color="auto"/>
              <w:right w:val="single" w:sz="4" w:space="0" w:color="auto"/>
            </w:tcBorders>
            <w:vAlign w:val="center"/>
            <w:hideMark/>
          </w:tcPr>
          <w:p w14:paraId="395FF76C"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Nvarcahr (100)</w:t>
            </w:r>
          </w:p>
        </w:tc>
        <w:tc>
          <w:tcPr>
            <w:tcW w:w="2889" w:type="dxa"/>
            <w:tcBorders>
              <w:top w:val="single" w:sz="4" w:space="0" w:color="auto"/>
              <w:left w:val="single" w:sz="4" w:space="0" w:color="auto"/>
              <w:bottom w:val="single" w:sz="4" w:space="0" w:color="auto"/>
              <w:right w:val="single" w:sz="4" w:space="0" w:color="auto"/>
            </w:tcBorders>
            <w:vAlign w:val="center"/>
            <w:hideMark/>
          </w:tcPr>
          <w:p w14:paraId="31A3B624"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Chuỗi từ 1 đến 100 kí tự</w:t>
            </w:r>
          </w:p>
        </w:tc>
        <w:tc>
          <w:tcPr>
            <w:tcW w:w="1254" w:type="dxa"/>
            <w:tcBorders>
              <w:top w:val="single" w:sz="4" w:space="0" w:color="auto"/>
              <w:left w:val="single" w:sz="4" w:space="0" w:color="auto"/>
              <w:bottom w:val="single" w:sz="4" w:space="0" w:color="auto"/>
              <w:right w:val="single" w:sz="4" w:space="0" w:color="auto"/>
            </w:tcBorders>
            <w:vAlign w:val="center"/>
          </w:tcPr>
          <w:p w14:paraId="708F4217" w14:textId="77777777" w:rsidR="00EF1375" w:rsidRPr="004822D8" w:rsidRDefault="00EF1375" w:rsidP="00B74F48">
            <w:pPr>
              <w:jc w:val="center"/>
              <w:rPr>
                <w:rFonts w:ascii="Times New Roman" w:hAnsi="Times New Roman" w:cs="Times New Roman"/>
                <w:sz w:val="28"/>
                <w:szCs w:val="28"/>
              </w:rPr>
            </w:pPr>
          </w:p>
        </w:tc>
      </w:tr>
      <w:tr w:rsidR="00EF1375" w:rsidRPr="004822D8" w14:paraId="73F37F49" w14:textId="77777777" w:rsidTr="003930D7">
        <w:tc>
          <w:tcPr>
            <w:tcW w:w="670" w:type="dxa"/>
            <w:tcBorders>
              <w:top w:val="single" w:sz="4" w:space="0" w:color="auto"/>
              <w:left w:val="single" w:sz="4" w:space="0" w:color="auto"/>
              <w:bottom w:val="single" w:sz="4" w:space="0" w:color="auto"/>
              <w:right w:val="single" w:sz="4" w:space="0" w:color="auto"/>
            </w:tcBorders>
            <w:vAlign w:val="center"/>
            <w:hideMark/>
          </w:tcPr>
          <w:p w14:paraId="41DAEB87"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6</w:t>
            </w:r>
          </w:p>
        </w:tc>
        <w:tc>
          <w:tcPr>
            <w:tcW w:w="2223" w:type="dxa"/>
            <w:tcBorders>
              <w:top w:val="single" w:sz="4" w:space="0" w:color="auto"/>
              <w:left w:val="single" w:sz="4" w:space="0" w:color="auto"/>
              <w:bottom w:val="single" w:sz="4" w:space="0" w:color="auto"/>
              <w:right w:val="single" w:sz="4" w:space="0" w:color="auto"/>
            </w:tcBorders>
            <w:vAlign w:val="center"/>
            <w:hideMark/>
          </w:tcPr>
          <w:p w14:paraId="068A7B9A"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Ca</w:t>
            </w:r>
          </w:p>
        </w:tc>
        <w:tc>
          <w:tcPr>
            <w:tcW w:w="1600" w:type="dxa"/>
            <w:tcBorders>
              <w:top w:val="single" w:sz="4" w:space="0" w:color="auto"/>
              <w:left w:val="single" w:sz="4" w:space="0" w:color="auto"/>
              <w:bottom w:val="single" w:sz="4" w:space="0" w:color="auto"/>
              <w:right w:val="single" w:sz="4" w:space="0" w:color="auto"/>
            </w:tcBorders>
            <w:vAlign w:val="center"/>
            <w:hideMark/>
          </w:tcPr>
          <w:p w14:paraId="09B48975"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Nvarchar (100)</w:t>
            </w:r>
          </w:p>
        </w:tc>
        <w:tc>
          <w:tcPr>
            <w:tcW w:w="2889" w:type="dxa"/>
            <w:tcBorders>
              <w:top w:val="single" w:sz="4" w:space="0" w:color="auto"/>
              <w:left w:val="single" w:sz="4" w:space="0" w:color="auto"/>
              <w:bottom w:val="single" w:sz="4" w:space="0" w:color="auto"/>
              <w:right w:val="single" w:sz="4" w:space="0" w:color="auto"/>
            </w:tcBorders>
            <w:vAlign w:val="center"/>
            <w:hideMark/>
          </w:tcPr>
          <w:p w14:paraId="6E09FE0E"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Chuỗi từ 1 đến 100 kí tự</w:t>
            </w:r>
          </w:p>
        </w:tc>
        <w:tc>
          <w:tcPr>
            <w:tcW w:w="1254" w:type="dxa"/>
            <w:tcBorders>
              <w:top w:val="single" w:sz="4" w:space="0" w:color="auto"/>
              <w:left w:val="single" w:sz="4" w:space="0" w:color="auto"/>
              <w:bottom w:val="single" w:sz="4" w:space="0" w:color="auto"/>
              <w:right w:val="single" w:sz="4" w:space="0" w:color="auto"/>
            </w:tcBorders>
            <w:vAlign w:val="center"/>
          </w:tcPr>
          <w:p w14:paraId="106453E7" w14:textId="77777777" w:rsidR="00EF1375" w:rsidRPr="004822D8" w:rsidRDefault="00EF1375" w:rsidP="00B74F48">
            <w:pPr>
              <w:jc w:val="center"/>
              <w:rPr>
                <w:rFonts w:ascii="Times New Roman" w:hAnsi="Times New Roman" w:cs="Times New Roman"/>
                <w:sz w:val="28"/>
                <w:szCs w:val="28"/>
              </w:rPr>
            </w:pPr>
          </w:p>
        </w:tc>
      </w:tr>
    </w:tbl>
    <w:p w14:paraId="5F670077" w14:textId="77777777" w:rsidR="00EF1375" w:rsidRPr="004822D8" w:rsidRDefault="00EF1375" w:rsidP="00941D74">
      <w:pPr>
        <w:pStyle w:val="ListParagraph"/>
        <w:numPr>
          <w:ilvl w:val="2"/>
          <w:numId w:val="21"/>
        </w:numPr>
        <w:rPr>
          <w:rFonts w:ascii="Times New Roman" w:hAnsi="Times New Roman" w:cs="Times New Roman"/>
          <w:b/>
          <w:sz w:val="28"/>
          <w:szCs w:val="28"/>
        </w:rPr>
      </w:pPr>
      <w:r w:rsidRPr="004822D8">
        <w:rPr>
          <w:rFonts w:ascii="Times New Roman" w:hAnsi="Times New Roman" w:cs="Times New Roman"/>
          <w:b/>
          <w:sz w:val="28"/>
          <w:szCs w:val="28"/>
        </w:rPr>
        <w:t>Bảng NhanVien</w:t>
      </w:r>
    </w:p>
    <w:tbl>
      <w:tblPr>
        <w:tblW w:w="8636" w:type="dxa"/>
        <w:tblInd w:w="715" w:type="dxa"/>
        <w:tblLook w:val="04A0" w:firstRow="1" w:lastRow="0" w:firstColumn="1" w:lastColumn="0" w:noHBand="0" w:noVBand="1"/>
      </w:tblPr>
      <w:tblGrid>
        <w:gridCol w:w="746"/>
        <w:gridCol w:w="2231"/>
        <w:gridCol w:w="1605"/>
        <w:gridCol w:w="2897"/>
        <w:gridCol w:w="1157"/>
      </w:tblGrid>
      <w:tr w:rsidR="00EF1375" w:rsidRPr="004822D8" w14:paraId="57454D52" w14:textId="77777777" w:rsidTr="003930D7">
        <w:tc>
          <w:tcPr>
            <w:tcW w:w="670" w:type="dxa"/>
            <w:tcBorders>
              <w:top w:val="single" w:sz="4" w:space="0" w:color="auto"/>
              <w:left w:val="single" w:sz="4" w:space="0" w:color="auto"/>
              <w:bottom w:val="single" w:sz="4" w:space="0" w:color="auto"/>
              <w:right w:val="single" w:sz="4" w:space="0" w:color="auto"/>
            </w:tcBorders>
            <w:vAlign w:val="center"/>
            <w:hideMark/>
          </w:tcPr>
          <w:p w14:paraId="0D89B345" w14:textId="77777777" w:rsidR="00EF1375" w:rsidRPr="004822D8" w:rsidRDefault="00EF1375" w:rsidP="00B74F48">
            <w:pPr>
              <w:jc w:val="center"/>
              <w:rPr>
                <w:rFonts w:ascii="Times New Roman" w:hAnsi="Times New Roman" w:cs="Times New Roman"/>
                <w:b/>
                <w:sz w:val="28"/>
                <w:szCs w:val="28"/>
              </w:rPr>
            </w:pPr>
            <w:r w:rsidRPr="004822D8">
              <w:rPr>
                <w:rFonts w:ascii="Times New Roman" w:hAnsi="Times New Roman" w:cs="Times New Roman"/>
                <w:b/>
                <w:sz w:val="28"/>
                <w:szCs w:val="28"/>
              </w:rPr>
              <w:t>STT</w:t>
            </w:r>
          </w:p>
        </w:tc>
        <w:tc>
          <w:tcPr>
            <w:tcW w:w="2242" w:type="dxa"/>
            <w:tcBorders>
              <w:top w:val="single" w:sz="4" w:space="0" w:color="auto"/>
              <w:left w:val="single" w:sz="4" w:space="0" w:color="auto"/>
              <w:bottom w:val="single" w:sz="4" w:space="0" w:color="auto"/>
              <w:right w:val="single" w:sz="4" w:space="0" w:color="auto"/>
            </w:tcBorders>
            <w:vAlign w:val="center"/>
            <w:hideMark/>
          </w:tcPr>
          <w:p w14:paraId="76AF0FF7" w14:textId="77777777" w:rsidR="00EF1375" w:rsidRPr="004822D8" w:rsidRDefault="00EF1375" w:rsidP="00B74F48">
            <w:pPr>
              <w:jc w:val="center"/>
              <w:rPr>
                <w:rFonts w:ascii="Times New Roman" w:hAnsi="Times New Roman" w:cs="Times New Roman"/>
                <w:b/>
                <w:sz w:val="28"/>
                <w:szCs w:val="28"/>
              </w:rPr>
            </w:pPr>
            <w:r w:rsidRPr="004822D8">
              <w:rPr>
                <w:rFonts w:ascii="Times New Roman" w:hAnsi="Times New Roman" w:cs="Times New Roman"/>
                <w:b/>
                <w:sz w:val="28"/>
                <w:szCs w:val="28"/>
              </w:rPr>
              <w:t>Thuộc tính</w:t>
            </w:r>
          </w:p>
        </w:tc>
        <w:tc>
          <w:tcPr>
            <w:tcW w:w="1614" w:type="dxa"/>
            <w:tcBorders>
              <w:top w:val="single" w:sz="4" w:space="0" w:color="auto"/>
              <w:left w:val="single" w:sz="4" w:space="0" w:color="auto"/>
              <w:bottom w:val="single" w:sz="4" w:space="0" w:color="auto"/>
              <w:right w:val="single" w:sz="4" w:space="0" w:color="auto"/>
            </w:tcBorders>
            <w:vAlign w:val="center"/>
            <w:hideMark/>
          </w:tcPr>
          <w:p w14:paraId="350475E3" w14:textId="77777777" w:rsidR="00EF1375" w:rsidRPr="004822D8" w:rsidRDefault="00EF1375" w:rsidP="00B74F48">
            <w:pPr>
              <w:jc w:val="center"/>
              <w:rPr>
                <w:rFonts w:ascii="Times New Roman" w:hAnsi="Times New Roman" w:cs="Times New Roman"/>
                <w:b/>
                <w:sz w:val="28"/>
                <w:szCs w:val="28"/>
              </w:rPr>
            </w:pPr>
            <w:r w:rsidRPr="004822D8">
              <w:rPr>
                <w:rFonts w:ascii="Times New Roman" w:hAnsi="Times New Roman" w:cs="Times New Roman"/>
                <w:b/>
                <w:sz w:val="28"/>
                <w:szCs w:val="28"/>
              </w:rPr>
              <w:t>Kiểu dữ dữ liệu</w:t>
            </w:r>
          </w:p>
        </w:tc>
        <w:tc>
          <w:tcPr>
            <w:tcW w:w="2945" w:type="dxa"/>
            <w:tcBorders>
              <w:top w:val="single" w:sz="4" w:space="0" w:color="auto"/>
              <w:left w:val="single" w:sz="4" w:space="0" w:color="auto"/>
              <w:bottom w:val="single" w:sz="4" w:space="0" w:color="auto"/>
              <w:right w:val="single" w:sz="4" w:space="0" w:color="auto"/>
            </w:tcBorders>
            <w:vAlign w:val="center"/>
            <w:hideMark/>
          </w:tcPr>
          <w:p w14:paraId="072B4263" w14:textId="77777777" w:rsidR="00EF1375" w:rsidRPr="004822D8" w:rsidRDefault="00EF1375" w:rsidP="00B74F48">
            <w:pPr>
              <w:jc w:val="center"/>
              <w:rPr>
                <w:rFonts w:ascii="Times New Roman" w:hAnsi="Times New Roman" w:cs="Times New Roman"/>
                <w:b/>
                <w:sz w:val="28"/>
                <w:szCs w:val="28"/>
              </w:rPr>
            </w:pPr>
            <w:r w:rsidRPr="004822D8">
              <w:rPr>
                <w:rFonts w:ascii="Times New Roman" w:hAnsi="Times New Roman" w:cs="Times New Roman"/>
                <w:b/>
                <w:sz w:val="28"/>
                <w:szCs w:val="28"/>
              </w:rPr>
              <w:t>Ràng buộc</w:t>
            </w:r>
          </w:p>
        </w:tc>
        <w:tc>
          <w:tcPr>
            <w:tcW w:w="1165" w:type="dxa"/>
            <w:tcBorders>
              <w:top w:val="single" w:sz="4" w:space="0" w:color="auto"/>
              <w:left w:val="single" w:sz="4" w:space="0" w:color="auto"/>
              <w:bottom w:val="single" w:sz="4" w:space="0" w:color="auto"/>
              <w:right w:val="single" w:sz="4" w:space="0" w:color="auto"/>
            </w:tcBorders>
            <w:vAlign w:val="center"/>
            <w:hideMark/>
          </w:tcPr>
          <w:p w14:paraId="219E76EE" w14:textId="77777777" w:rsidR="00EF1375" w:rsidRPr="004822D8" w:rsidRDefault="00EF1375" w:rsidP="00B74F48">
            <w:pPr>
              <w:jc w:val="center"/>
              <w:rPr>
                <w:rFonts w:ascii="Times New Roman" w:hAnsi="Times New Roman" w:cs="Times New Roman"/>
                <w:b/>
                <w:sz w:val="28"/>
                <w:szCs w:val="28"/>
              </w:rPr>
            </w:pPr>
            <w:r w:rsidRPr="004822D8">
              <w:rPr>
                <w:rFonts w:ascii="Times New Roman" w:hAnsi="Times New Roman" w:cs="Times New Roman"/>
                <w:b/>
                <w:sz w:val="28"/>
                <w:szCs w:val="28"/>
              </w:rPr>
              <w:t>Diễn giải</w:t>
            </w:r>
          </w:p>
        </w:tc>
      </w:tr>
      <w:tr w:rsidR="00EF1375" w:rsidRPr="004822D8" w14:paraId="60C70684" w14:textId="77777777" w:rsidTr="003930D7">
        <w:tc>
          <w:tcPr>
            <w:tcW w:w="670" w:type="dxa"/>
            <w:tcBorders>
              <w:top w:val="single" w:sz="4" w:space="0" w:color="auto"/>
              <w:left w:val="single" w:sz="4" w:space="0" w:color="auto"/>
              <w:bottom w:val="single" w:sz="4" w:space="0" w:color="auto"/>
              <w:right w:val="single" w:sz="4" w:space="0" w:color="auto"/>
            </w:tcBorders>
            <w:vAlign w:val="center"/>
            <w:hideMark/>
          </w:tcPr>
          <w:p w14:paraId="18B419DC"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1</w:t>
            </w:r>
          </w:p>
        </w:tc>
        <w:tc>
          <w:tcPr>
            <w:tcW w:w="2242" w:type="dxa"/>
            <w:tcBorders>
              <w:top w:val="single" w:sz="4" w:space="0" w:color="auto"/>
              <w:left w:val="single" w:sz="4" w:space="0" w:color="auto"/>
              <w:bottom w:val="single" w:sz="4" w:space="0" w:color="auto"/>
              <w:right w:val="single" w:sz="4" w:space="0" w:color="auto"/>
            </w:tcBorders>
            <w:vAlign w:val="center"/>
            <w:hideMark/>
          </w:tcPr>
          <w:p w14:paraId="5050C2F2"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Id</w:t>
            </w:r>
          </w:p>
        </w:tc>
        <w:tc>
          <w:tcPr>
            <w:tcW w:w="1614" w:type="dxa"/>
            <w:tcBorders>
              <w:top w:val="single" w:sz="4" w:space="0" w:color="auto"/>
              <w:left w:val="single" w:sz="4" w:space="0" w:color="auto"/>
              <w:bottom w:val="single" w:sz="4" w:space="0" w:color="auto"/>
              <w:right w:val="single" w:sz="4" w:space="0" w:color="auto"/>
            </w:tcBorders>
            <w:vAlign w:val="center"/>
            <w:hideMark/>
          </w:tcPr>
          <w:p w14:paraId="45539654"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Int</w:t>
            </w:r>
          </w:p>
        </w:tc>
        <w:tc>
          <w:tcPr>
            <w:tcW w:w="2945" w:type="dxa"/>
            <w:tcBorders>
              <w:top w:val="single" w:sz="4" w:space="0" w:color="auto"/>
              <w:left w:val="single" w:sz="4" w:space="0" w:color="auto"/>
              <w:bottom w:val="single" w:sz="4" w:space="0" w:color="auto"/>
              <w:right w:val="single" w:sz="4" w:space="0" w:color="auto"/>
            </w:tcBorders>
            <w:vAlign w:val="center"/>
            <w:hideMark/>
          </w:tcPr>
          <w:p w14:paraId="32BAFB3E"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Các số nguyên không âm</w:t>
            </w:r>
          </w:p>
        </w:tc>
        <w:tc>
          <w:tcPr>
            <w:tcW w:w="1165" w:type="dxa"/>
            <w:tcBorders>
              <w:top w:val="single" w:sz="4" w:space="0" w:color="auto"/>
              <w:left w:val="single" w:sz="4" w:space="0" w:color="auto"/>
              <w:bottom w:val="single" w:sz="4" w:space="0" w:color="auto"/>
              <w:right w:val="single" w:sz="4" w:space="0" w:color="auto"/>
            </w:tcBorders>
            <w:vAlign w:val="center"/>
            <w:hideMark/>
          </w:tcPr>
          <w:p w14:paraId="4A45547C"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Khóa chính</w:t>
            </w:r>
          </w:p>
        </w:tc>
      </w:tr>
      <w:tr w:rsidR="00EF1375" w:rsidRPr="004822D8" w14:paraId="4FC4D8E1" w14:textId="77777777" w:rsidTr="003930D7">
        <w:tc>
          <w:tcPr>
            <w:tcW w:w="670" w:type="dxa"/>
            <w:tcBorders>
              <w:top w:val="single" w:sz="4" w:space="0" w:color="auto"/>
              <w:left w:val="single" w:sz="4" w:space="0" w:color="auto"/>
              <w:bottom w:val="single" w:sz="4" w:space="0" w:color="auto"/>
              <w:right w:val="single" w:sz="4" w:space="0" w:color="auto"/>
            </w:tcBorders>
            <w:vAlign w:val="center"/>
            <w:hideMark/>
          </w:tcPr>
          <w:p w14:paraId="4E51DE41"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lastRenderedPageBreak/>
              <w:t>2</w:t>
            </w:r>
          </w:p>
        </w:tc>
        <w:tc>
          <w:tcPr>
            <w:tcW w:w="2242" w:type="dxa"/>
            <w:tcBorders>
              <w:top w:val="single" w:sz="4" w:space="0" w:color="auto"/>
              <w:left w:val="single" w:sz="4" w:space="0" w:color="auto"/>
              <w:bottom w:val="single" w:sz="4" w:space="0" w:color="auto"/>
              <w:right w:val="single" w:sz="4" w:space="0" w:color="auto"/>
            </w:tcBorders>
            <w:vAlign w:val="center"/>
            <w:hideMark/>
          </w:tcPr>
          <w:p w14:paraId="35C83776"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MaNhanVien</w:t>
            </w:r>
          </w:p>
        </w:tc>
        <w:tc>
          <w:tcPr>
            <w:tcW w:w="1614" w:type="dxa"/>
            <w:tcBorders>
              <w:top w:val="single" w:sz="4" w:space="0" w:color="auto"/>
              <w:left w:val="single" w:sz="4" w:space="0" w:color="auto"/>
              <w:bottom w:val="single" w:sz="4" w:space="0" w:color="auto"/>
              <w:right w:val="single" w:sz="4" w:space="0" w:color="auto"/>
            </w:tcBorders>
            <w:vAlign w:val="center"/>
            <w:hideMark/>
          </w:tcPr>
          <w:p w14:paraId="5D046728"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Varchar (5)</w:t>
            </w:r>
          </w:p>
        </w:tc>
        <w:tc>
          <w:tcPr>
            <w:tcW w:w="2945" w:type="dxa"/>
            <w:tcBorders>
              <w:top w:val="single" w:sz="4" w:space="0" w:color="auto"/>
              <w:left w:val="single" w:sz="4" w:space="0" w:color="auto"/>
              <w:bottom w:val="single" w:sz="4" w:space="0" w:color="auto"/>
              <w:right w:val="single" w:sz="4" w:space="0" w:color="auto"/>
            </w:tcBorders>
            <w:vAlign w:val="center"/>
            <w:hideMark/>
          </w:tcPr>
          <w:p w14:paraId="0CF659B4"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Chuỗi từ 1 đến 5 kí tự</w:t>
            </w:r>
          </w:p>
        </w:tc>
        <w:tc>
          <w:tcPr>
            <w:tcW w:w="1165" w:type="dxa"/>
            <w:tcBorders>
              <w:top w:val="single" w:sz="4" w:space="0" w:color="auto"/>
              <w:left w:val="single" w:sz="4" w:space="0" w:color="auto"/>
              <w:bottom w:val="single" w:sz="4" w:space="0" w:color="auto"/>
              <w:right w:val="single" w:sz="4" w:space="0" w:color="auto"/>
            </w:tcBorders>
            <w:vAlign w:val="center"/>
          </w:tcPr>
          <w:p w14:paraId="61DBFEA5" w14:textId="77777777" w:rsidR="00EF1375" w:rsidRPr="004822D8" w:rsidRDefault="00EF1375" w:rsidP="00B74F48">
            <w:pPr>
              <w:jc w:val="center"/>
              <w:rPr>
                <w:rFonts w:ascii="Times New Roman" w:hAnsi="Times New Roman" w:cs="Times New Roman"/>
                <w:sz w:val="28"/>
                <w:szCs w:val="28"/>
              </w:rPr>
            </w:pPr>
          </w:p>
        </w:tc>
      </w:tr>
      <w:tr w:rsidR="00EF1375" w:rsidRPr="004822D8" w14:paraId="26EDCAED" w14:textId="77777777" w:rsidTr="003930D7">
        <w:tc>
          <w:tcPr>
            <w:tcW w:w="670" w:type="dxa"/>
            <w:tcBorders>
              <w:top w:val="single" w:sz="4" w:space="0" w:color="auto"/>
              <w:left w:val="single" w:sz="4" w:space="0" w:color="auto"/>
              <w:bottom w:val="single" w:sz="4" w:space="0" w:color="auto"/>
              <w:right w:val="single" w:sz="4" w:space="0" w:color="auto"/>
            </w:tcBorders>
            <w:vAlign w:val="center"/>
            <w:hideMark/>
          </w:tcPr>
          <w:p w14:paraId="4DC120E1"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3</w:t>
            </w:r>
          </w:p>
        </w:tc>
        <w:tc>
          <w:tcPr>
            <w:tcW w:w="2242" w:type="dxa"/>
            <w:tcBorders>
              <w:top w:val="single" w:sz="4" w:space="0" w:color="auto"/>
              <w:left w:val="single" w:sz="4" w:space="0" w:color="auto"/>
              <w:bottom w:val="single" w:sz="4" w:space="0" w:color="auto"/>
              <w:right w:val="single" w:sz="4" w:space="0" w:color="auto"/>
            </w:tcBorders>
            <w:vAlign w:val="center"/>
            <w:hideMark/>
          </w:tcPr>
          <w:p w14:paraId="05173C39"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TenNhanVien</w:t>
            </w:r>
          </w:p>
        </w:tc>
        <w:tc>
          <w:tcPr>
            <w:tcW w:w="1614" w:type="dxa"/>
            <w:tcBorders>
              <w:top w:val="single" w:sz="4" w:space="0" w:color="auto"/>
              <w:left w:val="single" w:sz="4" w:space="0" w:color="auto"/>
              <w:bottom w:val="single" w:sz="4" w:space="0" w:color="auto"/>
              <w:right w:val="single" w:sz="4" w:space="0" w:color="auto"/>
            </w:tcBorders>
            <w:vAlign w:val="center"/>
            <w:hideMark/>
          </w:tcPr>
          <w:p w14:paraId="676DFA12"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Nvarchar (100)</w:t>
            </w:r>
          </w:p>
        </w:tc>
        <w:tc>
          <w:tcPr>
            <w:tcW w:w="2945" w:type="dxa"/>
            <w:tcBorders>
              <w:top w:val="single" w:sz="4" w:space="0" w:color="auto"/>
              <w:left w:val="single" w:sz="4" w:space="0" w:color="auto"/>
              <w:bottom w:val="single" w:sz="4" w:space="0" w:color="auto"/>
              <w:right w:val="single" w:sz="4" w:space="0" w:color="auto"/>
            </w:tcBorders>
            <w:vAlign w:val="center"/>
            <w:hideMark/>
          </w:tcPr>
          <w:p w14:paraId="011F7A8E"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Chuỗi từ 1 đến 100 kí tự</w:t>
            </w:r>
          </w:p>
        </w:tc>
        <w:tc>
          <w:tcPr>
            <w:tcW w:w="1165" w:type="dxa"/>
            <w:tcBorders>
              <w:top w:val="single" w:sz="4" w:space="0" w:color="auto"/>
              <w:left w:val="single" w:sz="4" w:space="0" w:color="auto"/>
              <w:bottom w:val="single" w:sz="4" w:space="0" w:color="auto"/>
              <w:right w:val="single" w:sz="4" w:space="0" w:color="auto"/>
            </w:tcBorders>
            <w:vAlign w:val="center"/>
          </w:tcPr>
          <w:p w14:paraId="2FAD5049" w14:textId="77777777" w:rsidR="00EF1375" w:rsidRPr="004822D8" w:rsidRDefault="00EF1375" w:rsidP="00B74F48">
            <w:pPr>
              <w:jc w:val="center"/>
              <w:rPr>
                <w:rFonts w:ascii="Times New Roman" w:hAnsi="Times New Roman" w:cs="Times New Roman"/>
                <w:sz w:val="28"/>
                <w:szCs w:val="28"/>
              </w:rPr>
            </w:pPr>
          </w:p>
        </w:tc>
      </w:tr>
      <w:tr w:rsidR="00EF1375" w:rsidRPr="004822D8" w14:paraId="1205CE80" w14:textId="77777777" w:rsidTr="003930D7">
        <w:tc>
          <w:tcPr>
            <w:tcW w:w="670" w:type="dxa"/>
            <w:tcBorders>
              <w:top w:val="single" w:sz="4" w:space="0" w:color="auto"/>
              <w:left w:val="single" w:sz="4" w:space="0" w:color="auto"/>
              <w:bottom w:val="single" w:sz="4" w:space="0" w:color="auto"/>
              <w:right w:val="single" w:sz="4" w:space="0" w:color="auto"/>
            </w:tcBorders>
            <w:vAlign w:val="center"/>
            <w:hideMark/>
          </w:tcPr>
          <w:p w14:paraId="0B8EB33D"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4</w:t>
            </w:r>
          </w:p>
        </w:tc>
        <w:tc>
          <w:tcPr>
            <w:tcW w:w="2242" w:type="dxa"/>
            <w:tcBorders>
              <w:top w:val="single" w:sz="4" w:space="0" w:color="auto"/>
              <w:left w:val="single" w:sz="4" w:space="0" w:color="auto"/>
              <w:bottom w:val="single" w:sz="4" w:space="0" w:color="auto"/>
              <w:right w:val="single" w:sz="4" w:space="0" w:color="auto"/>
            </w:tcBorders>
            <w:vAlign w:val="center"/>
            <w:hideMark/>
          </w:tcPr>
          <w:p w14:paraId="7C7EF1C7"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SoDienThoai</w:t>
            </w:r>
          </w:p>
        </w:tc>
        <w:tc>
          <w:tcPr>
            <w:tcW w:w="1614" w:type="dxa"/>
            <w:tcBorders>
              <w:top w:val="single" w:sz="4" w:space="0" w:color="auto"/>
              <w:left w:val="single" w:sz="4" w:space="0" w:color="auto"/>
              <w:bottom w:val="single" w:sz="4" w:space="0" w:color="auto"/>
              <w:right w:val="single" w:sz="4" w:space="0" w:color="auto"/>
            </w:tcBorders>
            <w:vAlign w:val="center"/>
            <w:hideMark/>
          </w:tcPr>
          <w:p w14:paraId="2D0E53D8"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Nvarchar (100)</w:t>
            </w:r>
          </w:p>
        </w:tc>
        <w:tc>
          <w:tcPr>
            <w:tcW w:w="2945" w:type="dxa"/>
            <w:tcBorders>
              <w:top w:val="single" w:sz="4" w:space="0" w:color="auto"/>
              <w:left w:val="single" w:sz="4" w:space="0" w:color="auto"/>
              <w:bottom w:val="single" w:sz="4" w:space="0" w:color="auto"/>
              <w:right w:val="single" w:sz="4" w:space="0" w:color="auto"/>
            </w:tcBorders>
            <w:vAlign w:val="center"/>
            <w:hideMark/>
          </w:tcPr>
          <w:p w14:paraId="19B360F5"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Chuỗi từ 1 đến 100 kí tự</w:t>
            </w:r>
          </w:p>
        </w:tc>
        <w:tc>
          <w:tcPr>
            <w:tcW w:w="1165" w:type="dxa"/>
            <w:tcBorders>
              <w:top w:val="single" w:sz="4" w:space="0" w:color="auto"/>
              <w:left w:val="single" w:sz="4" w:space="0" w:color="auto"/>
              <w:bottom w:val="single" w:sz="4" w:space="0" w:color="auto"/>
              <w:right w:val="single" w:sz="4" w:space="0" w:color="auto"/>
            </w:tcBorders>
            <w:vAlign w:val="center"/>
          </w:tcPr>
          <w:p w14:paraId="119B6887" w14:textId="77777777" w:rsidR="00EF1375" w:rsidRPr="004822D8" w:rsidRDefault="00EF1375" w:rsidP="00B74F48">
            <w:pPr>
              <w:jc w:val="center"/>
              <w:rPr>
                <w:rFonts w:ascii="Times New Roman" w:hAnsi="Times New Roman" w:cs="Times New Roman"/>
                <w:sz w:val="28"/>
                <w:szCs w:val="28"/>
              </w:rPr>
            </w:pPr>
          </w:p>
        </w:tc>
      </w:tr>
      <w:tr w:rsidR="00EF1375" w:rsidRPr="004822D8" w14:paraId="3BB9FC9B" w14:textId="77777777" w:rsidTr="003930D7">
        <w:tc>
          <w:tcPr>
            <w:tcW w:w="670" w:type="dxa"/>
            <w:tcBorders>
              <w:top w:val="single" w:sz="4" w:space="0" w:color="auto"/>
              <w:left w:val="single" w:sz="4" w:space="0" w:color="auto"/>
              <w:bottom w:val="single" w:sz="4" w:space="0" w:color="auto"/>
              <w:right w:val="single" w:sz="4" w:space="0" w:color="auto"/>
            </w:tcBorders>
            <w:vAlign w:val="center"/>
            <w:hideMark/>
          </w:tcPr>
          <w:p w14:paraId="03CFB49C"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5</w:t>
            </w:r>
          </w:p>
        </w:tc>
        <w:tc>
          <w:tcPr>
            <w:tcW w:w="2242" w:type="dxa"/>
            <w:tcBorders>
              <w:top w:val="single" w:sz="4" w:space="0" w:color="auto"/>
              <w:left w:val="single" w:sz="4" w:space="0" w:color="auto"/>
              <w:bottom w:val="single" w:sz="4" w:space="0" w:color="auto"/>
              <w:right w:val="single" w:sz="4" w:space="0" w:color="auto"/>
            </w:tcBorders>
            <w:vAlign w:val="center"/>
            <w:hideMark/>
          </w:tcPr>
          <w:p w14:paraId="52506950"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DiaChi</w:t>
            </w:r>
          </w:p>
        </w:tc>
        <w:tc>
          <w:tcPr>
            <w:tcW w:w="1614" w:type="dxa"/>
            <w:tcBorders>
              <w:top w:val="single" w:sz="4" w:space="0" w:color="auto"/>
              <w:left w:val="single" w:sz="4" w:space="0" w:color="auto"/>
              <w:bottom w:val="single" w:sz="4" w:space="0" w:color="auto"/>
              <w:right w:val="single" w:sz="4" w:space="0" w:color="auto"/>
            </w:tcBorders>
            <w:vAlign w:val="center"/>
            <w:hideMark/>
          </w:tcPr>
          <w:p w14:paraId="71E4F515"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Nvarchar (100)</w:t>
            </w:r>
          </w:p>
        </w:tc>
        <w:tc>
          <w:tcPr>
            <w:tcW w:w="2945" w:type="dxa"/>
            <w:tcBorders>
              <w:top w:val="single" w:sz="4" w:space="0" w:color="auto"/>
              <w:left w:val="single" w:sz="4" w:space="0" w:color="auto"/>
              <w:bottom w:val="single" w:sz="4" w:space="0" w:color="auto"/>
              <w:right w:val="single" w:sz="4" w:space="0" w:color="auto"/>
            </w:tcBorders>
            <w:vAlign w:val="center"/>
            <w:hideMark/>
          </w:tcPr>
          <w:p w14:paraId="779B0A5B"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Chuỗi từ 1 đến 100 kí tự</w:t>
            </w:r>
          </w:p>
        </w:tc>
        <w:tc>
          <w:tcPr>
            <w:tcW w:w="1165" w:type="dxa"/>
            <w:tcBorders>
              <w:top w:val="single" w:sz="4" w:space="0" w:color="auto"/>
              <w:left w:val="single" w:sz="4" w:space="0" w:color="auto"/>
              <w:bottom w:val="single" w:sz="4" w:space="0" w:color="auto"/>
              <w:right w:val="single" w:sz="4" w:space="0" w:color="auto"/>
            </w:tcBorders>
            <w:vAlign w:val="center"/>
          </w:tcPr>
          <w:p w14:paraId="11E93C46" w14:textId="77777777" w:rsidR="00EF1375" w:rsidRPr="004822D8" w:rsidRDefault="00EF1375" w:rsidP="00B74F48">
            <w:pPr>
              <w:jc w:val="center"/>
              <w:rPr>
                <w:rFonts w:ascii="Times New Roman" w:hAnsi="Times New Roman" w:cs="Times New Roman"/>
                <w:sz w:val="28"/>
                <w:szCs w:val="28"/>
              </w:rPr>
            </w:pPr>
          </w:p>
        </w:tc>
      </w:tr>
      <w:tr w:rsidR="00EF1375" w:rsidRPr="004822D8" w14:paraId="76AE3A6E" w14:textId="77777777" w:rsidTr="003930D7">
        <w:tc>
          <w:tcPr>
            <w:tcW w:w="670" w:type="dxa"/>
            <w:tcBorders>
              <w:top w:val="single" w:sz="4" w:space="0" w:color="auto"/>
              <w:left w:val="single" w:sz="4" w:space="0" w:color="auto"/>
              <w:bottom w:val="single" w:sz="4" w:space="0" w:color="auto"/>
              <w:right w:val="single" w:sz="4" w:space="0" w:color="auto"/>
            </w:tcBorders>
            <w:vAlign w:val="center"/>
            <w:hideMark/>
          </w:tcPr>
          <w:p w14:paraId="691CA278"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6</w:t>
            </w:r>
          </w:p>
        </w:tc>
        <w:tc>
          <w:tcPr>
            <w:tcW w:w="2242" w:type="dxa"/>
            <w:tcBorders>
              <w:top w:val="single" w:sz="4" w:space="0" w:color="auto"/>
              <w:left w:val="single" w:sz="4" w:space="0" w:color="auto"/>
              <w:bottom w:val="single" w:sz="4" w:space="0" w:color="auto"/>
              <w:right w:val="single" w:sz="4" w:space="0" w:color="auto"/>
            </w:tcBorders>
            <w:vAlign w:val="center"/>
            <w:hideMark/>
          </w:tcPr>
          <w:p w14:paraId="0A91BF79"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LoaiSanh</w:t>
            </w:r>
          </w:p>
        </w:tc>
        <w:tc>
          <w:tcPr>
            <w:tcW w:w="1614" w:type="dxa"/>
            <w:tcBorders>
              <w:top w:val="single" w:sz="4" w:space="0" w:color="auto"/>
              <w:left w:val="single" w:sz="4" w:space="0" w:color="auto"/>
              <w:bottom w:val="single" w:sz="4" w:space="0" w:color="auto"/>
              <w:right w:val="single" w:sz="4" w:space="0" w:color="auto"/>
            </w:tcBorders>
            <w:vAlign w:val="center"/>
            <w:hideMark/>
          </w:tcPr>
          <w:p w14:paraId="146B2B53"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Nvarchar (100)</w:t>
            </w:r>
          </w:p>
        </w:tc>
        <w:tc>
          <w:tcPr>
            <w:tcW w:w="2945" w:type="dxa"/>
            <w:tcBorders>
              <w:top w:val="single" w:sz="4" w:space="0" w:color="auto"/>
              <w:left w:val="single" w:sz="4" w:space="0" w:color="auto"/>
              <w:bottom w:val="single" w:sz="4" w:space="0" w:color="auto"/>
              <w:right w:val="single" w:sz="4" w:space="0" w:color="auto"/>
            </w:tcBorders>
            <w:vAlign w:val="center"/>
            <w:hideMark/>
          </w:tcPr>
          <w:p w14:paraId="6E69C2A0"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Chuỗi từ 1 đến 100 kí tự</w:t>
            </w:r>
          </w:p>
        </w:tc>
        <w:tc>
          <w:tcPr>
            <w:tcW w:w="1165" w:type="dxa"/>
            <w:tcBorders>
              <w:top w:val="single" w:sz="4" w:space="0" w:color="auto"/>
              <w:left w:val="single" w:sz="4" w:space="0" w:color="auto"/>
              <w:bottom w:val="single" w:sz="4" w:space="0" w:color="auto"/>
              <w:right w:val="single" w:sz="4" w:space="0" w:color="auto"/>
            </w:tcBorders>
            <w:vAlign w:val="center"/>
          </w:tcPr>
          <w:p w14:paraId="6A5C6C28" w14:textId="77777777" w:rsidR="00EF1375" w:rsidRPr="004822D8" w:rsidRDefault="00EF1375" w:rsidP="00B74F48">
            <w:pPr>
              <w:jc w:val="center"/>
              <w:rPr>
                <w:rFonts w:ascii="Times New Roman" w:hAnsi="Times New Roman" w:cs="Times New Roman"/>
                <w:sz w:val="28"/>
                <w:szCs w:val="28"/>
              </w:rPr>
            </w:pPr>
          </w:p>
        </w:tc>
      </w:tr>
      <w:tr w:rsidR="00EF1375" w:rsidRPr="004822D8" w14:paraId="23B9E661" w14:textId="77777777" w:rsidTr="003930D7">
        <w:tc>
          <w:tcPr>
            <w:tcW w:w="670" w:type="dxa"/>
            <w:tcBorders>
              <w:top w:val="single" w:sz="4" w:space="0" w:color="auto"/>
              <w:left w:val="single" w:sz="4" w:space="0" w:color="auto"/>
              <w:bottom w:val="single" w:sz="4" w:space="0" w:color="auto"/>
              <w:right w:val="single" w:sz="4" w:space="0" w:color="auto"/>
            </w:tcBorders>
            <w:vAlign w:val="center"/>
            <w:hideMark/>
          </w:tcPr>
          <w:p w14:paraId="1504907D"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7</w:t>
            </w:r>
          </w:p>
        </w:tc>
        <w:tc>
          <w:tcPr>
            <w:tcW w:w="2242" w:type="dxa"/>
            <w:tcBorders>
              <w:top w:val="single" w:sz="4" w:space="0" w:color="auto"/>
              <w:left w:val="single" w:sz="4" w:space="0" w:color="auto"/>
              <w:bottom w:val="single" w:sz="4" w:space="0" w:color="auto"/>
              <w:right w:val="single" w:sz="4" w:space="0" w:color="auto"/>
            </w:tcBorders>
            <w:vAlign w:val="center"/>
            <w:hideMark/>
          </w:tcPr>
          <w:p w14:paraId="6B27CF11"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ChucVu</w:t>
            </w:r>
          </w:p>
        </w:tc>
        <w:tc>
          <w:tcPr>
            <w:tcW w:w="1614" w:type="dxa"/>
            <w:tcBorders>
              <w:top w:val="single" w:sz="4" w:space="0" w:color="auto"/>
              <w:left w:val="single" w:sz="4" w:space="0" w:color="auto"/>
              <w:bottom w:val="single" w:sz="4" w:space="0" w:color="auto"/>
              <w:right w:val="single" w:sz="4" w:space="0" w:color="auto"/>
            </w:tcBorders>
            <w:vAlign w:val="center"/>
            <w:hideMark/>
          </w:tcPr>
          <w:p w14:paraId="713FC033"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Nvarchar (100)</w:t>
            </w:r>
          </w:p>
        </w:tc>
        <w:tc>
          <w:tcPr>
            <w:tcW w:w="2945" w:type="dxa"/>
            <w:tcBorders>
              <w:top w:val="single" w:sz="4" w:space="0" w:color="auto"/>
              <w:left w:val="single" w:sz="4" w:space="0" w:color="auto"/>
              <w:bottom w:val="single" w:sz="4" w:space="0" w:color="auto"/>
              <w:right w:val="single" w:sz="4" w:space="0" w:color="auto"/>
            </w:tcBorders>
            <w:vAlign w:val="center"/>
            <w:hideMark/>
          </w:tcPr>
          <w:p w14:paraId="35BD5CA3"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Chuỗi từ 1 đến 100 kí tự</w:t>
            </w:r>
          </w:p>
        </w:tc>
        <w:tc>
          <w:tcPr>
            <w:tcW w:w="1165" w:type="dxa"/>
            <w:tcBorders>
              <w:top w:val="single" w:sz="4" w:space="0" w:color="auto"/>
              <w:left w:val="single" w:sz="4" w:space="0" w:color="auto"/>
              <w:bottom w:val="single" w:sz="4" w:space="0" w:color="auto"/>
              <w:right w:val="single" w:sz="4" w:space="0" w:color="auto"/>
            </w:tcBorders>
            <w:vAlign w:val="center"/>
          </w:tcPr>
          <w:p w14:paraId="3C97B9A6" w14:textId="77777777" w:rsidR="00EF1375" w:rsidRPr="004822D8" w:rsidRDefault="00EF1375" w:rsidP="00B74F48">
            <w:pPr>
              <w:jc w:val="center"/>
              <w:rPr>
                <w:rFonts w:ascii="Times New Roman" w:hAnsi="Times New Roman" w:cs="Times New Roman"/>
                <w:sz w:val="28"/>
                <w:szCs w:val="28"/>
              </w:rPr>
            </w:pPr>
          </w:p>
        </w:tc>
      </w:tr>
      <w:tr w:rsidR="00EF1375" w:rsidRPr="004822D8" w14:paraId="3506A0CA" w14:textId="77777777" w:rsidTr="003930D7">
        <w:tc>
          <w:tcPr>
            <w:tcW w:w="670" w:type="dxa"/>
            <w:tcBorders>
              <w:top w:val="single" w:sz="4" w:space="0" w:color="auto"/>
              <w:left w:val="single" w:sz="4" w:space="0" w:color="auto"/>
              <w:bottom w:val="single" w:sz="4" w:space="0" w:color="auto"/>
              <w:right w:val="single" w:sz="4" w:space="0" w:color="auto"/>
            </w:tcBorders>
            <w:vAlign w:val="center"/>
            <w:hideMark/>
          </w:tcPr>
          <w:p w14:paraId="2DC7DF3F"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8</w:t>
            </w:r>
          </w:p>
        </w:tc>
        <w:tc>
          <w:tcPr>
            <w:tcW w:w="2242" w:type="dxa"/>
            <w:tcBorders>
              <w:top w:val="single" w:sz="4" w:space="0" w:color="auto"/>
              <w:left w:val="single" w:sz="4" w:space="0" w:color="auto"/>
              <w:bottom w:val="single" w:sz="4" w:space="0" w:color="auto"/>
              <w:right w:val="single" w:sz="4" w:space="0" w:color="auto"/>
            </w:tcBorders>
            <w:vAlign w:val="center"/>
            <w:hideMark/>
          </w:tcPr>
          <w:p w14:paraId="67CC3CB7"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Ca</w:t>
            </w:r>
          </w:p>
        </w:tc>
        <w:tc>
          <w:tcPr>
            <w:tcW w:w="1614" w:type="dxa"/>
            <w:tcBorders>
              <w:top w:val="single" w:sz="4" w:space="0" w:color="auto"/>
              <w:left w:val="single" w:sz="4" w:space="0" w:color="auto"/>
              <w:bottom w:val="single" w:sz="4" w:space="0" w:color="auto"/>
              <w:right w:val="single" w:sz="4" w:space="0" w:color="auto"/>
            </w:tcBorders>
            <w:vAlign w:val="center"/>
            <w:hideMark/>
          </w:tcPr>
          <w:p w14:paraId="2142279A"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Nvarchar (100)</w:t>
            </w:r>
          </w:p>
        </w:tc>
        <w:tc>
          <w:tcPr>
            <w:tcW w:w="2945" w:type="dxa"/>
            <w:tcBorders>
              <w:top w:val="single" w:sz="4" w:space="0" w:color="auto"/>
              <w:left w:val="single" w:sz="4" w:space="0" w:color="auto"/>
              <w:bottom w:val="single" w:sz="4" w:space="0" w:color="auto"/>
              <w:right w:val="single" w:sz="4" w:space="0" w:color="auto"/>
            </w:tcBorders>
            <w:vAlign w:val="center"/>
            <w:hideMark/>
          </w:tcPr>
          <w:p w14:paraId="01F600BD"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Chuỗi từ 1 đến 100 kí tự</w:t>
            </w:r>
          </w:p>
        </w:tc>
        <w:tc>
          <w:tcPr>
            <w:tcW w:w="1165" w:type="dxa"/>
            <w:tcBorders>
              <w:top w:val="single" w:sz="4" w:space="0" w:color="auto"/>
              <w:left w:val="single" w:sz="4" w:space="0" w:color="auto"/>
              <w:bottom w:val="single" w:sz="4" w:space="0" w:color="auto"/>
              <w:right w:val="single" w:sz="4" w:space="0" w:color="auto"/>
            </w:tcBorders>
            <w:vAlign w:val="center"/>
          </w:tcPr>
          <w:p w14:paraId="5586F234" w14:textId="77777777" w:rsidR="00EF1375" w:rsidRPr="004822D8" w:rsidRDefault="00EF1375" w:rsidP="00B74F48">
            <w:pPr>
              <w:jc w:val="center"/>
              <w:rPr>
                <w:rFonts w:ascii="Times New Roman" w:hAnsi="Times New Roman" w:cs="Times New Roman"/>
                <w:sz w:val="28"/>
                <w:szCs w:val="28"/>
              </w:rPr>
            </w:pPr>
          </w:p>
        </w:tc>
      </w:tr>
    </w:tbl>
    <w:p w14:paraId="5A534571" w14:textId="77777777" w:rsidR="00EF1375" w:rsidRPr="004822D8" w:rsidRDefault="00EF1375" w:rsidP="00941D74">
      <w:pPr>
        <w:pStyle w:val="ListParagraph"/>
        <w:ind w:left="1800"/>
        <w:rPr>
          <w:rFonts w:ascii="Times New Roman" w:hAnsi="Times New Roman" w:cs="Times New Roman"/>
          <w:sz w:val="28"/>
          <w:szCs w:val="28"/>
        </w:rPr>
      </w:pPr>
    </w:p>
    <w:p w14:paraId="479BD4A5" w14:textId="77777777" w:rsidR="00EF1375" w:rsidRPr="004822D8" w:rsidRDefault="00EF1375" w:rsidP="00941D74">
      <w:pPr>
        <w:pStyle w:val="ListParagraph"/>
        <w:numPr>
          <w:ilvl w:val="2"/>
          <w:numId w:val="21"/>
        </w:numPr>
        <w:rPr>
          <w:rFonts w:ascii="Times New Roman" w:hAnsi="Times New Roman" w:cs="Times New Roman"/>
          <w:b/>
          <w:sz w:val="28"/>
          <w:szCs w:val="28"/>
        </w:rPr>
      </w:pPr>
      <w:r w:rsidRPr="004822D8">
        <w:rPr>
          <w:rFonts w:ascii="Times New Roman" w:hAnsi="Times New Roman" w:cs="Times New Roman"/>
          <w:b/>
          <w:sz w:val="28"/>
          <w:szCs w:val="28"/>
        </w:rPr>
        <w:t>Bảng ChucVu</w:t>
      </w:r>
    </w:p>
    <w:tbl>
      <w:tblPr>
        <w:tblW w:w="8636" w:type="dxa"/>
        <w:tblInd w:w="715" w:type="dxa"/>
        <w:tblLook w:val="04A0" w:firstRow="1" w:lastRow="0" w:firstColumn="1" w:lastColumn="0" w:noHBand="0" w:noVBand="1"/>
      </w:tblPr>
      <w:tblGrid>
        <w:gridCol w:w="746"/>
        <w:gridCol w:w="2214"/>
        <w:gridCol w:w="1608"/>
        <w:gridCol w:w="2910"/>
        <w:gridCol w:w="1158"/>
      </w:tblGrid>
      <w:tr w:rsidR="00EF1375" w:rsidRPr="004822D8" w14:paraId="6368D87B" w14:textId="77777777" w:rsidTr="003930D7">
        <w:tc>
          <w:tcPr>
            <w:tcW w:w="670" w:type="dxa"/>
            <w:tcBorders>
              <w:top w:val="single" w:sz="4" w:space="0" w:color="auto"/>
              <w:left w:val="single" w:sz="4" w:space="0" w:color="auto"/>
              <w:bottom w:val="single" w:sz="4" w:space="0" w:color="auto"/>
              <w:right w:val="single" w:sz="4" w:space="0" w:color="auto"/>
            </w:tcBorders>
            <w:vAlign w:val="center"/>
            <w:hideMark/>
          </w:tcPr>
          <w:p w14:paraId="40399A8E" w14:textId="77777777" w:rsidR="00EF1375" w:rsidRPr="004822D8" w:rsidRDefault="00EF1375" w:rsidP="00B74F48">
            <w:pPr>
              <w:jc w:val="center"/>
              <w:rPr>
                <w:rFonts w:ascii="Times New Roman" w:hAnsi="Times New Roman" w:cs="Times New Roman"/>
                <w:b/>
                <w:sz w:val="28"/>
                <w:szCs w:val="28"/>
              </w:rPr>
            </w:pPr>
            <w:r w:rsidRPr="004822D8">
              <w:rPr>
                <w:rFonts w:ascii="Times New Roman" w:hAnsi="Times New Roman" w:cs="Times New Roman"/>
                <w:b/>
                <w:sz w:val="28"/>
                <w:szCs w:val="28"/>
              </w:rPr>
              <w:t>STT</w:t>
            </w:r>
          </w:p>
        </w:tc>
        <w:tc>
          <w:tcPr>
            <w:tcW w:w="2237" w:type="dxa"/>
            <w:tcBorders>
              <w:top w:val="single" w:sz="4" w:space="0" w:color="auto"/>
              <w:left w:val="single" w:sz="4" w:space="0" w:color="auto"/>
              <w:bottom w:val="single" w:sz="4" w:space="0" w:color="auto"/>
              <w:right w:val="single" w:sz="4" w:space="0" w:color="auto"/>
            </w:tcBorders>
            <w:vAlign w:val="center"/>
            <w:hideMark/>
          </w:tcPr>
          <w:p w14:paraId="7CEB008A" w14:textId="77777777" w:rsidR="00EF1375" w:rsidRPr="004822D8" w:rsidRDefault="00EF1375" w:rsidP="00B74F48">
            <w:pPr>
              <w:jc w:val="center"/>
              <w:rPr>
                <w:rFonts w:ascii="Times New Roman" w:hAnsi="Times New Roman" w:cs="Times New Roman"/>
                <w:b/>
                <w:sz w:val="28"/>
                <w:szCs w:val="28"/>
              </w:rPr>
            </w:pPr>
            <w:r w:rsidRPr="004822D8">
              <w:rPr>
                <w:rFonts w:ascii="Times New Roman" w:hAnsi="Times New Roman" w:cs="Times New Roman"/>
                <w:b/>
                <w:sz w:val="28"/>
                <w:szCs w:val="28"/>
              </w:rPr>
              <w:t>Thuộc tính</w:t>
            </w:r>
          </w:p>
        </w:tc>
        <w:tc>
          <w:tcPr>
            <w:tcW w:w="1615" w:type="dxa"/>
            <w:tcBorders>
              <w:top w:val="single" w:sz="4" w:space="0" w:color="auto"/>
              <w:left w:val="single" w:sz="4" w:space="0" w:color="auto"/>
              <w:bottom w:val="single" w:sz="4" w:space="0" w:color="auto"/>
              <w:right w:val="single" w:sz="4" w:space="0" w:color="auto"/>
            </w:tcBorders>
            <w:vAlign w:val="center"/>
            <w:hideMark/>
          </w:tcPr>
          <w:p w14:paraId="5E80AEDC" w14:textId="77777777" w:rsidR="00EF1375" w:rsidRPr="004822D8" w:rsidRDefault="00EF1375" w:rsidP="00B74F48">
            <w:pPr>
              <w:jc w:val="center"/>
              <w:rPr>
                <w:rFonts w:ascii="Times New Roman" w:hAnsi="Times New Roman" w:cs="Times New Roman"/>
                <w:b/>
                <w:sz w:val="28"/>
                <w:szCs w:val="28"/>
              </w:rPr>
            </w:pPr>
            <w:r w:rsidRPr="004822D8">
              <w:rPr>
                <w:rFonts w:ascii="Times New Roman" w:hAnsi="Times New Roman" w:cs="Times New Roman"/>
                <w:b/>
                <w:sz w:val="28"/>
                <w:szCs w:val="28"/>
              </w:rPr>
              <w:t>Kiểu dữ dữ liệu</w:t>
            </w:r>
          </w:p>
        </w:tc>
        <w:tc>
          <w:tcPr>
            <w:tcW w:w="2949" w:type="dxa"/>
            <w:tcBorders>
              <w:top w:val="single" w:sz="4" w:space="0" w:color="auto"/>
              <w:left w:val="single" w:sz="4" w:space="0" w:color="auto"/>
              <w:bottom w:val="single" w:sz="4" w:space="0" w:color="auto"/>
              <w:right w:val="single" w:sz="4" w:space="0" w:color="auto"/>
            </w:tcBorders>
            <w:vAlign w:val="center"/>
            <w:hideMark/>
          </w:tcPr>
          <w:p w14:paraId="09C10A2A" w14:textId="77777777" w:rsidR="00EF1375" w:rsidRPr="004822D8" w:rsidRDefault="00EF1375" w:rsidP="00B74F48">
            <w:pPr>
              <w:jc w:val="center"/>
              <w:rPr>
                <w:rFonts w:ascii="Times New Roman" w:hAnsi="Times New Roman" w:cs="Times New Roman"/>
                <w:b/>
                <w:sz w:val="28"/>
                <w:szCs w:val="28"/>
              </w:rPr>
            </w:pPr>
            <w:r w:rsidRPr="004822D8">
              <w:rPr>
                <w:rFonts w:ascii="Times New Roman" w:hAnsi="Times New Roman" w:cs="Times New Roman"/>
                <w:b/>
                <w:sz w:val="28"/>
                <w:szCs w:val="28"/>
              </w:rPr>
              <w:t>Ràng buộc</w:t>
            </w:r>
          </w:p>
        </w:tc>
        <w:tc>
          <w:tcPr>
            <w:tcW w:w="1165" w:type="dxa"/>
            <w:tcBorders>
              <w:top w:val="single" w:sz="4" w:space="0" w:color="auto"/>
              <w:left w:val="single" w:sz="4" w:space="0" w:color="auto"/>
              <w:bottom w:val="single" w:sz="4" w:space="0" w:color="auto"/>
              <w:right w:val="single" w:sz="4" w:space="0" w:color="auto"/>
            </w:tcBorders>
            <w:vAlign w:val="center"/>
            <w:hideMark/>
          </w:tcPr>
          <w:p w14:paraId="4DAF915F" w14:textId="77777777" w:rsidR="00EF1375" w:rsidRPr="004822D8" w:rsidRDefault="00EF1375" w:rsidP="00B74F48">
            <w:pPr>
              <w:jc w:val="center"/>
              <w:rPr>
                <w:rFonts w:ascii="Times New Roman" w:hAnsi="Times New Roman" w:cs="Times New Roman"/>
                <w:b/>
                <w:sz w:val="28"/>
                <w:szCs w:val="28"/>
              </w:rPr>
            </w:pPr>
            <w:r w:rsidRPr="004822D8">
              <w:rPr>
                <w:rFonts w:ascii="Times New Roman" w:hAnsi="Times New Roman" w:cs="Times New Roman"/>
                <w:b/>
                <w:sz w:val="28"/>
                <w:szCs w:val="28"/>
              </w:rPr>
              <w:t>Diễn giải</w:t>
            </w:r>
          </w:p>
        </w:tc>
      </w:tr>
      <w:tr w:rsidR="00EF1375" w:rsidRPr="004822D8" w14:paraId="4A67C776" w14:textId="77777777" w:rsidTr="003930D7">
        <w:tc>
          <w:tcPr>
            <w:tcW w:w="670" w:type="dxa"/>
            <w:tcBorders>
              <w:top w:val="single" w:sz="4" w:space="0" w:color="auto"/>
              <w:left w:val="single" w:sz="4" w:space="0" w:color="auto"/>
              <w:bottom w:val="single" w:sz="4" w:space="0" w:color="auto"/>
              <w:right w:val="single" w:sz="4" w:space="0" w:color="auto"/>
            </w:tcBorders>
            <w:vAlign w:val="center"/>
          </w:tcPr>
          <w:p w14:paraId="4845C0E6"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1</w:t>
            </w:r>
          </w:p>
        </w:tc>
        <w:tc>
          <w:tcPr>
            <w:tcW w:w="2237" w:type="dxa"/>
            <w:tcBorders>
              <w:top w:val="single" w:sz="4" w:space="0" w:color="auto"/>
              <w:left w:val="single" w:sz="4" w:space="0" w:color="auto"/>
              <w:bottom w:val="single" w:sz="4" w:space="0" w:color="auto"/>
              <w:right w:val="single" w:sz="4" w:space="0" w:color="auto"/>
            </w:tcBorders>
            <w:vAlign w:val="center"/>
          </w:tcPr>
          <w:p w14:paraId="370605B5"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Id</w:t>
            </w:r>
          </w:p>
        </w:tc>
        <w:tc>
          <w:tcPr>
            <w:tcW w:w="1615" w:type="dxa"/>
            <w:tcBorders>
              <w:top w:val="single" w:sz="4" w:space="0" w:color="auto"/>
              <w:left w:val="single" w:sz="4" w:space="0" w:color="auto"/>
              <w:bottom w:val="single" w:sz="4" w:space="0" w:color="auto"/>
              <w:right w:val="single" w:sz="4" w:space="0" w:color="auto"/>
            </w:tcBorders>
            <w:vAlign w:val="center"/>
          </w:tcPr>
          <w:p w14:paraId="7D15B589"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Int</w:t>
            </w:r>
          </w:p>
        </w:tc>
        <w:tc>
          <w:tcPr>
            <w:tcW w:w="2949" w:type="dxa"/>
            <w:tcBorders>
              <w:top w:val="single" w:sz="4" w:space="0" w:color="auto"/>
              <w:left w:val="single" w:sz="4" w:space="0" w:color="auto"/>
              <w:bottom w:val="single" w:sz="4" w:space="0" w:color="auto"/>
              <w:right w:val="single" w:sz="4" w:space="0" w:color="auto"/>
            </w:tcBorders>
            <w:vAlign w:val="center"/>
          </w:tcPr>
          <w:p w14:paraId="44E23F3B"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Các số nguyên không âm</w:t>
            </w:r>
          </w:p>
        </w:tc>
        <w:tc>
          <w:tcPr>
            <w:tcW w:w="1165" w:type="dxa"/>
            <w:tcBorders>
              <w:top w:val="single" w:sz="4" w:space="0" w:color="auto"/>
              <w:left w:val="single" w:sz="4" w:space="0" w:color="auto"/>
              <w:bottom w:val="single" w:sz="4" w:space="0" w:color="auto"/>
              <w:right w:val="single" w:sz="4" w:space="0" w:color="auto"/>
            </w:tcBorders>
            <w:vAlign w:val="center"/>
          </w:tcPr>
          <w:p w14:paraId="36A09B04"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Khoá chính</w:t>
            </w:r>
          </w:p>
        </w:tc>
      </w:tr>
      <w:tr w:rsidR="00EF1375" w:rsidRPr="004822D8" w14:paraId="22D33487" w14:textId="77777777" w:rsidTr="003930D7">
        <w:tc>
          <w:tcPr>
            <w:tcW w:w="670" w:type="dxa"/>
            <w:tcBorders>
              <w:top w:val="single" w:sz="4" w:space="0" w:color="auto"/>
              <w:left w:val="single" w:sz="4" w:space="0" w:color="auto"/>
              <w:bottom w:val="single" w:sz="4" w:space="0" w:color="auto"/>
              <w:right w:val="single" w:sz="4" w:space="0" w:color="auto"/>
            </w:tcBorders>
            <w:vAlign w:val="center"/>
          </w:tcPr>
          <w:p w14:paraId="0A5BE000"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2</w:t>
            </w:r>
          </w:p>
        </w:tc>
        <w:tc>
          <w:tcPr>
            <w:tcW w:w="2237" w:type="dxa"/>
            <w:tcBorders>
              <w:top w:val="single" w:sz="4" w:space="0" w:color="auto"/>
              <w:left w:val="single" w:sz="4" w:space="0" w:color="auto"/>
              <w:bottom w:val="single" w:sz="4" w:space="0" w:color="auto"/>
              <w:right w:val="single" w:sz="4" w:space="0" w:color="auto"/>
            </w:tcBorders>
            <w:vAlign w:val="center"/>
          </w:tcPr>
          <w:p w14:paraId="01AD0338"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ChucVu</w:t>
            </w:r>
          </w:p>
        </w:tc>
        <w:tc>
          <w:tcPr>
            <w:tcW w:w="1615" w:type="dxa"/>
            <w:tcBorders>
              <w:top w:val="single" w:sz="4" w:space="0" w:color="auto"/>
              <w:left w:val="single" w:sz="4" w:space="0" w:color="auto"/>
              <w:bottom w:val="single" w:sz="4" w:space="0" w:color="auto"/>
              <w:right w:val="single" w:sz="4" w:space="0" w:color="auto"/>
            </w:tcBorders>
            <w:vAlign w:val="center"/>
          </w:tcPr>
          <w:p w14:paraId="65613D0E"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Nvarchar (100)</w:t>
            </w:r>
          </w:p>
        </w:tc>
        <w:tc>
          <w:tcPr>
            <w:tcW w:w="2949" w:type="dxa"/>
            <w:tcBorders>
              <w:top w:val="single" w:sz="4" w:space="0" w:color="auto"/>
              <w:left w:val="single" w:sz="4" w:space="0" w:color="auto"/>
              <w:bottom w:val="single" w:sz="4" w:space="0" w:color="auto"/>
              <w:right w:val="single" w:sz="4" w:space="0" w:color="auto"/>
            </w:tcBorders>
            <w:vAlign w:val="center"/>
          </w:tcPr>
          <w:p w14:paraId="5E702764"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Chuỗi từ 1 đến 100 kí tự</w:t>
            </w:r>
          </w:p>
        </w:tc>
        <w:tc>
          <w:tcPr>
            <w:tcW w:w="1165" w:type="dxa"/>
            <w:tcBorders>
              <w:top w:val="single" w:sz="4" w:space="0" w:color="auto"/>
              <w:left w:val="single" w:sz="4" w:space="0" w:color="auto"/>
              <w:bottom w:val="single" w:sz="4" w:space="0" w:color="auto"/>
              <w:right w:val="single" w:sz="4" w:space="0" w:color="auto"/>
            </w:tcBorders>
            <w:vAlign w:val="center"/>
          </w:tcPr>
          <w:p w14:paraId="0FA407FD" w14:textId="77777777" w:rsidR="00EF1375" w:rsidRPr="004822D8" w:rsidRDefault="00EF1375" w:rsidP="00B74F48">
            <w:pPr>
              <w:jc w:val="center"/>
              <w:rPr>
                <w:rFonts w:ascii="Times New Roman" w:hAnsi="Times New Roman" w:cs="Times New Roman"/>
                <w:sz w:val="28"/>
                <w:szCs w:val="28"/>
              </w:rPr>
            </w:pPr>
          </w:p>
        </w:tc>
      </w:tr>
    </w:tbl>
    <w:p w14:paraId="1B92DAB0" w14:textId="77777777" w:rsidR="00EF1375" w:rsidRPr="004822D8" w:rsidRDefault="00EF1375" w:rsidP="00941D74">
      <w:pPr>
        <w:pStyle w:val="ListParagraph"/>
        <w:ind w:left="1800"/>
        <w:rPr>
          <w:rFonts w:ascii="Times New Roman" w:hAnsi="Times New Roman" w:cs="Times New Roman"/>
          <w:sz w:val="28"/>
          <w:szCs w:val="28"/>
        </w:rPr>
      </w:pPr>
    </w:p>
    <w:p w14:paraId="6BDC5BE4" w14:textId="77777777" w:rsidR="00EF1375" w:rsidRPr="004822D8" w:rsidRDefault="00EF1375" w:rsidP="00941D74">
      <w:pPr>
        <w:pStyle w:val="ListParagraph"/>
        <w:numPr>
          <w:ilvl w:val="2"/>
          <w:numId w:val="21"/>
        </w:numPr>
        <w:rPr>
          <w:rFonts w:ascii="Times New Roman" w:hAnsi="Times New Roman" w:cs="Times New Roman"/>
          <w:b/>
          <w:sz w:val="28"/>
          <w:szCs w:val="28"/>
        </w:rPr>
      </w:pPr>
      <w:r w:rsidRPr="004822D8">
        <w:rPr>
          <w:rFonts w:ascii="Times New Roman" w:hAnsi="Times New Roman" w:cs="Times New Roman"/>
          <w:b/>
          <w:sz w:val="28"/>
          <w:szCs w:val="28"/>
        </w:rPr>
        <w:t>Bảng LapBaoCao</w:t>
      </w:r>
    </w:p>
    <w:tbl>
      <w:tblPr>
        <w:tblW w:w="8636" w:type="dxa"/>
        <w:tblInd w:w="715" w:type="dxa"/>
        <w:tblLook w:val="04A0" w:firstRow="1" w:lastRow="0" w:firstColumn="1" w:lastColumn="0" w:noHBand="0" w:noVBand="1"/>
      </w:tblPr>
      <w:tblGrid>
        <w:gridCol w:w="746"/>
        <w:gridCol w:w="2523"/>
        <w:gridCol w:w="1559"/>
        <w:gridCol w:w="2668"/>
        <w:gridCol w:w="1140"/>
      </w:tblGrid>
      <w:tr w:rsidR="00EF1375" w:rsidRPr="004822D8" w14:paraId="01AD1CE1" w14:textId="77777777" w:rsidTr="003930D7">
        <w:tc>
          <w:tcPr>
            <w:tcW w:w="670" w:type="dxa"/>
            <w:tcBorders>
              <w:top w:val="single" w:sz="4" w:space="0" w:color="auto"/>
              <w:left w:val="single" w:sz="4" w:space="0" w:color="auto"/>
              <w:bottom w:val="single" w:sz="4" w:space="0" w:color="auto"/>
              <w:right w:val="single" w:sz="4" w:space="0" w:color="auto"/>
            </w:tcBorders>
            <w:vAlign w:val="center"/>
            <w:hideMark/>
          </w:tcPr>
          <w:p w14:paraId="7FBE1E61" w14:textId="77777777" w:rsidR="00EF1375" w:rsidRPr="004822D8" w:rsidRDefault="00EF1375" w:rsidP="00B74F48">
            <w:pPr>
              <w:jc w:val="center"/>
              <w:rPr>
                <w:rFonts w:ascii="Times New Roman" w:hAnsi="Times New Roman" w:cs="Times New Roman"/>
                <w:b/>
                <w:sz w:val="28"/>
                <w:szCs w:val="28"/>
              </w:rPr>
            </w:pPr>
            <w:r w:rsidRPr="004822D8">
              <w:rPr>
                <w:rFonts w:ascii="Times New Roman" w:hAnsi="Times New Roman" w:cs="Times New Roman"/>
                <w:b/>
                <w:sz w:val="28"/>
                <w:szCs w:val="28"/>
              </w:rPr>
              <w:t>STT</w:t>
            </w:r>
          </w:p>
        </w:tc>
        <w:tc>
          <w:tcPr>
            <w:tcW w:w="2542" w:type="dxa"/>
            <w:tcBorders>
              <w:top w:val="single" w:sz="4" w:space="0" w:color="auto"/>
              <w:left w:val="single" w:sz="4" w:space="0" w:color="auto"/>
              <w:bottom w:val="single" w:sz="4" w:space="0" w:color="auto"/>
              <w:right w:val="single" w:sz="4" w:space="0" w:color="auto"/>
            </w:tcBorders>
            <w:vAlign w:val="center"/>
            <w:hideMark/>
          </w:tcPr>
          <w:p w14:paraId="3BA06673" w14:textId="77777777" w:rsidR="00EF1375" w:rsidRPr="004822D8" w:rsidRDefault="00EF1375" w:rsidP="00B74F48">
            <w:pPr>
              <w:jc w:val="center"/>
              <w:rPr>
                <w:rFonts w:ascii="Times New Roman" w:hAnsi="Times New Roman" w:cs="Times New Roman"/>
                <w:b/>
                <w:sz w:val="28"/>
                <w:szCs w:val="28"/>
              </w:rPr>
            </w:pPr>
            <w:r w:rsidRPr="004822D8">
              <w:rPr>
                <w:rFonts w:ascii="Times New Roman" w:hAnsi="Times New Roman" w:cs="Times New Roman"/>
                <w:b/>
                <w:sz w:val="28"/>
                <w:szCs w:val="28"/>
              </w:rPr>
              <w:t>Thuộc tính</w:t>
            </w:r>
          </w:p>
        </w:tc>
        <w:tc>
          <w:tcPr>
            <w:tcW w:w="1566" w:type="dxa"/>
            <w:tcBorders>
              <w:top w:val="single" w:sz="4" w:space="0" w:color="auto"/>
              <w:left w:val="single" w:sz="4" w:space="0" w:color="auto"/>
              <w:bottom w:val="single" w:sz="4" w:space="0" w:color="auto"/>
              <w:right w:val="single" w:sz="4" w:space="0" w:color="auto"/>
            </w:tcBorders>
            <w:vAlign w:val="center"/>
            <w:hideMark/>
          </w:tcPr>
          <w:p w14:paraId="13872352" w14:textId="77777777" w:rsidR="00EF1375" w:rsidRPr="004822D8" w:rsidRDefault="00EF1375" w:rsidP="00B74F48">
            <w:pPr>
              <w:jc w:val="center"/>
              <w:rPr>
                <w:rFonts w:ascii="Times New Roman" w:hAnsi="Times New Roman" w:cs="Times New Roman"/>
                <w:b/>
                <w:sz w:val="28"/>
                <w:szCs w:val="28"/>
              </w:rPr>
            </w:pPr>
            <w:r w:rsidRPr="004822D8">
              <w:rPr>
                <w:rFonts w:ascii="Times New Roman" w:hAnsi="Times New Roman" w:cs="Times New Roman"/>
                <w:b/>
                <w:sz w:val="28"/>
                <w:szCs w:val="28"/>
              </w:rPr>
              <w:t>Kiểu dữ dữ liệu</w:t>
            </w:r>
          </w:p>
        </w:tc>
        <w:tc>
          <w:tcPr>
            <w:tcW w:w="2711" w:type="dxa"/>
            <w:tcBorders>
              <w:top w:val="single" w:sz="4" w:space="0" w:color="auto"/>
              <w:left w:val="single" w:sz="4" w:space="0" w:color="auto"/>
              <w:bottom w:val="single" w:sz="4" w:space="0" w:color="auto"/>
              <w:right w:val="single" w:sz="4" w:space="0" w:color="auto"/>
            </w:tcBorders>
            <w:vAlign w:val="center"/>
            <w:hideMark/>
          </w:tcPr>
          <w:p w14:paraId="4262B696" w14:textId="77777777" w:rsidR="00EF1375" w:rsidRPr="004822D8" w:rsidRDefault="00EF1375" w:rsidP="00B74F48">
            <w:pPr>
              <w:jc w:val="center"/>
              <w:rPr>
                <w:rFonts w:ascii="Times New Roman" w:hAnsi="Times New Roman" w:cs="Times New Roman"/>
                <w:b/>
                <w:sz w:val="28"/>
                <w:szCs w:val="28"/>
              </w:rPr>
            </w:pPr>
            <w:r w:rsidRPr="004822D8">
              <w:rPr>
                <w:rFonts w:ascii="Times New Roman" w:hAnsi="Times New Roman" w:cs="Times New Roman"/>
                <w:b/>
                <w:sz w:val="28"/>
                <w:szCs w:val="28"/>
              </w:rPr>
              <w:t>Ràng buộc</w:t>
            </w:r>
          </w:p>
        </w:tc>
        <w:tc>
          <w:tcPr>
            <w:tcW w:w="1147" w:type="dxa"/>
            <w:tcBorders>
              <w:top w:val="single" w:sz="4" w:space="0" w:color="auto"/>
              <w:left w:val="single" w:sz="4" w:space="0" w:color="auto"/>
              <w:bottom w:val="single" w:sz="4" w:space="0" w:color="auto"/>
              <w:right w:val="single" w:sz="4" w:space="0" w:color="auto"/>
            </w:tcBorders>
            <w:vAlign w:val="center"/>
            <w:hideMark/>
          </w:tcPr>
          <w:p w14:paraId="6003825D" w14:textId="77777777" w:rsidR="00EF1375" w:rsidRPr="004822D8" w:rsidRDefault="00EF1375" w:rsidP="00B74F48">
            <w:pPr>
              <w:jc w:val="center"/>
              <w:rPr>
                <w:rFonts w:ascii="Times New Roman" w:hAnsi="Times New Roman" w:cs="Times New Roman"/>
                <w:b/>
                <w:sz w:val="28"/>
                <w:szCs w:val="28"/>
              </w:rPr>
            </w:pPr>
            <w:r w:rsidRPr="004822D8">
              <w:rPr>
                <w:rFonts w:ascii="Times New Roman" w:hAnsi="Times New Roman" w:cs="Times New Roman"/>
                <w:b/>
                <w:sz w:val="28"/>
                <w:szCs w:val="28"/>
              </w:rPr>
              <w:t>Diễn giải</w:t>
            </w:r>
          </w:p>
        </w:tc>
      </w:tr>
      <w:tr w:rsidR="00EF1375" w:rsidRPr="004822D8" w14:paraId="459F852C" w14:textId="77777777" w:rsidTr="003930D7">
        <w:tc>
          <w:tcPr>
            <w:tcW w:w="670" w:type="dxa"/>
            <w:tcBorders>
              <w:top w:val="single" w:sz="4" w:space="0" w:color="auto"/>
              <w:left w:val="single" w:sz="4" w:space="0" w:color="auto"/>
              <w:bottom w:val="single" w:sz="4" w:space="0" w:color="auto"/>
              <w:right w:val="single" w:sz="4" w:space="0" w:color="auto"/>
            </w:tcBorders>
            <w:vAlign w:val="center"/>
          </w:tcPr>
          <w:p w14:paraId="69399736"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1</w:t>
            </w:r>
          </w:p>
        </w:tc>
        <w:tc>
          <w:tcPr>
            <w:tcW w:w="2542" w:type="dxa"/>
            <w:tcBorders>
              <w:top w:val="single" w:sz="4" w:space="0" w:color="auto"/>
              <w:left w:val="single" w:sz="4" w:space="0" w:color="auto"/>
              <w:bottom w:val="single" w:sz="4" w:space="0" w:color="auto"/>
              <w:right w:val="single" w:sz="4" w:space="0" w:color="auto"/>
            </w:tcBorders>
            <w:vAlign w:val="center"/>
          </w:tcPr>
          <w:p w14:paraId="616AEAA7"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Id</w:t>
            </w:r>
          </w:p>
        </w:tc>
        <w:tc>
          <w:tcPr>
            <w:tcW w:w="1566" w:type="dxa"/>
            <w:tcBorders>
              <w:top w:val="single" w:sz="4" w:space="0" w:color="auto"/>
              <w:left w:val="single" w:sz="4" w:space="0" w:color="auto"/>
              <w:bottom w:val="single" w:sz="4" w:space="0" w:color="auto"/>
              <w:right w:val="single" w:sz="4" w:space="0" w:color="auto"/>
            </w:tcBorders>
            <w:vAlign w:val="center"/>
          </w:tcPr>
          <w:p w14:paraId="5DB8F90F"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Int</w:t>
            </w:r>
          </w:p>
        </w:tc>
        <w:tc>
          <w:tcPr>
            <w:tcW w:w="2711" w:type="dxa"/>
            <w:tcBorders>
              <w:top w:val="single" w:sz="4" w:space="0" w:color="auto"/>
              <w:left w:val="single" w:sz="4" w:space="0" w:color="auto"/>
              <w:bottom w:val="single" w:sz="4" w:space="0" w:color="auto"/>
              <w:right w:val="single" w:sz="4" w:space="0" w:color="auto"/>
            </w:tcBorders>
            <w:vAlign w:val="center"/>
          </w:tcPr>
          <w:p w14:paraId="1C379FF9"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Tự tăng và không trùng nhau</w:t>
            </w:r>
          </w:p>
        </w:tc>
        <w:tc>
          <w:tcPr>
            <w:tcW w:w="1147" w:type="dxa"/>
            <w:tcBorders>
              <w:top w:val="single" w:sz="4" w:space="0" w:color="auto"/>
              <w:left w:val="single" w:sz="4" w:space="0" w:color="auto"/>
              <w:bottom w:val="single" w:sz="4" w:space="0" w:color="auto"/>
              <w:right w:val="single" w:sz="4" w:space="0" w:color="auto"/>
            </w:tcBorders>
            <w:vAlign w:val="center"/>
          </w:tcPr>
          <w:p w14:paraId="1D00E009"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Khoá chính</w:t>
            </w:r>
          </w:p>
        </w:tc>
      </w:tr>
      <w:tr w:rsidR="00EF1375" w:rsidRPr="004822D8" w14:paraId="4CF45D2E" w14:textId="77777777" w:rsidTr="003930D7">
        <w:tc>
          <w:tcPr>
            <w:tcW w:w="670" w:type="dxa"/>
            <w:tcBorders>
              <w:top w:val="single" w:sz="4" w:space="0" w:color="auto"/>
              <w:left w:val="single" w:sz="4" w:space="0" w:color="auto"/>
              <w:bottom w:val="single" w:sz="4" w:space="0" w:color="auto"/>
              <w:right w:val="single" w:sz="4" w:space="0" w:color="auto"/>
            </w:tcBorders>
            <w:vAlign w:val="center"/>
          </w:tcPr>
          <w:p w14:paraId="13C4C2E7"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2</w:t>
            </w:r>
          </w:p>
        </w:tc>
        <w:tc>
          <w:tcPr>
            <w:tcW w:w="2542" w:type="dxa"/>
            <w:tcBorders>
              <w:top w:val="single" w:sz="4" w:space="0" w:color="auto"/>
              <w:left w:val="single" w:sz="4" w:space="0" w:color="auto"/>
              <w:bottom w:val="single" w:sz="4" w:space="0" w:color="auto"/>
              <w:right w:val="single" w:sz="4" w:space="0" w:color="auto"/>
            </w:tcBorders>
            <w:vAlign w:val="center"/>
          </w:tcPr>
          <w:p w14:paraId="7E75CA31"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MaBaoCao</w:t>
            </w:r>
          </w:p>
        </w:tc>
        <w:tc>
          <w:tcPr>
            <w:tcW w:w="1566" w:type="dxa"/>
            <w:tcBorders>
              <w:top w:val="single" w:sz="4" w:space="0" w:color="auto"/>
              <w:left w:val="single" w:sz="4" w:space="0" w:color="auto"/>
              <w:bottom w:val="single" w:sz="4" w:space="0" w:color="auto"/>
              <w:right w:val="single" w:sz="4" w:space="0" w:color="auto"/>
            </w:tcBorders>
            <w:vAlign w:val="center"/>
          </w:tcPr>
          <w:p w14:paraId="07DAB570"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Varchar (5)</w:t>
            </w:r>
          </w:p>
        </w:tc>
        <w:tc>
          <w:tcPr>
            <w:tcW w:w="2711" w:type="dxa"/>
            <w:tcBorders>
              <w:top w:val="single" w:sz="4" w:space="0" w:color="auto"/>
              <w:left w:val="single" w:sz="4" w:space="0" w:color="auto"/>
              <w:bottom w:val="single" w:sz="4" w:space="0" w:color="auto"/>
              <w:right w:val="single" w:sz="4" w:space="0" w:color="auto"/>
            </w:tcBorders>
            <w:vAlign w:val="center"/>
          </w:tcPr>
          <w:p w14:paraId="6C6F3212" w14:textId="77777777" w:rsidR="00EF1375" w:rsidRPr="004822D8" w:rsidRDefault="00EF1375" w:rsidP="00B74F48">
            <w:pPr>
              <w:jc w:val="center"/>
              <w:rPr>
                <w:rFonts w:ascii="Times New Roman" w:hAnsi="Times New Roman" w:cs="Times New Roman"/>
                <w:sz w:val="28"/>
                <w:szCs w:val="28"/>
              </w:rPr>
            </w:pPr>
          </w:p>
        </w:tc>
        <w:tc>
          <w:tcPr>
            <w:tcW w:w="1147" w:type="dxa"/>
            <w:tcBorders>
              <w:top w:val="single" w:sz="4" w:space="0" w:color="auto"/>
              <w:left w:val="single" w:sz="4" w:space="0" w:color="auto"/>
              <w:bottom w:val="single" w:sz="4" w:space="0" w:color="auto"/>
              <w:right w:val="single" w:sz="4" w:space="0" w:color="auto"/>
            </w:tcBorders>
            <w:vAlign w:val="center"/>
          </w:tcPr>
          <w:p w14:paraId="00E0D913" w14:textId="77777777" w:rsidR="00EF1375" w:rsidRPr="004822D8" w:rsidRDefault="00EF1375" w:rsidP="00B74F48">
            <w:pPr>
              <w:jc w:val="center"/>
              <w:rPr>
                <w:rFonts w:ascii="Times New Roman" w:hAnsi="Times New Roman" w:cs="Times New Roman"/>
                <w:sz w:val="28"/>
                <w:szCs w:val="28"/>
              </w:rPr>
            </w:pPr>
          </w:p>
        </w:tc>
      </w:tr>
      <w:tr w:rsidR="00EF1375" w:rsidRPr="004822D8" w14:paraId="2BCB0987" w14:textId="77777777" w:rsidTr="003930D7">
        <w:tc>
          <w:tcPr>
            <w:tcW w:w="670" w:type="dxa"/>
            <w:tcBorders>
              <w:top w:val="single" w:sz="4" w:space="0" w:color="auto"/>
              <w:left w:val="single" w:sz="4" w:space="0" w:color="auto"/>
              <w:bottom w:val="single" w:sz="4" w:space="0" w:color="auto"/>
              <w:right w:val="single" w:sz="4" w:space="0" w:color="auto"/>
            </w:tcBorders>
            <w:vAlign w:val="center"/>
          </w:tcPr>
          <w:p w14:paraId="55A79F27"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3</w:t>
            </w:r>
          </w:p>
        </w:tc>
        <w:tc>
          <w:tcPr>
            <w:tcW w:w="2542" w:type="dxa"/>
            <w:tcBorders>
              <w:top w:val="single" w:sz="4" w:space="0" w:color="auto"/>
              <w:left w:val="single" w:sz="4" w:space="0" w:color="auto"/>
              <w:bottom w:val="single" w:sz="4" w:space="0" w:color="auto"/>
              <w:right w:val="single" w:sz="4" w:space="0" w:color="auto"/>
            </w:tcBorders>
            <w:vAlign w:val="center"/>
          </w:tcPr>
          <w:p w14:paraId="1A9180A0"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NgayLap</w:t>
            </w:r>
          </w:p>
        </w:tc>
        <w:tc>
          <w:tcPr>
            <w:tcW w:w="1566" w:type="dxa"/>
            <w:tcBorders>
              <w:top w:val="single" w:sz="4" w:space="0" w:color="auto"/>
              <w:left w:val="single" w:sz="4" w:space="0" w:color="auto"/>
              <w:bottom w:val="single" w:sz="4" w:space="0" w:color="auto"/>
              <w:right w:val="single" w:sz="4" w:space="0" w:color="auto"/>
            </w:tcBorders>
            <w:vAlign w:val="center"/>
          </w:tcPr>
          <w:p w14:paraId="5B002B5A"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Date</w:t>
            </w:r>
          </w:p>
        </w:tc>
        <w:tc>
          <w:tcPr>
            <w:tcW w:w="2711" w:type="dxa"/>
            <w:tcBorders>
              <w:top w:val="single" w:sz="4" w:space="0" w:color="auto"/>
              <w:left w:val="single" w:sz="4" w:space="0" w:color="auto"/>
              <w:bottom w:val="single" w:sz="4" w:space="0" w:color="auto"/>
              <w:right w:val="single" w:sz="4" w:space="0" w:color="auto"/>
            </w:tcBorders>
            <w:vAlign w:val="center"/>
          </w:tcPr>
          <w:p w14:paraId="308C0280" w14:textId="77777777" w:rsidR="00EF1375" w:rsidRPr="004822D8" w:rsidRDefault="00EF1375" w:rsidP="00B74F48">
            <w:pPr>
              <w:ind w:firstLine="720"/>
              <w:jc w:val="center"/>
              <w:rPr>
                <w:rFonts w:ascii="Times New Roman" w:hAnsi="Times New Roman" w:cs="Times New Roman"/>
                <w:sz w:val="28"/>
                <w:szCs w:val="28"/>
              </w:rPr>
            </w:pPr>
          </w:p>
        </w:tc>
        <w:tc>
          <w:tcPr>
            <w:tcW w:w="1147" w:type="dxa"/>
            <w:tcBorders>
              <w:top w:val="single" w:sz="4" w:space="0" w:color="auto"/>
              <w:left w:val="single" w:sz="4" w:space="0" w:color="auto"/>
              <w:bottom w:val="single" w:sz="4" w:space="0" w:color="auto"/>
              <w:right w:val="single" w:sz="4" w:space="0" w:color="auto"/>
            </w:tcBorders>
            <w:vAlign w:val="center"/>
          </w:tcPr>
          <w:p w14:paraId="0648A412" w14:textId="77777777" w:rsidR="00EF1375" w:rsidRPr="004822D8" w:rsidRDefault="00EF1375" w:rsidP="00B74F48">
            <w:pPr>
              <w:jc w:val="center"/>
              <w:rPr>
                <w:rFonts w:ascii="Times New Roman" w:hAnsi="Times New Roman" w:cs="Times New Roman"/>
                <w:sz w:val="28"/>
                <w:szCs w:val="28"/>
              </w:rPr>
            </w:pPr>
          </w:p>
        </w:tc>
      </w:tr>
      <w:tr w:rsidR="00EF1375" w:rsidRPr="004822D8" w14:paraId="77A4129B" w14:textId="77777777" w:rsidTr="003930D7">
        <w:tc>
          <w:tcPr>
            <w:tcW w:w="670" w:type="dxa"/>
            <w:tcBorders>
              <w:top w:val="single" w:sz="4" w:space="0" w:color="auto"/>
              <w:left w:val="single" w:sz="4" w:space="0" w:color="auto"/>
              <w:bottom w:val="single" w:sz="4" w:space="0" w:color="auto"/>
              <w:right w:val="single" w:sz="4" w:space="0" w:color="auto"/>
            </w:tcBorders>
            <w:vAlign w:val="center"/>
          </w:tcPr>
          <w:p w14:paraId="2739425B"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lastRenderedPageBreak/>
              <w:t>4</w:t>
            </w:r>
          </w:p>
        </w:tc>
        <w:tc>
          <w:tcPr>
            <w:tcW w:w="2542" w:type="dxa"/>
            <w:tcBorders>
              <w:top w:val="single" w:sz="4" w:space="0" w:color="auto"/>
              <w:left w:val="single" w:sz="4" w:space="0" w:color="auto"/>
              <w:bottom w:val="single" w:sz="4" w:space="0" w:color="auto"/>
              <w:right w:val="single" w:sz="4" w:space="0" w:color="auto"/>
            </w:tcBorders>
            <w:vAlign w:val="center"/>
          </w:tcPr>
          <w:p w14:paraId="5AB36D61"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TenNguoiLap</w:t>
            </w:r>
          </w:p>
        </w:tc>
        <w:tc>
          <w:tcPr>
            <w:tcW w:w="1566" w:type="dxa"/>
            <w:tcBorders>
              <w:top w:val="single" w:sz="4" w:space="0" w:color="auto"/>
              <w:left w:val="single" w:sz="4" w:space="0" w:color="auto"/>
              <w:bottom w:val="single" w:sz="4" w:space="0" w:color="auto"/>
              <w:right w:val="single" w:sz="4" w:space="0" w:color="auto"/>
            </w:tcBorders>
            <w:vAlign w:val="center"/>
          </w:tcPr>
          <w:p w14:paraId="307817A7"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Nvarchar (100)</w:t>
            </w:r>
          </w:p>
        </w:tc>
        <w:tc>
          <w:tcPr>
            <w:tcW w:w="2711" w:type="dxa"/>
            <w:tcBorders>
              <w:top w:val="single" w:sz="4" w:space="0" w:color="auto"/>
              <w:left w:val="single" w:sz="4" w:space="0" w:color="auto"/>
              <w:bottom w:val="single" w:sz="4" w:space="0" w:color="auto"/>
              <w:right w:val="single" w:sz="4" w:space="0" w:color="auto"/>
            </w:tcBorders>
            <w:vAlign w:val="center"/>
          </w:tcPr>
          <w:p w14:paraId="0A302D59"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Chuỗi từ 1 đến 100 kí tự</w:t>
            </w:r>
          </w:p>
        </w:tc>
        <w:tc>
          <w:tcPr>
            <w:tcW w:w="1147" w:type="dxa"/>
            <w:tcBorders>
              <w:top w:val="single" w:sz="4" w:space="0" w:color="auto"/>
              <w:left w:val="single" w:sz="4" w:space="0" w:color="auto"/>
              <w:bottom w:val="single" w:sz="4" w:space="0" w:color="auto"/>
              <w:right w:val="single" w:sz="4" w:space="0" w:color="auto"/>
            </w:tcBorders>
            <w:vAlign w:val="center"/>
          </w:tcPr>
          <w:p w14:paraId="75487457" w14:textId="77777777" w:rsidR="00EF1375" w:rsidRPr="004822D8" w:rsidRDefault="00EF1375" w:rsidP="00B74F48">
            <w:pPr>
              <w:jc w:val="center"/>
              <w:rPr>
                <w:rFonts w:ascii="Times New Roman" w:hAnsi="Times New Roman" w:cs="Times New Roman"/>
                <w:sz w:val="28"/>
                <w:szCs w:val="28"/>
              </w:rPr>
            </w:pPr>
          </w:p>
        </w:tc>
      </w:tr>
      <w:tr w:rsidR="00EF1375" w:rsidRPr="004822D8" w14:paraId="041F610B" w14:textId="77777777" w:rsidTr="003930D7">
        <w:tc>
          <w:tcPr>
            <w:tcW w:w="670" w:type="dxa"/>
            <w:tcBorders>
              <w:top w:val="single" w:sz="4" w:space="0" w:color="auto"/>
              <w:left w:val="single" w:sz="4" w:space="0" w:color="auto"/>
              <w:bottom w:val="single" w:sz="4" w:space="0" w:color="auto"/>
              <w:right w:val="single" w:sz="4" w:space="0" w:color="auto"/>
            </w:tcBorders>
            <w:vAlign w:val="center"/>
          </w:tcPr>
          <w:p w14:paraId="6C6ABED0"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5</w:t>
            </w:r>
          </w:p>
        </w:tc>
        <w:tc>
          <w:tcPr>
            <w:tcW w:w="2542" w:type="dxa"/>
            <w:tcBorders>
              <w:top w:val="single" w:sz="4" w:space="0" w:color="auto"/>
              <w:left w:val="single" w:sz="4" w:space="0" w:color="auto"/>
              <w:bottom w:val="single" w:sz="4" w:space="0" w:color="auto"/>
              <w:right w:val="single" w:sz="4" w:space="0" w:color="auto"/>
            </w:tcBorders>
            <w:vAlign w:val="center"/>
          </w:tcPr>
          <w:p w14:paraId="5627312A"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Thang</w:t>
            </w:r>
          </w:p>
        </w:tc>
        <w:tc>
          <w:tcPr>
            <w:tcW w:w="1566" w:type="dxa"/>
            <w:tcBorders>
              <w:top w:val="single" w:sz="4" w:space="0" w:color="auto"/>
              <w:left w:val="single" w:sz="4" w:space="0" w:color="auto"/>
              <w:bottom w:val="single" w:sz="4" w:space="0" w:color="auto"/>
              <w:right w:val="single" w:sz="4" w:space="0" w:color="auto"/>
            </w:tcBorders>
            <w:vAlign w:val="center"/>
          </w:tcPr>
          <w:p w14:paraId="3895FEFC"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Int</w:t>
            </w:r>
          </w:p>
        </w:tc>
        <w:tc>
          <w:tcPr>
            <w:tcW w:w="2711" w:type="dxa"/>
            <w:tcBorders>
              <w:top w:val="single" w:sz="4" w:space="0" w:color="auto"/>
              <w:left w:val="single" w:sz="4" w:space="0" w:color="auto"/>
              <w:bottom w:val="single" w:sz="4" w:space="0" w:color="auto"/>
              <w:right w:val="single" w:sz="4" w:space="0" w:color="auto"/>
            </w:tcBorders>
            <w:vAlign w:val="center"/>
          </w:tcPr>
          <w:p w14:paraId="6D63E482"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Từ 1 đến 12</w:t>
            </w:r>
          </w:p>
        </w:tc>
        <w:tc>
          <w:tcPr>
            <w:tcW w:w="1147" w:type="dxa"/>
            <w:tcBorders>
              <w:top w:val="single" w:sz="4" w:space="0" w:color="auto"/>
              <w:left w:val="single" w:sz="4" w:space="0" w:color="auto"/>
              <w:bottom w:val="single" w:sz="4" w:space="0" w:color="auto"/>
              <w:right w:val="single" w:sz="4" w:space="0" w:color="auto"/>
            </w:tcBorders>
            <w:vAlign w:val="center"/>
          </w:tcPr>
          <w:p w14:paraId="2C423CB3" w14:textId="77777777" w:rsidR="00EF1375" w:rsidRPr="004822D8" w:rsidRDefault="00EF1375" w:rsidP="00B74F48">
            <w:pPr>
              <w:jc w:val="center"/>
              <w:rPr>
                <w:rFonts w:ascii="Times New Roman" w:hAnsi="Times New Roman" w:cs="Times New Roman"/>
                <w:sz w:val="28"/>
                <w:szCs w:val="28"/>
              </w:rPr>
            </w:pPr>
          </w:p>
        </w:tc>
      </w:tr>
      <w:tr w:rsidR="00EF1375" w:rsidRPr="004822D8" w14:paraId="74AC64AD" w14:textId="77777777" w:rsidTr="003930D7">
        <w:tc>
          <w:tcPr>
            <w:tcW w:w="670" w:type="dxa"/>
            <w:tcBorders>
              <w:top w:val="single" w:sz="4" w:space="0" w:color="auto"/>
              <w:left w:val="single" w:sz="4" w:space="0" w:color="auto"/>
              <w:bottom w:val="single" w:sz="4" w:space="0" w:color="auto"/>
              <w:right w:val="single" w:sz="4" w:space="0" w:color="auto"/>
            </w:tcBorders>
            <w:vAlign w:val="center"/>
          </w:tcPr>
          <w:p w14:paraId="42DA9772"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6</w:t>
            </w:r>
          </w:p>
        </w:tc>
        <w:tc>
          <w:tcPr>
            <w:tcW w:w="2542" w:type="dxa"/>
            <w:tcBorders>
              <w:top w:val="single" w:sz="4" w:space="0" w:color="auto"/>
              <w:left w:val="single" w:sz="4" w:space="0" w:color="auto"/>
              <w:bottom w:val="single" w:sz="4" w:space="0" w:color="auto"/>
              <w:right w:val="single" w:sz="4" w:space="0" w:color="auto"/>
            </w:tcBorders>
            <w:vAlign w:val="center"/>
          </w:tcPr>
          <w:p w14:paraId="56F0CFF2"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SoLuongTiec</w:t>
            </w:r>
          </w:p>
        </w:tc>
        <w:tc>
          <w:tcPr>
            <w:tcW w:w="1566" w:type="dxa"/>
            <w:tcBorders>
              <w:top w:val="single" w:sz="4" w:space="0" w:color="auto"/>
              <w:left w:val="single" w:sz="4" w:space="0" w:color="auto"/>
              <w:bottom w:val="single" w:sz="4" w:space="0" w:color="auto"/>
              <w:right w:val="single" w:sz="4" w:space="0" w:color="auto"/>
            </w:tcBorders>
            <w:vAlign w:val="center"/>
          </w:tcPr>
          <w:p w14:paraId="6F666774"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Int</w:t>
            </w:r>
          </w:p>
        </w:tc>
        <w:tc>
          <w:tcPr>
            <w:tcW w:w="2711" w:type="dxa"/>
            <w:tcBorders>
              <w:top w:val="single" w:sz="4" w:space="0" w:color="auto"/>
              <w:left w:val="single" w:sz="4" w:space="0" w:color="auto"/>
              <w:bottom w:val="single" w:sz="4" w:space="0" w:color="auto"/>
              <w:right w:val="single" w:sz="4" w:space="0" w:color="auto"/>
            </w:tcBorders>
            <w:vAlign w:val="center"/>
          </w:tcPr>
          <w:p w14:paraId="469BC699" w14:textId="77777777" w:rsidR="00EF1375" w:rsidRPr="004822D8" w:rsidRDefault="00EF1375" w:rsidP="00B74F48">
            <w:pPr>
              <w:jc w:val="center"/>
              <w:rPr>
                <w:rFonts w:ascii="Times New Roman" w:hAnsi="Times New Roman" w:cs="Times New Roman"/>
                <w:sz w:val="28"/>
                <w:szCs w:val="28"/>
              </w:rPr>
            </w:pPr>
          </w:p>
        </w:tc>
        <w:tc>
          <w:tcPr>
            <w:tcW w:w="1147" w:type="dxa"/>
            <w:tcBorders>
              <w:top w:val="single" w:sz="4" w:space="0" w:color="auto"/>
              <w:left w:val="single" w:sz="4" w:space="0" w:color="auto"/>
              <w:bottom w:val="single" w:sz="4" w:space="0" w:color="auto"/>
              <w:right w:val="single" w:sz="4" w:space="0" w:color="auto"/>
            </w:tcBorders>
            <w:vAlign w:val="center"/>
          </w:tcPr>
          <w:p w14:paraId="611EC65A" w14:textId="77777777" w:rsidR="00EF1375" w:rsidRPr="004822D8" w:rsidRDefault="00EF1375" w:rsidP="00B74F48">
            <w:pPr>
              <w:jc w:val="center"/>
              <w:rPr>
                <w:rFonts w:ascii="Times New Roman" w:hAnsi="Times New Roman" w:cs="Times New Roman"/>
                <w:sz w:val="28"/>
                <w:szCs w:val="28"/>
              </w:rPr>
            </w:pPr>
          </w:p>
        </w:tc>
      </w:tr>
      <w:tr w:rsidR="00EF1375" w:rsidRPr="004822D8" w14:paraId="17E8E342" w14:textId="77777777" w:rsidTr="003930D7">
        <w:tc>
          <w:tcPr>
            <w:tcW w:w="670" w:type="dxa"/>
            <w:tcBorders>
              <w:top w:val="single" w:sz="4" w:space="0" w:color="auto"/>
              <w:left w:val="single" w:sz="4" w:space="0" w:color="auto"/>
              <w:bottom w:val="single" w:sz="4" w:space="0" w:color="auto"/>
              <w:right w:val="single" w:sz="4" w:space="0" w:color="auto"/>
            </w:tcBorders>
            <w:vAlign w:val="center"/>
          </w:tcPr>
          <w:p w14:paraId="149F35F7"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7</w:t>
            </w:r>
          </w:p>
        </w:tc>
        <w:tc>
          <w:tcPr>
            <w:tcW w:w="2542" w:type="dxa"/>
            <w:tcBorders>
              <w:top w:val="single" w:sz="4" w:space="0" w:color="auto"/>
              <w:left w:val="single" w:sz="4" w:space="0" w:color="auto"/>
              <w:bottom w:val="single" w:sz="4" w:space="0" w:color="auto"/>
              <w:right w:val="single" w:sz="4" w:space="0" w:color="auto"/>
            </w:tcBorders>
            <w:vAlign w:val="center"/>
          </w:tcPr>
          <w:p w14:paraId="3AE5F49C"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DoanhThu</w:t>
            </w:r>
          </w:p>
        </w:tc>
        <w:tc>
          <w:tcPr>
            <w:tcW w:w="1566" w:type="dxa"/>
            <w:tcBorders>
              <w:top w:val="single" w:sz="4" w:space="0" w:color="auto"/>
              <w:left w:val="single" w:sz="4" w:space="0" w:color="auto"/>
              <w:bottom w:val="single" w:sz="4" w:space="0" w:color="auto"/>
              <w:right w:val="single" w:sz="4" w:space="0" w:color="auto"/>
            </w:tcBorders>
            <w:vAlign w:val="center"/>
          </w:tcPr>
          <w:p w14:paraId="22E5E123"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Int</w:t>
            </w:r>
          </w:p>
        </w:tc>
        <w:tc>
          <w:tcPr>
            <w:tcW w:w="2711" w:type="dxa"/>
            <w:tcBorders>
              <w:top w:val="single" w:sz="4" w:space="0" w:color="auto"/>
              <w:left w:val="single" w:sz="4" w:space="0" w:color="auto"/>
              <w:bottom w:val="single" w:sz="4" w:space="0" w:color="auto"/>
              <w:right w:val="single" w:sz="4" w:space="0" w:color="auto"/>
            </w:tcBorders>
            <w:vAlign w:val="center"/>
          </w:tcPr>
          <w:p w14:paraId="67FAB4BC" w14:textId="77777777" w:rsidR="00EF1375" w:rsidRPr="004822D8" w:rsidRDefault="00EF1375" w:rsidP="00B74F48">
            <w:pPr>
              <w:jc w:val="center"/>
              <w:rPr>
                <w:rFonts w:ascii="Times New Roman" w:hAnsi="Times New Roman" w:cs="Times New Roman"/>
                <w:sz w:val="28"/>
                <w:szCs w:val="28"/>
              </w:rPr>
            </w:pPr>
          </w:p>
        </w:tc>
        <w:tc>
          <w:tcPr>
            <w:tcW w:w="1147" w:type="dxa"/>
            <w:tcBorders>
              <w:top w:val="single" w:sz="4" w:space="0" w:color="auto"/>
              <w:left w:val="single" w:sz="4" w:space="0" w:color="auto"/>
              <w:bottom w:val="single" w:sz="4" w:space="0" w:color="auto"/>
              <w:right w:val="single" w:sz="4" w:space="0" w:color="auto"/>
            </w:tcBorders>
            <w:vAlign w:val="center"/>
          </w:tcPr>
          <w:p w14:paraId="17F472E8" w14:textId="77777777" w:rsidR="00EF1375" w:rsidRPr="004822D8" w:rsidRDefault="00EF1375" w:rsidP="00B74F48">
            <w:pPr>
              <w:jc w:val="center"/>
              <w:rPr>
                <w:rFonts w:ascii="Times New Roman" w:hAnsi="Times New Roman" w:cs="Times New Roman"/>
                <w:sz w:val="28"/>
                <w:szCs w:val="28"/>
              </w:rPr>
            </w:pPr>
          </w:p>
        </w:tc>
      </w:tr>
    </w:tbl>
    <w:p w14:paraId="5C631E8F" w14:textId="77777777" w:rsidR="00EF1375" w:rsidRPr="004822D8" w:rsidRDefault="00EF1375" w:rsidP="00941D74">
      <w:pPr>
        <w:pStyle w:val="ListParagraph"/>
        <w:ind w:left="1800"/>
        <w:rPr>
          <w:rFonts w:ascii="Times New Roman" w:hAnsi="Times New Roman" w:cs="Times New Roman"/>
          <w:sz w:val="28"/>
          <w:szCs w:val="28"/>
        </w:rPr>
      </w:pPr>
    </w:p>
    <w:p w14:paraId="61984E01" w14:textId="77777777" w:rsidR="00EF1375" w:rsidRPr="004822D8" w:rsidRDefault="00EF1375" w:rsidP="00941D74">
      <w:pPr>
        <w:pStyle w:val="ListParagraph"/>
        <w:ind w:left="1800"/>
        <w:rPr>
          <w:rFonts w:ascii="Times New Roman" w:hAnsi="Times New Roman" w:cs="Times New Roman"/>
          <w:sz w:val="28"/>
          <w:szCs w:val="28"/>
        </w:rPr>
      </w:pPr>
    </w:p>
    <w:p w14:paraId="2AF57872" w14:textId="77777777" w:rsidR="00EF1375" w:rsidRPr="004822D8" w:rsidRDefault="00EF1375" w:rsidP="00941D74">
      <w:pPr>
        <w:pStyle w:val="ListParagraph"/>
        <w:numPr>
          <w:ilvl w:val="2"/>
          <w:numId w:val="21"/>
        </w:numPr>
        <w:rPr>
          <w:rFonts w:ascii="Times New Roman" w:hAnsi="Times New Roman" w:cs="Times New Roman"/>
          <w:b/>
          <w:sz w:val="28"/>
          <w:szCs w:val="28"/>
        </w:rPr>
      </w:pPr>
      <w:r w:rsidRPr="004822D8">
        <w:rPr>
          <w:rFonts w:ascii="Times New Roman" w:hAnsi="Times New Roman" w:cs="Times New Roman"/>
          <w:b/>
          <w:sz w:val="28"/>
          <w:szCs w:val="28"/>
        </w:rPr>
        <w:t>Bảng BaoCaoDoanhThu</w:t>
      </w:r>
    </w:p>
    <w:tbl>
      <w:tblPr>
        <w:tblStyle w:val="TableGrid"/>
        <w:tblW w:w="8681" w:type="dxa"/>
        <w:tblInd w:w="670" w:type="dxa"/>
        <w:tblLook w:val="04A0" w:firstRow="1" w:lastRow="0" w:firstColumn="1" w:lastColumn="0" w:noHBand="0" w:noVBand="1"/>
      </w:tblPr>
      <w:tblGrid>
        <w:gridCol w:w="746"/>
        <w:gridCol w:w="2542"/>
        <w:gridCol w:w="1554"/>
        <w:gridCol w:w="2694"/>
        <w:gridCol w:w="1145"/>
      </w:tblGrid>
      <w:tr w:rsidR="00EF1375" w:rsidRPr="004822D8" w14:paraId="24E1B9FD" w14:textId="77777777" w:rsidTr="003930D7">
        <w:tc>
          <w:tcPr>
            <w:tcW w:w="670" w:type="dxa"/>
            <w:hideMark/>
          </w:tcPr>
          <w:p w14:paraId="261A7F76" w14:textId="77777777" w:rsidR="00EF1375" w:rsidRPr="004822D8" w:rsidRDefault="00EF1375" w:rsidP="00B74F48">
            <w:pPr>
              <w:jc w:val="center"/>
              <w:rPr>
                <w:rFonts w:ascii="Times New Roman" w:hAnsi="Times New Roman" w:cs="Times New Roman"/>
                <w:b/>
                <w:sz w:val="28"/>
                <w:szCs w:val="28"/>
              </w:rPr>
            </w:pPr>
            <w:r w:rsidRPr="004822D8">
              <w:rPr>
                <w:rFonts w:ascii="Times New Roman" w:hAnsi="Times New Roman" w:cs="Times New Roman"/>
                <w:b/>
                <w:sz w:val="28"/>
                <w:szCs w:val="28"/>
              </w:rPr>
              <w:t>STT</w:t>
            </w:r>
          </w:p>
        </w:tc>
        <w:tc>
          <w:tcPr>
            <w:tcW w:w="2554" w:type="dxa"/>
            <w:hideMark/>
          </w:tcPr>
          <w:p w14:paraId="6198A7BC" w14:textId="77777777" w:rsidR="00EF1375" w:rsidRPr="004822D8" w:rsidRDefault="00EF1375" w:rsidP="00B74F48">
            <w:pPr>
              <w:jc w:val="center"/>
              <w:rPr>
                <w:rFonts w:ascii="Times New Roman" w:hAnsi="Times New Roman" w:cs="Times New Roman"/>
                <w:b/>
                <w:sz w:val="28"/>
                <w:szCs w:val="28"/>
              </w:rPr>
            </w:pPr>
            <w:r w:rsidRPr="004822D8">
              <w:rPr>
                <w:rFonts w:ascii="Times New Roman" w:hAnsi="Times New Roman" w:cs="Times New Roman"/>
                <w:b/>
                <w:sz w:val="28"/>
                <w:szCs w:val="28"/>
              </w:rPr>
              <w:t>Thuộc tính</w:t>
            </w:r>
          </w:p>
        </w:tc>
        <w:tc>
          <w:tcPr>
            <w:tcW w:w="1571" w:type="dxa"/>
            <w:hideMark/>
          </w:tcPr>
          <w:p w14:paraId="3867B748" w14:textId="77777777" w:rsidR="00EF1375" w:rsidRPr="004822D8" w:rsidRDefault="00EF1375" w:rsidP="00B74F48">
            <w:pPr>
              <w:jc w:val="center"/>
              <w:rPr>
                <w:rFonts w:ascii="Times New Roman" w:hAnsi="Times New Roman" w:cs="Times New Roman"/>
                <w:b/>
                <w:sz w:val="28"/>
                <w:szCs w:val="28"/>
              </w:rPr>
            </w:pPr>
            <w:r w:rsidRPr="004822D8">
              <w:rPr>
                <w:rFonts w:ascii="Times New Roman" w:hAnsi="Times New Roman" w:cs="Times New Roman"/>
                <w:b/>
                <w:sz w:val="28"/>
                <w:szCs w:val="28"/>
              </w:rPr>
              <w:t>Kiểu dữ dữ liệu</w:t>
            </w:r>
          </w:p>
        </w:tc>
        <w:tc>
          <w:tcPr>
            <w:tcW w:w="2734" w:type="dxa"/>
            <w:hideMark/>
          </w:tcPr>
          <w:p w14:paraId="7DEF12C7" w14:textId="77777777" w:rsidR="00EF1375" w:rsidRPr="004822D8" w:rsidRDefault="00EF1375" w:rsidP="00B74F48">
            <w:pPr>
              <w:jc w:val="center"/>
              <w:rPr>
                <w:rFonts w:ascii="Times New Roman" w:hAnsi="Times New Roman" w:cs="Times New Roman"/>
                <w:b/>
                <w:sz w:val="28"/>
                <w:szCs w:val="28"/>
              </w:rPr>
            </w:pPr>
            <w:r w:rsidRPr="004822D8">
              <w:rPr>
                <w:rFonts w:ascii="Times New Roman" w:hAnsi="Times New Roman" w:cs="Times New Roman"/>
                <w:b/>
                <w:sz w:val="28"/>
                <w:szCs w:val="28"/>
              </w:rPr>
              <w:t>Ràng buộc</w:t>
            </w:r>
          </w:p>
        </w:tc>
        <w:tc>
          <w:tcPr>
            <w:tcW w:w="1152" w:type="dxa"/>
            <w:hideMark/>
          </w:tcPr>
          <w:p w14:paraId="57B06363" w14:textId="77777777" w:rsidR="00EF1375" w:rsidRPr="004822D8" w:rsidRDefault="00EF1375" w:rsidP="00B74F48">
            <w:pPr>
              <w:jc w:val="center"/>
              <w:rPr>
                <w:rFonts w:ascii="Times New Roman" w:hAnsi="Times New Roman" w:cs="Times New Roman"/>
                <w:b/>
                <w:sz w:val="28"/>
                <w:szCs w:val="28"/>
              </w:rPr>
            </w:pPr>
            <w:r w:rsidRPr="004822D8">
              <w:rPr>
                <w:rFonts w:ascii="Times New Roman" w:hAnsi="Times New Roman" w:cs="Times New Roman"/>
                <w:b/>
                <w:sz w:val="28"/>
                <w:szCs w:val="28"/>
              </w:rPr>
              <w:t>Diễn giải</w:t>
            </w:r>
          </w:p>
        </w:tc>
      </w:tr>
      <w:tr w:rsidR="00EF1375" w:rsidRPr="004822D8" w14:paraId="419AD656" w14:textId="77777777" w:rsidTr="003930D7">
        <w:tc>
          <w:tcPr>
            <w:tcW w:w="670" w:type="dxa"/>
          </w:tcPr>
          <w:p w14:paraId="02A8DD68"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1</w:t>
            </w:r>
          </w:p>
        </w:tc>
        <w:tc>
          <w:tcPr>
            <w:tcW w:w="2554" w:type="dxa"/>
          </w:tcPr>
          <w:p w14:paraId="23427EA1"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Id</w:t>
            </w:r>
          </w:p>
        </w:tc>
        <w:tc>
          <w:tcPr>
            <w:tcW w:w="1571" w:type="dxa"/>
          </w:tcPr>
          <w:p w14:paraId="4900A189"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Int</w:t>
            </w:r>
          </w:p>
        </w:tc>
        <w:tc>
          <w:tcPr>
            <w:tcW w:w="2734" w:type="dxa"/>
          </w:tcPr>
          <w:p w14:paraId="3841D458"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Tự tăng và không trùng</w:t>
            </w:r>
          </w:p>
        </w:tc>
        <w:tc>
          <w:tcPr>
            <w:tcW w:w="1152" w:type="dxa"/>
          </w:tcPr>
          <w:p w14:paraId="507C0A10"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Khoá chính</w:t>
            </w:r>
          </w:p>
        </w:tc>
      </w:tr>
      <w:tr w:rsidR="00EF1375" w:rsidRPr="004822D8" w14:paraId="286ECA61" w14:textId="77777777" w:rsidTr="003930D7">
        <w:tc>
          <w:tcPr>
            <w:tcW w:w="670" w:type="dxa"/>
          </w:tcPr>
          <w:p w14:paraId="6C1D88DE"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2</w:t>
            </w:r>
          </w:p>
        </w:tc>
        <w:tc>
          <w:tcPr>
            <w:tcW w:w="2554" w:type="dxa"/>
          </w:tcPr>
          <w:p w14:paraId="44188E81"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Thang</w:t>
            </w:r>
          </w:p>
        </w:tc>
        <w:tc>
          <w:tcPr>
            <w:tcW w:w="1571" w:type="dxa"/>
          </w:tcPr>
          <w:p w14:paraId="7D1FCD64"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Int</w:t>
            </w:r>
          </w:p>
        </w:tc>
        <w:tc>
          <w:tcPr>
            <w:tcW w:w="2734" w:type="dxa"/>
          </w:tcPr>
          <w:p w14:paraId="4817700F" w14:textId="77777777" w:rsidR="00EF1375" w:rsidRPr="004822D8" w:rsidRDefault="00EF1375" w:rsidP="00B74F48">
            <w:pPr>
              <w:jc w:val="center"/>
              <w:rPr>
                <w:rFonts w:ascii="Times New Roman" w:hAnsi="Times New Roman" w:cs="Times New Roman"/>
                <w:sz w:val="28"/>
                <w:szCs w:val="28"/>
              </w:rPr>
            </w:pPr>
          </w:p>
        </w:tc>
        <w:tc>
          <w:tcPr>
            <w:tcW w:w="1152" w:type="dxa"/>
          </w:tcPr>
          <w:p w14:paraId="4632DDAB" w14:textId="77777777" w:rsidR="00EF1375" w:rsidRPr="004822D8" w:rsidRDefault="00EF1375" w:rsidP="00B74F48">
            <w:pPr>
              <w:jc w:val="center"/>
              <w:rPr>
                <w:rFonts w:ascii="Times New Roman" w:hAnsi="Times New Roman" w:cs="Times New Roman"/>
                <w:sz w:val="28"/>
                <w:szCs w:val="28"/>
              </w:rPr>
            </w:pPr>
          </w:p>
        </w:tc>
      </w:tr>
      <w:tr w:rsidR="00EF1375" w:rsidRPr="004822D8" w14:paraId="07E04190" w14:textId="77777777" w:rsidTr="003930D7">
        <w:tc>
          <w:tcPr>
            <w:tcW w:w="670" w:type="dxa"/>
          </w:tcPr>
          <w:p w14:paraId="3D56BC3C"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3</w:t>
            </w:r>
          </w:p>
        </w:tc>
        <w:tc>
          <w:tcPr>
            <w:tcW w:w="2554" w:type="dxa"/>
          </w:tcPr>
          <w:p w14:paraId="43803133"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TongDoanhThu</w:t>
            </w:r>
          </w:p>
        </w:tc>
        <w:tc>
          <w:tcPr>
            <w:tcW w:w="1571" w:type="dxa"/>
          </w:tcPr>
          <w:p w14:paraId="27EC3E7B"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Int</w:t>
            </w:r>
          </w:p>
        </w:tc>
        <w:tc>
          <w:tcPr>
            <w:tcW w:w="2734" w:type="dxa"/>
          </w:tcPr>
          <w:p w14:paraId="2D25BD11" w14:textId="77777777" w:rsidR="00EF1375" w:rsidRPr="004822D8" w:rsidRDefault="00EF1375" w:rsidP="00B74F48">
            <w:pPr>
              <w:jc w:val="center"/>
              <w:rPr>
                <w:rFonts w:ascii="Times New Roman" w:hAnsi="Times New Roman" w:cs="Times New Roman"/>
                <w:sz w:val="28"/>
                <w:szCs w:val="28"/>
              </w:rPr>
            </w:pPr>
          </w:p>
        </w:tc>
        <w:tc>
          <w:tcPr>
            <w:tcW w:w="1152" w:type="dxa"/>
          </w:tcPr>
          <w:p w14:paraId="1BD2FA7D" w14:textId="77777777" w:rsidR="00EF1375" w:rsidRPr="004822D8" w:rsidRDefault="00EF1375" w:rsidP="00B74F48">
            <w:pPr>
              <w:jc w:val="center"/>
              <w:rPr>
                <w:rFonts w:ascii="Times New Roman" w:hAnsi="Times New Roman" w:cs="Times New Roman"/>
                <w:sz w:val="28"/>
                <w:szCs w:val="28"/>
              </w:rPr>
            </w:pPr>
          </w:p>
        </w:tc>
      </w:tr>
    </w:tbl>
    <w:p w14:paraId="413FF4F9" w14:textId="77777777" w:rsidR="00EF1375" w:rsidRPr="004822D8" w:rsidRDefault="00EF1375" w:rsidP="00EF1375">
      <w:pPr>
        <w:pStyle w:val="ListParagraph"/>
        <w:ind w:left="1800"/>
        <w:jc w:val="both"/>
        <w:rPr>
          <w:rFonts w:ascii="Times New Roman" w:hAnsi="Times New Roman" w:cs="Times New Roman"/>
          <w:sz w:val="28"/>
          <w:szCs w:val="28"/>
        </w:rPr>
      </w:pPr>
    </w:p>
    <w:p w14:paraId="4DA5CF1F" w14:textId="77777777" w:rsidR="00EF1375" w:rsidRPr="004822D8" w:rsidRDefault="00EF1375" w:rsidP="00EF1375">
      <w:pPr>
        <w:pStyle w:val="ListParagraph"/>
        <w:ind w:left="1800"/>
        <w:jc w:val="both"/>
        <w:rPr>
          <w:rFonts w:ascii="Times New Roman" w:hAnsi="Times New Roman" w:cs="Times New Roman"/>
          <w:sz w:val="28"/>
          <w:szCs w:val="28"/>
        </w:rPr>
      </w:pPr>
    </w:p>
    <w:p w14:paraId="6D07A9DB" w14:textId="77777777" w:rsidR="00EF1375" w:rsidRPr="004822D8" w:rsidRDefault="00EF1375" w:rsidP="009C1CBD">
      <w:pPr>
        <w:pStyle w:val="ListParagraph"/>
        <w:numPr>
          <w:ilvl w:val="1"/>
          <w:numId w:val="21"/>
        </w:numPr>
        <w:jc w:val="both"/>
        <w:rPr>
          <w:rFonts w:ascii="Times New Roman" w:hAnsi="Times New Roman" w:cs="Times New Roman"/>
          <w:b/>
          <w:sz w:val="28"/>
          <w:szCs w:val="28"/>
        </w:rPr>
      </w:pPr>
      <w:r w:rsidRPr="004822D8">
        <w:rPr>
          <w:rFonts w:ascii="Times New Roman" w:hAnsi="Times New Roman" w:cs="Times New Roman"/>
          <w:b/>
          <w:sz w:val="28"/>
          <w:szCs w:val="28"/>
        </w:rPr>
        <w:t>Thiết kế dữ liệu mức vật lý (sơ đồ logic)</w:t>
      </w:r>
    </w:p>
    <w:p w14:paraId="5A0C2F57" w14:textId="77777777" w:rsidR="00EF1375" w:rsidRPr="004822D8" w:rsidRDefault="00EF1375" w:rsidP="009C1CBD">
      <w:pPr>
        <w:pStyle w:val="ListParagraph"/>
        <w:numPr>
          <w:ilvl w:val="2"/>
          <w:numId w:val="21"/>
        </w:numPr>
        <w:rPr>
          <w:rFonts w:ascii="Times New Roman" w:hAnsi="Times New Roman" w:cs="Times New Roman"/>
          <w:b/>
          <w:sz w:val="28"/>
          <w:szCs w:val="28"/>
        </w:rPr>
      </w:pPr>
      <w:r w:rsidRPr="004822D8">
        <w:rPr>
          <w:rFonts w:ascii="Times New Roman" w:hAnsi="Times New Roman" w:cs="Times New Roman"/>
          <w:b/>
          <w:sz w:val="28"/>
          <w:szCs w:val="28"/>
        </w:rPr>
        <w:t>Tiếp nhận yêu cầu “Cập nhật sảnh”</w:t>
      </w:r>
    </w:p>
    <w:p w14:paraId="20811551" w14:textId="77777777" w:rsidR="00EF1375" w:rsidRPr="004822D8" w:rsidRDefault="00EF1375" w:rsidP="00863652">
      <w:pPr>
        <w:pStyle w:val="ListParagraph"/>
        <w:numPr>
          <w:ilvl w:val="0"/>
          <w:numId w:val="6"/>
        </w:numPr>
        <w:ind w:left="1440"/>
        <w:rPr>
          <w:rFonts w:ascii="Times New Roman" w:hAnsi="Times New Roman" w:cs="Times New Roman"/>
          <w:sz w:val="28"/>
          <w:szCs w:val="28"/>
        </w:rPr>
      </w:pPr>
      <w:r w:rsidRPr="004822D8">
        <w:rPr>
          <w:rFonts w:ascii="Times New Roman" w:hAnsi="Times New Roman" w:cs="Times New Roman"/>
          <w:sz w:val="28"/>
          <w:szCs w:val="28"/>
        </w:rPr>
        <w:t xml:space="preserve">Thiết kế dữ liệu với tính đúng đắn </w:t>
      </w:r>
    </w:p>
    <w:p w14:paraId="131B8FCF" w14:textId="77777777" w:rsidR="00EF1375" w:rsidRPr="004822D8" w:rsidRDefault="00EF1375" w:rsidP="00863652">
      <w:pPr>
        <w:pStyle w:val="ListParagraph"/>
        <w:numPr>
          <w:ilvl w:val="0"/>
          <w:numId w:val="2"/>
        </w:numPr>
        <w:rPr>
          <w:rFonts w:ascii="Times New Roman" w:hAnsi="Times New Roman" w:cs="Times New Roman"/>
          <w:sz w:val="28"/>
          <w:szCs w:val="28"/>
        </w:rPr>
      </w:pPr>
      <w:r w:rsidRPr="004822D8">
        <w:rPr>
          <w:rFonts w:ascii="Times New Roman" w:hAnsi="Times New Roman" w:cs="Times New Roman"/>
          <w:sz w:val="28"/>
          <w:szCs w:val="28"/>
        </w:rPr>
        <w:t>Các thuộc tính mới: LoaiSanh, TenSanh,</w:t>
      </w:r>
    </w:p>
    <w:p w14:paraId="2368A156" w14:textId="77777777" w:rsidR="00EF1375" w:rsidRPr="004822D8" w:rsidRDefault="00EF1375" w:rsidP="00863652">
      <w:pPr>
        <w:pStyle w:val="ListParagraph"/>
        <w:numPr>
          <w:ilvl w:val="0"/>
          <w:numId w:val="2"/>
        </w:numPr>
        <w:rPr>
          <w:rFonts w:ascii="Times New Roman" w:hAnsi="Times New Roman" w:cs="Times New Roman"/>
          <w:sz w:val="28"/>
          <w:szCs w:val="28"/>
        </w:rPr>
      </w:pPr>
      <w:r w:rsidRPr="004822D8">
        <w:rPr>
          <w:rFonts w:ascii="Times New Roman" w:hAnsi="Times New Roman" w:cs="Times New Roman"/>
          <w:sz w:val="28"/>
          <w:szCs w:val="28"/>
        </w:rPr>
        <w:t>Thiết kế dữ liệu:</w:t>
      </w:r>
    </w:p>
    <w:p w14:paraId="00022F5F" w14:textId="77777777" w:rsidR="00EF1375" w:rsidRPr="004822D8" w:rsidRDefault="00EF1375" w:rsidP="00863652">
      <w:pPr>
        <w:pStyle w:val="ListParagraph"/>
        <w:numPr>
          <w:ilvl w:val="0"/>
          <w:numId w:val="5"/>
        </w:numPr>
        <w:rPr>
          <w:rFonts w:ascii="Times New Roman" w:hAnsi="Times New Roman" w:cs="Times New Roman"/>
          <w:sz w:val="28"/>
          <w:szCs w:val="28"/>
        </w:rPr>
      </w:pPr>
      <w:r w:rsidRPr="004822D8">
        <w:rPr>
          <w:rFonts w:ascii="Times New Roman" w:hAnsi="Times New Roman" w:cs="Times New Roman"/>
          <w:sz w:val="28"/>
          <w:szCs w:val="28"/>
        </w:rPr>
        <w:t>SANH (</w:t>
      </w:r>
      <w:r w:rsidRPr="004822D8">
        <w:rPr>
          <w:rFonts w:ascii="Times New Roman" w:hAnsi="Times New Roman" w:cs="Times New Roman"/>
          <w:sz w:val="28"/>
          <w:szCs w:val="28"/>
          <w:u w:val="single"/>
        </w:rPr>
        <w:t>MaSanh</w:t>
      </w:r>
      <w:r w:rsidRPr="004822D8">
        <w:rPr>
          <w:rFonts w:ascii="Times New Roman" w:hAnsi="Times New Roman" w:cs="Times New Roman"/>
          <w:sz w:val="28"/>
          <w:szCs w:val="28"/>
        </w:rPr>
        <w:t>, LoaiSanh, TenSanh)</w:t>
      </w:r>
    </w:p>
    <w:p w14:paraId="6EDFFBCB" w14:textId="77777777" w:rsidR="00EF1375" w:rsidRPr="004822D8" w:rsidRDefault="00EF1375" w:rsidP="00863652">
      <w:pPr>
        <w:pStyle w:val="ListParagraph"/>
        <w:numPr>
          <w:ilvl w:val="0"/>
          <w:numId w:val="2"/>
        </w:numPr>
        <w:rPr>
          <w:rFonts w:ascii="Times New Roman" w:hAnsi="Times New Roman" w:cs="Times New Roman"/>
          <w:sz w:val="28"/>
          <w:szCs w:val="28"/>
        </w:rPr>
      </w:pPr>
      <w:r w:rsidRPr="004822D8">
        <w:rPr>
          <w:rFonts w:ascii="Times New Roman" w:hAnsi="Times New Roman" w:cs="Times New Roman"/>
          <w:sz w:val="28"/>
          <w:szCs w:val="28"/>
        </w:rPr>
        <w:t>Các thuộc tính trừu tượng: MaSanh</w:t>
      </w:r>
    </w:p>
    <w:p w14:paraId="21CB8200" w14:textId="77777777" w:rsidR="00EF1375" w:rsidRPr="004822D8" w:rsidRDefault="00EF1375" w:rsidP="00863652">
      <w:pPr>
        <w:pStyle w:val="ListParagraph"/>
        <w:numPr>
          <w:ilvl w:val="0"/>
          <w:numId w:val="6"/>
        </w:numPr>
        <w:ind w:left="1440"/>
        <w:rPr>
          <w:rFonts w:ascii="Times New Roman" w:hAnsi="Times New Roman" w:cs="Times New Roman"/>
          <w:sz w:val="28"/>
          <w:szCs w:val="28"/>
        </w:rPr>
      </w:pPr>
      <w:r w:rsidRPr="004822D8">
        <w:rPr>
          <w:rFonts w:ascii="Times New Roman" w:hAnsi="Times New Roman" w:cs="Times New Roman"/>
          <w:sz w:val="28"/>
          <w:szCs w:val="28"/>
        </w:rPr>
        <w:t>Thiết kế dữ liệu theo tính tiến hoá</w:t>
      </w:r>
    </w:p>
    <w:p w14:paraId="174706F4" w14:textId="77777777" w:rsidR="00EF1375" w:rsidRPr="004822D8" w:rsidRDefault="00EF1375" w:rsidP="00863652">
      <w:pPr>
        <w:pStyle w:val="ListParagraph"/>
        <w:numPr>
          <w:ilvl w:val="0"/>
          <w:numId w:val="2"/>
        </w:numPr>
        <w:rPr>
          <w:rFonts w:ascii="Times New Roman" w:hAnsi="Times New Roman" w:cs="Times New Roman"/>
          <w:sz w:val="28"/>
          <w:szCs w:val="28"/>
        </w:rPr>
      </w:pPr>
      <w:r w:rsidRPr="004822D8">
        <w:rPr>
          <w:rFonts w:ascii="Times New Roman" w:hAnsi="Times New Roman" w:cs="Times New Roman"/>
          <w:sz w:val="28"/>
          <w:szCs w:val="28"/>
        </w:rPr>
        <w:t>Các thuộc tính mới: SoLuongBanToiDa, DonGiaToiThieu, GhiChu, TiSoPhat</w:t>
      </w:r>
    </w:p>
    <w:p w14:paraId="1AE28706" w14:textId="77777777" w:rsidR="00EF1375" w:rsidRPr="004822D8" w:rsidRDefault="00EF1375" w:rsidP="00863652">
      <w:pPr>
        <w:pStyle w:val="ListParagraph"/>
        <w:numPr>
          <w:ilvl w:val="0"/>
          <w:numId w:val="2"/>
        </w:numPr>
        <w:rPr>
          <w:rFonts w:ascii="Times New Roman" w:hAnsi="Times New Roman" w:cs="Times New Roman"/>
          <w:sz w:val="28"/>
          <w:szCs w:val="28"/>
        </w:rPr>
      </w:pPr>
      <w:r w:rsidRPr="004822D8">
        <w:rPr>
          <w:rFonts w:ascii="Times New Roman" w:hAnsi="Times New Roman" w:cs="Times New Roman"/>
          <w:sz w:val="28"/>
          <w:szCs w:val="28"/>
        </w:rPr>
        <w:t xml:space="preserve">Thiết kế dữ liệu: </w:t>
      </w:r>
    </w:p>
    <w:p w14:paraId="7F62B67C" w14:textId="77777777" w:rsidR="00EF1375" w:rsidRPr="004822D8" w:rsidRDefault="00EF1375" w:rsidP="00863652">
      <w:pPr>
        <w:pStyle w:val="ListParagraph"/>
        <w:numPr>
          <w:ilvl w:val="0"/>
          <w:numId w:val="5"/>
        </w:numPr>
        <w:rPr>
          <w:rFonts w:ascii="Times New Roman" w:hAnsi="Times New Roman" w:cs="Times New Roman"/>
          <w:sz w:val="28"/>
          <w:szCs w:val="28"/>
        </w:rPr>
      </w:pPr>
      <w:r w:rsidRPr="004822D8">
        <w:rPr>
          <w:rFonts w:ascii="Times New Roman" w:hAnsi="Times New Roman" w:cs="Times New Roman"/>
          <w:sz w:val="28"/>
          <w:szCs w:val="28"/>
        </w:rPr>
        <w:t>SANH (</w:t>
      </w:r>
      <w:r w:rsidRPr="004822D8">
        <w:rPr>
          <w:rFonts w:ascii="Times New Roman" w:hAnsi="Times New Roman" w:cs="Times New Roman"/>
          <w:sz w:val="28"/>
          <w:szCs w:val="28"/>
          <w:u w:val="single"/>
        </w:rPr>
        <w:t>MaSanh</w:t>
      </w:r>
      <w:r w:rsidRPr="004822D8">
        <w:rPr>
          <w:rFonts w:ascii="Times New Roman" w:hAnsi="Times New Roman" w:cs="Times New Roman"/>
          <w:sz w:val="28"/>
          <w:szCs w:val="28"/>
        </w:rPr>
        <w:t>, LoaiSanh, TenSanh)</w:t>
      </w:r>
    </w:p>
    <w:p w14:paraId="08FFB3ED" w14:textId="77777777" w:rsidR="00EF1375" w:rsidRPr="004822D8" w:rsidRDefault="00EF1375" w:rsidP="00863652">
      <w:pPr>
        <w:pStyle w:val="ListParagraph"/>
        <w:numPr>
          <w:ilvl w:val="0"/>
          <w:numId w:val="5"/>
        </w:numPr>
        <w:rPr>
          <w:rFonts w:ascii="Times New Roman" w:hAnsi="Times New Roman" w:cs="Times New Roman"/>
          <w:sz w:val="28"/>
          <w:szCs w:val="28"/>
        </w:rPr>
      </w:pPr>
      <w:r w:rsidRPr="004822D8">
        <w:rPr>
          <w:rFonts w:ascii="Times New Roman" w:hAnsi="Times New Roman" w:cs="Times New Roman"/>
          <w:sz w:val="28"/>
          <w:szCs w:val="28"/>
        </w:rPr>
        <w:t>THAMSO (SoLuongBanToiDa, DonGiaToiThieu, GhiChu, TiSoPhat)</w:t>
      </w:r>
    </w:p>
    <w:p w14:paraId="54A64EC2" w14:textId="77777777" w:rsidR="00EF1375" w:rsidRPr="004822D8" w:rsidRDefault="00EF1375" w:rsidP="00EF1375">
      <w:pPr>
        <w:pStyle w:val="ListParagraph"/>
        <w:ind w:left="2160"/>
        <w:rPr>
          <w:rFonts w:ascii="Times New Roman" w:hAnsi="Times New Roman" w:cs="Times New Roman"/>
          <w:noProof/>
          <w:sz w:val="28"/>
          <w:szCs w:val="28"/>
        </w:rPr>
      </w:pPr>
    </w:p>
    <w:p w14:paraId="0B284325" w14:textId="77777777" w:rsidR="00EF1375" w:rsidRPr="004822D8" w:rsidRDefault="00EF1375" w:rsidP="00EF1375">
      <w:pPr>
        <w:pStyle w:val="ListParagraph"/>
        <w:ind w:left="2160"/>
        <w:rPr>
          <w:rFonts w:ascii="Times New Roman" w:hAnsi="Times New Roman" w:cs="Times New Roman"/>
          <w:sz w:val="28"/>
          <w:szCs w:val="28"/>
        </w:rPr>
      </w:pPr>
      <w:r w:rsidRPr="004822D8">
        <w:rPr>
          <w:rFonts w:ascii="Times New Roman" w:hAnsi="Times New Roman" w:cs="Times New Roman"/>
          <w:noProof/>
          <w:sz w:val="28"/>
          <w:szCs w:val="28"/>
        </w:rPr>
        <w:lastRenderedPageBreak/>
        <w:drawing>
          <wp:inline distT="0" distB="0" distL="0" distR="0" wp14:anchorId="5E86D1E1" wp14:editId="752E8817">
            <wp:extent cx="3429000" cy="1425539"/>
            <wp:effectExtent l="0" t="0" r="0" b="3810"/>
            <wp:docPr id="4"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36217" t="42475" r="35257" b="36431"/>
                    <a:stretch/>
                  </pic:blipFill>
                  <pic:spPr bwMode="auto">
                    <a:xfrm>
                      <a:off x="0" y="0"/>
                      <a:ext cx="3439569" cy="1429933"/>
                    </a:xfrm>
                    <a:prstGeom prst="rect">
                      <a:avLst/>
                    </a:prstGeom>
                    <a:ln>
                      <a:noFill/>
                    </a:ln>
                    <a:extLst>
                      <a:ext uri="{53640926-AAD7-44D8-BBD7-CCE9431645EC}">
                        <a14:shadowObscured xmlns:a14="http://schemas.microsoft.com/office/drawing/2010/main"/>
                      </a:ext>
                    </a:extLst>
                  </pic:spPr>
                </pic:pic>
              </a:graphicData>
            </a:graphic>
          </wp:inline>
        </w:drawing>
      </w:r>
    </w:p>
    <w:p w14:paraId="22A48DAD" w14:textId="77777777" w:rsidR="00EF1375" w:rsidRPr="004822D8" w:rsidRDefault="00EF1375" w:rsidP="009C1CBD">
      <w:pPr>
        <w:pStyle w:val="ListParagraph"/>
        <w:numPr>
          <w:ilvl w:val="2"/>
          <w:numId w:val="21"/>
        </w:numPr>
        <w:rPr>
          <w:rFonts w:ascii="Times New Roman" w:hAnsi="Times New Roman" w:cs="Times New Roman"/>
          <w:b/>
          <w:sz w:val="28"/>
          <w:szCs w:val="28"/>
        </w:rPr>
      </w:pPr>
      <w:r w:rsidRPr="004822D8">
        <w:rPr>
          <w:rFonts w:ascii="Times New Roman" w:hAnsi="Times New Roman" w:cs="Times New Roman"/>
          <w:b/>
          <w:sz w:val="28"/>
          <w:szCs w:val="28"/>
        </w:rPr>
        <w:t>Tiếp nhận yêu cầu “Lập hợp đồng”</w:t>
      </w:r>
    </w:p>
    <w:p w14:paraId="1DDBF845" w14:textId="77777777" w:rsidR="00EF1375" w:rsidRPr="004822D8" w:rsidRDefault="00EF1375" w:rsidP="00863652">
      <w:pPr>
        <w:pStyle w:val="ListParagraph"/>
        <w:numPr>
          <w:ilvl w:val="0"/>
          <w:numId w:val="6"/>
        </w:numPr>
        <w:ind w:left="1440"/>
        <w:rPr>
          <w:rFonts w:ascii="Times New Roman" w:hAnsi="Times New Roman" w:cs="Times New Roman"/>
          <w:sz w:val="28"/>
          <w:szCs w:val="28"/>
        </w:rPr>
      </w:pPr>
      <w:r w:rsidRPr="004822D8">
        <w:rPr>
          <w:rFonts w:ascii="Times New Roman" w:hAnsi="Times New Roman" w:cs="Times New Roman"/>
          <w:sz w:val="28"/>
          <w:szCs w:val="28"/>
        </w:rPr>
        <w:t>Thiết kế dữ liệu theo tính đúng đắn:</w:t>
      </w:r>
    </w:p>
    <w:p w14:paraId="1AD0416A" w14:textId="77777777" w:rsidR="00EF1375" w:rsidRPr="004822D8" w:rsidRDefault="00EF1375" w:rsidP="00863652">
      <w:pPr>
        <w:pStyle w:val="ListParagraph"/>
        <w:numPr>
          <w:ilvl w:val="0"/>
          <w:numId w:val="2"/>
        </w:numPr>
        <w:rPr>
          <w:rFonts w:ascii="Times New Roman" w:hAnsi="Times New Roman" w:cs="Times New Roman"/>
          <w:sz w:val="28"/>
          <w:szCs w:val="28"/>
        </w:rPr>
      </w:pPr>
      <w:r w:rsidRPr="004822D8">
        <w:rPr>
          <w:rFonts w:ascii="Times New Roman" w:hAnsi="Times New Roman" w:cs="Times New Roman"/>
          <w:sz w:val="28"/>
          <w:szCs w:val="28"/>
        </w:rPr>
        <w:t>Các thuộc tính mới: NgayLap, TenKhachHang, TenChuRe, TenCoDau, DiaChi, DienThoai, Email, NgayToChuc, TienCoc, TenNhamnVien, LoaiSanh, Ca, SoLuongBan, SoLuongNV, Thucdon, DichVu.</w:t>
      </w:r>
    </w:p>
    <w:p w14:paraId="426A4AE3" w14:textId="77777777" w:rsidR="00EF1375" w:rsidRPr="004822D8" w:rsidRDefault="00EF1375" w:rsidP="00863652">
      <w:pPr>
        <w:pStyle w:val="ListParagraph"/>
        <w:numPr>
          <w:ilvl w:val="0"/>
          <w:numId w:val="2"/>
        </w:numPr>
        <w:rPr>
          <w:rFonts w:ascii="Times New Roman" w:hAnsi="Times New Roman" w:cs="Times New Roman"/>
          <w:sz w:val="28"/>
          <w:szCs w:val="28"/>
        </w:rPr>
      </w:pPr>
      <w:r w:rsidRPr="004822D8">
        <w:rPr>
          <w:rFonts w:ascii="Times New Roman" w:hAnsi="Times New Roman" w:cs="Times New Roman"/>
          <w:sz w:val="28"/>
          <w:szCs w:val="28"/>
        </w:rPr>
        <w:t>Thiết kế dữ liệu:</w:t>
      </w:r>
    </w:p>
    <w:p w14:paraId="02C7B5F8" w14:textId="77777777" w:rsidR="00EF1375" w:rsidRPr="004822D8" w:rsidRDefault="00EF1375" w:rsidP="00863652">
      <w:pPr>
        <w:pStyle w:val="ListParagraph"/>
        <w:numPr>
          <w:ilvl w:val="0"/>
          <w:numId w:val="7"/>
        </w:numPr>
        <w:rPr>
          <w:rFonts w:ascii="Times New Roman" w:hAnsi="Times New Roman" w:cs="Times New Roman"/>
          <w:sz w:val="28"/>
          <w:szCs w:val="28"/>
        </w:rPr>
      </w:pPr>
      <w:r w:rsidRPr="004822D8">
        <w:rPr>
          <w:rFonts w:ascii="Times New Roman" w:hAnsi="Times New Roman" w:cs="Times New Roman"/>
          <w:sz w:val="28"/>
          <w:szCs w:val="28"/>
        </w:rPr>
        <w:t>KHACHHANG (</w:t>
      </w:r>
      <w:r w:rsidRPr="004822D8">
        <w:rPr>
          <w:rFonts w:ascii="Times New Roman" w:hAnsi="Times New Roman" w:cs="Times New Roman"/>
          <w:sz w:val="28"/>
          <w:szCs w:val="28"/>
          <w:u w:val="single"/>
        </w:rPr>
        <w:t>MaKH</w:t>
      </w:r>
      <w:r w:rsidRPr="004822D8">
        <w:rPr>
          <w:rFonts w:ascii="Times New Roman" w:hAnsi="Times New Roman" w:cs="Times New Roman"/>
          <w:sz w:val="28"/>
          <w:szCs w:val="28"/>
        </w:rPr>
        <w:t>, TenKH, TenChuRe, TenCoDau, DiaChi, DienThoai, Email)</w:t>
      </w:r>
    </w:p>
    <w:p w14:paraId="429C93DB" w14:textId="77777777" w:rsidR="00EF1375" w:rsidRPr="004822D8" w:rsidRDefault="00EF1375" w:rsidP="00863652">
      <w:pPr>
        <w:pStyle w:val="ListParagraph"/>
        <w:numPr>
          <w:ilvl w:val="0"/>
          <w:numId w:val="7"/>
        </w:numPr>
        <w:rPr>
          <w:rFonts w:ascii="Times New Roman" w:hAnsi="Times New Roman" w:cs="Times New Roman"/>
          <w:sz w:val="28"/>
          <w:szCs w:val="28"/>
        </w:rPr>
      </w:pPr>
      <w:r w:rsidRPr="004822D8">
        <w:rPr>
          <w:rFonts w:ascii="Times New Roman" w:hAnsi="Times New Roman" w:cs="Times New Roman"/>
          <w:sz w:val="28"/>
          <w:szCs w:val="28"/>
        </w:rPr>
        <w:t>NHANVIEN (</w:t>
      </w:r>
      <w:r w:rsidRPr="004822D8">
        <w:rPr>
          <w:rFonts w:ascii="Times New Roman" w:hAnsi="Times New Roman" w:cs="Times New Roman"/>
          <w:sz w:val="28"/>
          <w:szCs w:val="28"/>
          <w:u w:val="single"/>
        </w:rPr>
        <w:t>MaNV</w:t>
      </w:r>
      <w:r w:rsidRPr="004822D8">
        <w:rPr>
          <w:rFonts w:ascii="Times New Roman" w:hAnsi="Times New Roman" w:cs="Times New Roman"/>
          <w:sz w:val="28"/>
          <w:szCs w:val="28"/>
        </w:rPr>
        <w:t>, TenNV)</w:t>
      </w:r>
    </w:p>
    <w:p w14:paraId="0BE10B36" w14:textId="77777777" w:rsidR="00EF1375" w:rsidRPr="004822D8" w:rsidRDefault="00EF1375" w:rsidP="00863652">
      <w:pPr>
        <w:pStyle w:val="ListParagraph"/>
        <w:numPr>
          <w:ilvl w:val="0"/>
          <w:numId w:val="7"/>
        </w:numPr>
        <w:rPr>
          <w:rFonts w:ascii="Times New Roman" w:hAnsi="Times New Roman" w:cs="Times New Roman"/>
          <w:sz w:val="28"/>
          <w:szCs w:val="28"/>
        </w:rPr>
      </w:pPr>
      <w:r w:rsidRPr="004822D8">
        <w:rPr>
          <w:rFonts w:ascii="Times New Roman" w:hAnsi="Times New Roman" w:cs="Times New Roman"/>
          <w:sz w:val="28"/>
          <w:szCs w:val="28"/>
        </w:rPr>
        <w:t>SANH (</w:t>
      </w:r>
      <w:r w:rsidRPr="004822D8">
        <w:rPr>
          <w:rFonts w:ascii="Times New Roman" w:hAnsi="Times New Roman" w:cs="Times New Roman"/>
          <w:sz w:val="28"/>
          <w:szCs w:val="28"/>
          <w:u w:val="single"/>
        </w:rPr>
        <w:t>MaSanh</w:t>
      </w:r>
      <w:r w:rsidRPr="004822D8">
        <w:rPr>
          <w:rFonts w:ascii="Times New Roman" w:hAnsi="Times New Roman" w:cs="Times New Roman"/>
          <w:sz w:val="28"/>
          <w:szCs w:val="28"/>
        </w:rPr>
        <w:t>, LoaiSanh, TenSanh)</w:t>
      </w:r>
    </w:p>
    <w:p w14:paraId="5377C825" w14:textId="77777777" w:rsidR="00EF1375" w:rsidRPr="004822D8" w:rsidRDefault="00EF1375" w:rsidP="00863652">
      <w:pPr>
        <w:pStyle w:val="ListParagraph"/>
        <w:numPr>
          <w:ilvl w:val="0"/>
          <w:numId w:val="7"/>
        </w:numPr>
        <w:rPr>
          <w:rFonts w:ascii="Times New Roman" w:hAnsi="Times New Roman" w:cs="Times New Roman"/>
          <w:sz w:val="28"/>
          <w:szCs w:val="28"/>
        </w:rPr>
      </w:pPr>
      <w:r w:rsidRPr="004822D8">
        <w:rPr>
          <w:rFonts w:ascii="Times New Roman" w:hAnsi="Times New Roman" w:cs="Times New Roman"/>
          <w:sz w:val="28"/>
          <w:szCs w:val="28"/>
        </w:rPr>
        <w:t>THOIGIAN (</w:t>
      </w:r>
      <w:r w:rsidRPr="004822D8">
        <w:rPr>
          <w:rFonts w:ascii="Times New Roman" w:hAnsi="Times New Roman" w:cs="Times New Roman"/>
          <w:sz w:val="28"/>
          <w:szCs w:val="28"/>
          <w:u w:val="single"/>
        </w:rPr>
        <w:t>MaTg</w:t>
      </w:r>
      <w:r w:rsidRPr="004822D8">
        <w:rPr>
          <w:rFonts w:ascii="Times New Roman" w:hAnsi="Times New Roman" w:cs="Times New Roman"/>
          <w:sz w:val="28"/>
          <w:szCs w:val="28"/>
        </w:rPr>
        <w:t>, NgayLap, NgayToChuc)</w:t>
      </w:r>
    </w:p>
    <w:p w14:paraId="35460FC1" w14:textId="77777777" w:rsidR="00EF1375" w:rsidRPr="004822D8" w:rsidRDefault="00EF1375" w:rsidP="00863652">
      <w:pPr>
        <w:pStyle w:val="ListParagraph"/>
        <w:numPr>
          <w:ilvl w:val="0"/>
          <w:numId w:val="7"/>
        </w:numPr>
        <w:rPr>
          <w:rFonts w:ascii="Times New Roman" w:hAnsi="Times New Roman" w:cs="Times New Roman"/>
          <w:sz w:val="28"/>
          <w:szCs w:val="28"/>
        </w:rPr>
      </w:pPr>
      <w:r w:rsidRPr="004822D8">
        <w:rPr>
          <w:rFonts w:ascii="Times New Roman" w:hAnsi="Times New Roman" w:cs="Times New Roman"/>
          <w:sz w:val="28"/>
          <w:szCs w:val="28"/>
        </w:rPr>
        <w:t>HOPDONG (</w:t>
      </w:r>
      <w:r w:rsidRPr="004822D8">
        <w:rPr>
          <w:rFonts w:ascii="Times New Roman" w:hAnsi="Times New Roman" w:cs="Times New Roman"/>
          <w:sz w:val="28"/>
          <w:szCs w:val="28"/>
          <w:u w:val="single"/>
        </w:rPr>
        <w:t>MaHopDong</w:t>
      </w:r>
      <w:r w:rsidRPr="004822D8">
        <w:rPr>
          <w:rFonts w:ascii="Times New Roman" w:hAnsi="Times New Roman" w:cs="Times New Roman"/>
          <w:sz w:val="28"/>
          <w:szCs w:val="28"/>
        </w:rPr>
        <w:t>, MaKH, MaTg, MaNV, MaSanh, TienCoc, ThucDon, DichVu, SoLuongBan, SoLuongNV, Ca)</w:t>
      </w:r>
    </w:p>
    <w:p w14:paraId="5BD7308F" w14:textId="77777777" w:rsidR="00EF1375" w:rsidRPr="004822D8" w:rsidRDefault="00EF1375" w:rsidP="00863652">
      <w:pPr>
        <w:pStyle w:val="ListParagraph"/>
        <w:numPr>
          <w:ilvl w:val="0"/>
          <w:numId w:val="7"/>
        </w:numPr>
        <w:rPr>
          <w:rFonts w:ascii="Times New Roman" w:hAnsi="Times New Roman" w:cs="Times New Roman"/>
          <w:sz w:val="28"/>
          <w:szCs w:val="28"/>
        </w:rPr>
      </w:pPr>
      <w:r w:rsidRPr="004822D8">
        <w:rPr>
          <w:rFonts w:ascii="Times New Roman" w:hAnsi="Times New Roman" w:cs="Times New Roman"/>
          <w:sz w:val="28"/>
          <w:szCs w:val="28"/>
        </w:rPr>
        <w:t>THAMSO (SoLuongBanToiDa, DonGiaToiThieu, GhiChu, TiSoPhat)</w:t>
      </w:r>
    </w:p>
    <w:p w14:paraId="696EC8CB" w14:textId="77777777" w:rsidR="00EF1375" w:rsidRPr="004822D8" w:rsidRDefault="00EF1375" w:rsidP="00EF1375">
      <w:pPr>
        <w:pStyle w:val="ListParagraph"/>
        <w:ind w:left="2160"/>
        <w:rPr>
          <w:rFonts w:ascii="Times New Roman" w:hAnsi="Times New Roman" w:cs="Times New Roman"/>
          <w:sz w:val="28"/>
          <w:szCs w:val="28"/>
        </w:rPr>
      </w:pPr>
    </w:p>
    <w:p w14:paraId="5A1A14B2" w14:textId="77777777" w:rsidR="00EF1375" w:rsidRPr="004822D8" w:rsidRDefault="00EF1375" w:rsidP="00863652">
      <w:pPr>
        <w:pStyle w:val="ListParagraph"/>
        <w:numPr>
          <w:ilvl w:val="0"/>
          <w:numId w:val="2"/>
        </w:numPr>
        <w:rPr>
          <w:rFonts w:ascii="Times New Roman" w:hAnsi="Times New Roman" w:cs="Times New Roman"/>
          <w:sz w:val="28"/>
          <w:szCs w:val="28"/>
        </w:rPr>
      </w:pPr>
      <w:r w:rsidRPr="004822D8">
        <w:rPr>
          <w:rFonts w:ascii="Times New Roman" w:hAnsi="Times New Roman" w:cs="Times New Roman"/>
          <w:sz w:val="28"/>
          <w:szCs w:val="28"/>
        </w:rPr>
        <w:t>Thuộc tính trừu tượng: MaKH, MaNV, MaTg, MaHopDong.</w:t>
      </w:r>
    </w:p>
    <w:p w14:paraId="3598E1A8" w14:textId="77777777" w:rsidR="00EF1375" w:rsidRPr="004822D8" w:rsidRDefault="00EF1375" w:rsidP="00863652">
      <w:pPr>
        <w:pStyle w:val="ListParagraph"/>
        <w:numPr>
          <w:ilvl w:val="0"/>
          <w:numId w:val="6"/>
        </w:numPr>
        <w:ind w:left="1440"/>
        <w:rPr>
          <w:rFonts w:ascii="Times New Roman" w:hAnsi="Times New Roman" w:cs="Times New Roman"/>
          <w:sz w:val="28"/>
          <w:szCs w:val="28"/>
        </w:rPr>
      </w:pPr>
      <w:r w:rsidRPr="004822D8">
        <w:rPr>
          <w:rFonts w:ascii="Times New Roman" w:hAnsi="Times New Roman" w:cs="Times New Roman"/>
          <w:sz w:val="28"/>
          <w:szCs w:val="28"/>
        </w:rPr>
        <w:t>Thiết kế dữ liệu theo tính tiến hoá:</w:t>
      </w:r>
    </w:p>
    <w:p w14:paraId="4515C093" w14:textId="77777777" w:rsidR="00EF1375" w:rsidRPr="004822D8" w:rsidRDefault="00EF1375" w:rsidP="00863652">
      <w:pPr>
        <w:pStyle w:val="ListParagraph"/>
        <w:numPr>
          <w:ilvl w:val="0"/>
          <w:numId w:val="2"/>
        </w:numPr>
        <w:rPr>
          <w:rFonts w:ascii="Times New Roman" w:hAnsi="Times New Roman" w:cs="Times New Roman"/>
          <w:sz w:val="28"/>
          <w:szCs w:val="28"/>
        </w:rPr>
      </w:pPr>
      <w:r w:rsidRPr="004822D8">
        <w:rPr>
          <w:rFonts w:ascii="Times New Roman" w:hAnsi="Times New Roman" w:cs="Times New Roman"/>
          <w:sz w:val="28"/>
          <w:szCs w:val="28"/>
        </w:rPr>
        <w:t>Các thuộc tính mới: TienCocToiThieu, MonKhaiVi, MonChinh1, MonChinh2, MonChinh3, MonChinh4, Lau, TrangMieng, Bia, NuocNgot, GiaThucDon, Ruou, BanhKem, MC, BanNhac, CaSi, DJ, GiaDichVu.</w:t>
      </w:r>
    </w:p>
    <w:p w14:paraId="6E89995F" w14:textId="77777777" w:rsidR="00EF1375" w:rsidRPr="004822D8" w:rsidRDefault="00EF1375" w:rsidP="00863652">
      <w:pPr>
        <w:pStyle w:val="ListParagraph"/>
        <w:numPr>
          <w:ilvl w:val="0"/>
          <w:numId w:val="2"/>
        </w:numPr>
        <w:rPr>
          <w:rFonts w:ascii="Times New Roman" w:hAnsi="Times New Roman" w:cs="Times New Roman"/>
          <w:sz w:val="28"/>
          <w:szCs w:val="28"/>
        </w:rPr>
      </w:pPr>
      <w:r w:rsidRPr="004822D8">
        <w:rPr>
          <w:rFonts w:ascii="Times New Roman" w:hAnsi="Times New Roman" w:cs="Times New Roman"/>
          <w:sz w:val="28"/>
          <w:szCs w:val="28"/>
        </w:rPr>
        <w:t>Thiết kế dữ liệu:</w:t>
      </w:r>
    </w:p>
    <w:p w14:paraId="2FCDC6C7" w14:textId="77777777" w:rsidR="00EF1375" w:rsidRPr="004822D8" w:rsidRDefault="00EF1375" w:rsidP="00863652">
      <w:pPr>
        <w:pStyle w:val="ListParagraph"/>
        <w:numPr>
          <w:ilvl w:val="0"/>
          <w:numId w:val="8"/>
        </w:numPr>
        <w:rPr>
          <w:rFonts w:ascii="Times New Roman" w:hAnsi="Times New Roman" w:cs="Times New Roman"/>
          <w:sz w:val="28"/>
          <w:szCs w:val="28"/>
        </w:rPr>
      </w:pPr>
      <w:r w:rsidRPr="004822D8">
        <w:rPr>
          <w:rFonts w:ascii="Times New Roman" w:hAnsi="Times New Roman" w:cs="Times New Roman"/>
          <w:sz w:val="28"/>
          <w:szCs w:val="28"/>
        </w:rPr>
        <w:t>KHACHHANG (</w:t>
      </w:r>
      <w:r w:rsidRPr="004822D8">
        <w:rPr>
          <w:rFonts w:ascii="Times New Roman" w:hAnsi="Times New Roman" w:cs="Times New Roman"/>
          <w:sz w:val="28"/>
          <w:szCs w:val="28"/>
          <w:u w:val="single"/>
        </w:rPr>
        <w:t>MaKH</w:t>
      </w:r>
      <w:r w:rsidRPr="004822D8">
        <w:rPr>
          <w:rFonts w:ascii="Times New Roman" w:hAnsi="Times New Roman" w:cs="Times New Roman"/>
          <w:sz w:val="28"/>
          <w:szCs w:val="28"/>
        </w:rPr>
        <w:t>, TenKH, TenChuRe, TenCoDau, DiaChi, DienThoai, Email)</w:t>
      </w:r>
    </w:p>
    <w:p w14:paraId="044F7E1D" w14:textId="77777777" w:rsidR="00EF1375" w:rsidRPr="004822D8" w:rsidRDefault="00EF1375" w:rsidP="00863652">
      <w:pPr>
        <w:pStyle w:val="ListParagraph"/>
        <w:numPr>
          <w:ilvl w:val="0"/>
          <w:numId w:val="8"/>
        </w:numPr>
        <w:rPr>
          <w:rFonts w:ascii="Times New Roman" w:hAnsi="Times New Roman" w:cs="Times New Roman"/>
          <w:sz w:val="28"/>
          <w:szCs w:val="28"/>
        </w:rPr>
      </w:pPr>
      <w:r w:rsidRPr="004822D8">
        <w:rPr>
          <w:rFonts w:ascii="Times New Roman" w:hAnsi="Times New Roman" w:cs="Times New Roman"/>
          <w:sz w:val="28"/>
          <w:szCs w:val="28"/>
        </w:rPr>
        <w:t>NHANVIEN (</w:t>
      </w:r>
      <w:r w:rsidRPr="004822D8">
        <w:rPr>
          <w:rFonts w:ascii="Times New Roman" w:hAnsi="Times New Roman" w:cs="Times New Roman"/>
          <w:sz w:val="28"/>
          <w:szCs w:val="28"/>
          <w:u w:val="single"/>
        </w:rPr>
        <w:t>MaNV</w:t>
      </w:r>
      <w:r w:rsidRPr="004822D8">
        <w:rPr>
          <w:rFonts w:ascii="Times New Roman" w:hAnsi="Times New Roman" w:cs="Times New Roman"/>
          <w:sz w:val="28"/>
          <w:szCs w:val="28"/>
        </w:rPr>
        <w:t>, TenNV)</w:t>
      </w:r>
    </w:p>
    <w:p w14:paraId="78A5CC63" w14:textId="77777777" w:rsidR="00EF1375" w:rsidRPr="004822D8" w:rsidRDefault="00EF1375" w:rsidP="00863652">
      <w:pPr>
        <w:pStyle w:val="ListParagraph"/>
        <w:numPr>
          <w:ilvl w:val="0"/>
          <w:numId w:val="8"/>
        </w:numPr>
        <w:rPr>
          <w:rFonts w:ascii="Times New Roman" w:hAnsi="Times New Roman" w:cs="Times New Roman"/>
          <w:sz w:val="28"/>
          <w:szCs w:val="28"/>
        </w:rPr>
      </w:pPr>
      <w:r w:rsidRPr="004822D8">
        <w:rPr>
          <w:rFonts w:ascii="Times New Roman" w:hAnsi="Times New Roman" w:cs="Times New Roman"/>
          <w:sz w:val="28"/>
          <w:szCs w:val="28"/>
        </w:rPr>
        <w:t>SANH (</w:t>
      </w:r>
      <w:r w:rsidRPr="004822D8">
        <w:rPr>
          <w:rFonts w:ascii="Times New Roman" w:hAnsi="Times New Roman" w:cs="Times New Roman"/>
          <w:sz w:val="28"/>
          <w:szCs w:val="28"/>
          <w:u w:val="single"/>
        </w:rPr>
        <w:t>MaSanh</w:t>
      </w:r>
      <w:r w:rsidRPr="004822D8">
        <w:rPr>
          <w:rFonts w:ascii="Times New Roman" w:hAnsi="Times New Roman" w:cs="Times New Roman"/>
          <w:sz w:val="28"/>
          <w:szCs w:val="28"/>
        </w:rPr>
        <w:t>, LoaiSanh, TenSanh)</w:t>
      </w:r>
    </w:p>
    <w:p w14:paraId="0B9EF877" w14:textId="77777777" w:rsidR="00EF1375" w:rsidRPr="004822D8" w:rsidRDefault="00EF1375" w:rsidP="00863652">
      <w:pPr>
        <w:pStyle w:val="ListParagraph"/>
        <w:numPr>
          <w:ilvl w:val="0"/>
          <w:numId w:val="8"/>
        </w:numPr>
        <w:rPr>
          <w:rFonts w:ascii="Times New Roman" w:hAnsi="Times New Roman" w:cs="Times New Roman"/>
          <w:sz w:val="28"/>
          <w:szCs w:val="28"/>
        </w:rPr>
      </w:pPr>
      <w:r w:rsidRPr="004822D8">
        <w:rPr>
          <w:rFonts w:ascii="Times New Roman" w:hAnsi="Times New Roman" w:cs="Times New Roman"/>
          <w:sz w:val="28"/>
          <w:szCs w:val="28"/>
        </w:rPr>
        <w:t>THOIGIAN (</w:t>
      </w:r>
      <w:r w:rsidRPr="004822D8">
        <w:rPr>
          <w:rFonts w:ascii="Times New Roman" w:hAnsi="Times New Roman" w:cs="Times New Roman"/>
          <w:sz w:val="28"/>
          <w:szCs w:val="28"/>
          <w:u w:val="single"/>
        </w:rPr>
        <w:t>MaTg</w:t>
      </w:r>
      <w:r w:rsidRPr="004822D8">
        <w:rPr>
          <w:rFonts w:ascii="Times New Roman" w:hAnsi="Times New Roman" w:cs="Times New Roman"/>
          <w:sz w:val="28"/>
          <w:szCs w:val="28"/>
        </w:rPr>
        <w:t>, NgayLap, NgayToChuc)</w:t>
      </w:r>
    </w:p>
    <w:p w14:paraId="6CAEA281" w14:textId="77777777" w:rsidR="00EF1375" w:rsidRPr="004822D8" w:rsidRDefault="00EF1375" w:rsidP="00863652">
      <w:pPr>
        <w:pStyle w:val="ListParagraph"/>
        <w:numPr>
          <w:ilvl w:val="0"/>
          <w:numId w:val="8"/>
        </w:numPr>
        <w:rPr>
          <w:rFonts w:ascii="Times New Roman" w:hAnsi="Times New Roman" w:cs="Times New Roman"/>
          <w:sz w:val="28"/>
          <w:szCs w:val="28"/>
        </w:rPr>
      </w:pPr>
      <w:r w:rsidRPr="004822D8">
        <w:rPr>
          <w:rFonts w:ascii="Times New Roman" w:hAnsi="Times New Roman" w:cs="Times New Roman"/>
          <w:sz w:val="28"/>
          <w:szCs w:val="28"/>
        </w:rPr>
        <w:lastRenderedPageBreak/>
        <w:t>HOPDONG (</w:t>
      </w:r>
      <w:r w:rsidRPr="004822D8">
        <w:rPr>
          <w:rFonts w:ascii="Times New Roman" w:hAnsi="Times New Roman" w:cs="Times New Roman"/>
          <w:sz w:val="28"/>
          <w:szCs w:val="28"/>
          <w:u w:val="single"/>
        </w:rPr>
        <w:t>MaHopDong</w:t>
      </w:r>
      <w:r w:rsidRPr="004822D8">
        <w:rPr>
          <w:rFonts w:ascii="Times New Roman" w:hAnsi="Times New Roman" w:cs="Times New Roman"/>
          <w:sz w:val="28"/>
          <w:szCs w:val="28"/>
        </w:rPr>
        <w:t>, MaKH, MaTg, MaNV, MaSanh, TienCoc, MaThucDon, MaDichVu, SoLuongBan, SoLuongNV, Ca)</w:t>
      </w:r>
    </w:p>
    <w:p w14:paraId="029D0E53" w14:textId="77777777" w:rsidR="00EF1375" w:rsidRPr="004822D8" w:rsidRDefault="00EF1375" w:rsidP="00863652">
      <w:pPr>
        <w:pStyle w:val="ListParagraph"/>
        <w:numPr>
          <w:ilvl w:val="0"/>
          <w:numId w:val="8"/>
        </w:numPr>
        <w:rPr>
          <w:rFonts w:ascii="Times New Roman" w:hAnsi="Times New Roman" w:cs="Times New Roman"/>
          <w:sz w:val="28"/>
          <w:szCs w:val="28"/>
        </w:rPr>
      </w:pPr>
      <w:r w:rsidRPr="004822D8">
        <w:rPr>
          <w:rFonts w:ascii="Times New Roman" w:hAnsi="Times New Roman" w:cs="Times New Roman"/>
          <w:sz w:val="28"/>
          <w:szCs w:val="28"/>
        </w:rPr>
        <w:t>THUCDON (</w:t>
      </w:r>
      <w:r w:rsidRPr="004822D8">
        <w:rPr>
          <w:rFonts w:ascii="Times New Roman" w:hAnsi="Times New Roman" w:cs="Times New Roman"/>
          <w:sz w:val="28"/>
          <w:szCs w:val="28"/>
          <w:u w:val="single"/>
        </w:rPr>
        <w:t>MaThucDon</w:t>
      </w:r>
      <w:r w:rsidRPr="004822D8">
        <w:rPr>
          <w:rFonts w:ascii="Times New Roman" w:hAnsi="Times New Roman" w:cs="Times New Roman"/>
          <w:sz w:val="28"/>
          <w:szCs w:val="28"/>
        </w:rPr>
        <w:t>, MonKhaiVi, MonChinh1, MonChinh2, MonChinh3, MonChinh4, Lau, TrangMieng, Bia, NuocNgot, GiaThucDon)</w:t>
      </w:r>
    </w:p>
    <w:p w14:paraId="5E3B4983" w14:textId="77777777" w:rsidR="00EF1375" w:rsidRPr="004822D8" w:rsidRDefault="00EF1375" w:rsidP="00863652">
      <w:pPr>
        <w:pStyle w:val="ListParagraph"/>
        <w:numPr>
          <w:ilvl w:val="0"/>
          <w:numId w:val="8"/>
        </w:numPr>
        <w:rPr>
          <w:rFonts w:ascii="Times New Roman" w:hAnsi="Times New Roman" w:cs="Times New Roman"/>
          <w:sz w:val="28"/>
          <w:szCs w:val="28"/>
        </w:rPr>
      </w:pPr>
      <w:r w:rsidRPr="004822D8">
        <w:rPr>
          <w:rFonts w:ascii="Times New Roman" w:hAnsi="Times New Roman" w:cs="Times New Roman"/>
          <w:sz w:val="28"/>
          <w:szCs w:val="28"/>
        </w:rPr>
        <w:t>DICHVU (</w:t>
      </w:r>
      <w:r w:rsidRPr="004822D8">
        <w:rPr>
          <w:rFonts w:ascii="Times New Roman" w:hAnsi="Times New Roman" w:cs="Times New Roman"/>
          <w:sz w:val="28"/>
          <w:szCs w:val="28"/>
          <w:u w:val="single"/>
        </w:rPr>
        <w:t>MaDichVu</w:t>
      </w:r>
      <w:r w:rsidRPr="004822D8">
        <w:rPr>
          <w:rFonts w:ascii="Times New Roman" w:hAnsi="Times New Roman" w:cs="Times New Roman"/>
          <w:sz w:val="28"/>
          <w:szCs w:val="28"/>
        </w:rPr>
        <w:t>, Ruou, BanhKem, MC, BanNhac, CaSi, DJ, GiaDichVu)</w:t>
      </w:r>
    </w:p>
    <w:p w14:paraId="23800BBF" w14:textId="77777777" w:rsidR="00EF1375" w:rsidRPr="004822D8" w:rsidRDefault="00EF1375" w:rsidP="00863652">
      <w:pPr>
        <w:pStyle w:val="ListParagraph"/>
        <w:numPr>
          <w:ilvl w:val="0"/>
          <w:numId w:val="8"/>
        </w:numPr>
        <w:rPr>
          <w:rFonts w:ascii="Times New Roman" w:hAnsi="Times New Roman" w:cs="Times New Roman"/>
          <w:sz w:val="28"/>
          <w:szCs w:val="28"/>
        </w:rPr>
      </w:pPr>
      <w:r w:rsidRPr="004822D8">
        <w:rPr>
          <w:rFonts w:ascii="Times New Roman" w:hAnsi="Times New Roman" w:cs="Times New Roman"/>
          <w:sz w:val="28"/>
          <w:szCs w:val="28"/>
        </w:rPr>
        <w:t>THAMSO (SoLuongBanToiDa, DonGiaToiThieu, GhiChu, TiSoPhat, TienCocToiThieu)</w:t>
      </w:r>
    </w:p>
    <w:p w14:paraId="024F711D" w14:textId="77777777" w:rsidR="00EF1375" w:rsidRPr="004822D8" w:rsidRDefault="00EF1375" w:rsidP="00863652">
      <w:pPr>
        <w:pStyle w:val="ListParagraph"/>
        <w:numPr>
          <w:ilvl w:val="0"/>
          <w:numId w:val="2"/>
        </w:numPr>
        <w:rPr>
          <w:rFonts w:ascii="Times New Roman" w:hAnsi="Times New Roman" w:cs="Times New Roman"/>
          <w:sz w:val="28"/>
          <w:szCs w:val="28"/>
        </w:rPr>
      </w:pPr>
      <w:r w:rsidRPr="004822D8">
        <w:rPr>
          <w:rFonts w:ascii="Times New Roman" w:hAnsi="Times New Roman" w:cs="Times New Roman"/>
          <w:sz w:val="28"/>
          <w:szCs w:val="28"/>
        </w:rPr>
        <w:t>Các thuộc tính trừu tượng: MaThucDon, MaDichVu</w:t>
      </w:r>
    </w:p>
    <w:p w14:paraId="3CB30707" w14:textId="77777777" w:rsidR="00EF1375" w:rsidRPr="004822D8" w:rsidRDefault="00EF1375" w:rsidP="00EF1375">
      <w:pPr>
        <w:ind w:left="1080"/>
        <w:rPr>
          <w:rFonts w:ascii="Times New Roman" w:hAnsi="Times New Roman" w:cs="Times New Roman"/>
          <w:sz w:val="28"/>
          <w:szCs w:val="28"/>
        </w:rPr>
      </w:pPr>
      <w:ins w:id="26" w:author="THU THIEN" w:date="2018-07-02T01:23:00Z">
        <w:r w:rsidRPr="004822D8">
          <w:rPr>
            <w:rFonts w:ascii="Times New Roman" w:hAnsi="Times New Roman" w:cs="Times New Roman"/>
            <w:noProof/>
            <w:sz w:val="28"/>
            <w:szCs w:val="28"/>
          </w:rPr>
          <w:drawing>
            <wp:inline distT="0" distB="0" distL="0" distR="0" wp14:anchorId="1527D504" wp14:editId="3423BB44">
              <wp:extent cx="5048250" cy="3354319"/>
              <wp:effectExtent l="0" t="0" r="0" b="0"/>
              <wp:docPr id="27" name="Hình ảnh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1058" t="29362" r="40705" b="13626"/>
                      <a:stretch/>
                    </pic:blipFill>
                    <pic:spPr bwMode="auto">
                      <a:xfrm>
                        <a:off x="0" y="0"/>
                        <a:ext cx="5059882" cy="3362048"/>
                      </a:xfrm>
                      <a:prstGeom prst="rect">
                        <a:avLst/>
                      </a:prstGeom>
                      <a:ln>
                        <a:noFill/>
                      </a:ln>
                      <a:extLst>
                        <a:ext uri="{53640926-AAD7-44D8-BBD7-CCE9431645EC}">
                          <a14:shadowObscured xmlns:a14="http://schemas.microsoft.com/office/drawing/2010/main"/>
                        </a:ext>
                      </a:extLst>
                    </pic:spPr>
                  </pic:pic>
                </a:graphicData>
              </a:graphic>
            </wp:inline>
          </w:drawing>
        </w:r>
      </w:ins>
    </w:p>
    <w:p w14:paraId="3B2178CE" w14:textId="77777777" w:rsidR="00EF1375" w:rsidRPr="004822D8" w:rsidRDefault="00EF1375" w:rsidP="009C1CBD">
      <w:pPr>
        <w:pStyle w:val="ListParagraph"/>
        <w:numPr>
          <w:ilvl w:val="2"/>
          <w:numId w:val="21"/>
        </w:numPr>
        <w:rPr>
          <w:rFonts w:ascii="Times New Roman" w:hAnsi="Times New Roman" w:cs="Times New Roman"/>
          <w:b/>
          <w:sz w:val="28"/>
          <w:szCs w:val="28"/>
        </w:rPr>
      </w:pPr>
      <w:r w:rsidRPr="004822D8">
        <w:rPr>
          <w:rFonts w:ascii="Times New Roman" w:hAnsi="Times New Roman" w:cs="Times New Roman"/>
          <w:b/>
          <w:sz w:val="28"/>
          <w:szCs w:val="28"/>
        </w:rPr>
        <w:t>Tiếp nhận yêu cầu “Lập hoá đơn”</w:t>
      </w:r>
    </w:p>
    <w:p w14:paraId="0E24387A" w14:textId="77777777" w:rsidR="00EF1375" w:rsidRPr="004822D8" w:rsidRDefault="00EF1375" w:rsidP="00863652">
      <w:pPr>
        <w:pStyle w:val="ListParagraph"/>
        <w:numPr>
          <w:ilvl w:val="0"/>
          <w:numId w:val="6"/>
        </w:numPr>
        <w:ind w:left="1440"/>
        <w:rPr>
          <w:rFonts w:ascii="Times New Roman" w:hAnsi="Times New Roman" w:cs="Times New Roman"/>
          <w:sz w:val="28"/>
          <w:szCs w:val="28"/>
        </w:rPr>
      </w:pPr>
      <w:r w:rsidRPr="004822D8">
        <w:rPr>
          <w:rFonts w:ascii="Times New Roman" w:hAnsi="Times New Roman" w:cs="Times New Roman"/>
          <w:sz w:val="28"/>
          <w:szCs w:val="28"/>
        </w:rPr>
        <w:t>Thiết kế dữ liệu theo tính đúng đắn:</w:t>
      </w:r>
    </w:p>
    <w:p w14:paraId="1E97584B" w14:textId="77777777" w:rsidR="00EF1375" w:rsidRPr="004822D8" w:rsidRDefault="00EF1375" w:rsidP="00863652">
      <w:pPr>
        <w:pStyle w:val="ListParagraph"/>
        <w:numPr>
          <w:ilvl w:val="0"/>
          <w:numId w:val="2"/>
        </w:numPr>
        <w:rPr>
          <w:rFonts w:ascii="Times New Roman" w:hAnsi="Times New Roman" w:cs="Times New Roman"/>
          <w:sz w:val="28"/>
          <w:szCs w:val="28"/>
        </w:rPr>
      </w:pPr>
      <w:r w:rsidRPr="004822D8">
        <w:rPr>
          <w:rFonts w:ascii="Times New Roman" w:hAnsi="Times New Roman" w:cs="Times New Roman"/>
          <w:sz w:val="28"/>
          <w:szCs w:val="28"/>
        </w:rPr>
        <w:t>Các thuộc tính mới: NgayLapHD, TienThucDon, TienDichVu, TienSanh, TienPhat, TongTienHD, ConLai.</w:t>
      </w:r>
    </w:p>
    <w:p w14:paraId="2F230306" w14:textId="77777777" w:rsidR="00EF1375" w:rsidRPr="004822D8" w:rsidRDefault="00EF1375" w:rsidP="00863652">
      <w:pPr>
        <w:pStyle w:val="ListParagraph"/>
        <w:numPr>
          <w:ilvl w:val="0"/>
          <w:numId w:val="2"/>
        </w:numPr>
        <w:rPr>
          <w:rFonts w:ascii="Times New Roman" w:hAnsi="Times New Roman" w:cs="Times New Roman"/>
          <w:sz w:val="28"/>
          <w:szCs w:val="28"/>
        </w:rPr>
      </w:pPr>
      <w:r w:rsidRPr="004822D8">
        <w:rPr>
          <w:rFonts w:ascii="Times New Roman" w:hAnsi="Times New Roman" w:cs="Times New Roman"/>
          <w:sz w:val="28"/>
          <w:szCs w:val="28"/>
        </w:rPr>
        <w:t>Thiết kế dữ liệu:</w:t>
      </w:r>
    </w:p>
    <w:p w14:paraId="6D37C57C" w14:textId="77777777" w:rsidR="00EF1375" w:rsidRPr="004822D8" w:rsidRDefault="00EF1375" w:rsidP="00863652">
      <w:pPr>
        <w:pStyle w:val="ListParagraph"/>
        <w:numPr>
          <w:ilvl w:val="0"/>
          <w:numId w:val="10"/>
        </w:numPr>
        <w:rPr>
          <w:rFonts w:ascii="Times New Roman" w:hAnsi="Times New Roman" w:cs="Times New Roman"/>
          <w:sz w:val="28"/>
          <w:szCs w:val="28"/>
        </w:rPr>
      </w:pPr>
      <w:r w:rsidRPr="004822D8">
        <w:rPr>
          <w:rFonts w:ascii="Times New Roman" w:hAnsi="Times New Roman" w:cs="Times New Roman"/>
          <w:sz w:val="28"/>
          <w:szCs w:val="28"/>
        </w:rPr>
        <w:t>KHACHHANG (</w:t>
      </w:r>
      <w:r w:rsidRPr="004822D8">
        <w:rPr>
          <w:rFonts w:ascii="Times New Roman" w:hAnsi="Times New Roman" w:cs="Times New Roman"/>
          <w:sz w:val="28"/>
          <w:szCs w:val="28"/>
          <w:u w:val="single"/>
        </w:rPr>
        <w:t>MaKH</w:t>
      </w:r>
      <w:r w:rsidRPr="004822D8">
        <w:rPr>
          <w:rFonts w:ascii="Times New Roman" w:hAnsi="Times New Roman" w:cs="Times New Roman"/>
          <w:sz w:val="28"/>
          <w:szCs w:val="28"/>
        </w:rPr>
        <w:t>, TenKH, TenChuRe, TenCoDau, DiaChi, DienThoai, Email)</w:t>
      </w:r>
    </w:p>
    <w:p w14:paraId="0FA00AC1" w14:textId="77777777" w:rsidR="00EF1375" w:rsidRPr="004822D8" w:rsidRDefault="00EF1375" w:rsidP="00863652">
      <w:pPr>
        <w:pStyle w:val="ListParagraph"/>
        <w:numPr>
          <w:ilvl w:val="0"/>
          <w:numId w:val="10"/>
        </w:numPr>
        <w:rPr>
          <w:rFonts w:ascii="Times New Roman" w:hAnsi="Times New Roman" w:cs="Times New Roman"/>
          <w:sz w:val="28"/>
          <w:szCs w:val="28"/>
        </w:rPr>
      </w:pPr>
      <w:r w:rsidRPr="004822D8">
        <w:rPr>
          <w:rFonts w:ascii="Times New Roman" w:hAnsi="Times New Roman" w:cs="Times New Roman"/>
          <w:sz w:val="28"/>
          <w:szCs w:val="28"/>
        </w:rPr>
        <w:t xml:space="preserve">NHANVIEN </w:t>
      </w:r>
      <w:r w:rsidRPr="004822D8">
        <w:rPr>
          <w:rFonts w:ascii="Times New Roman" w:hAnsi="Times New Roman" w:cs="Times New Roman"/>
          <w:sz w:val="28"/>
          <w:szCs w:val="28"/>
          <w:u w:val="single"/>
        </w:rPr>
        <w:t>(MaNV</w:t>
      </w:r>
      <w:r w:rsidRPr="004822D8">
        <w:rPr>
          <w:rFonts w:ascii="Times New Roman" w:hAnsi="Times New Roman" w:cs="Times New Roman"/>
          <w:sz w:val="28"/>
          <w:szCs w:val="28"/>
        </w:rPr>
        <w:t>, TenNV)</w:t>
      </w:r>
    </w:p>
    <w:p w14:paraId="09C94663" w14:textId="77777777" w:rsidR="00EF1375" w:rsidRPr="004822D8" w:rsidRDefault="00EF1375" w:rsidP="00863652">
      <w:pPr>
        <w:pStyle w:val="ListParagraph"/>
        <w:numPr>
          <w:ilvl w:val="0"/>
          <w:numId w:val="10"/>
        </w:numPr>
        <w:rPr>
          <w:rFonts w:ascii="Times New Roman" w:hAnsi="Times New Roman" w:cs="Times New Roman"/>
          <w:sz w:val="28"/>
          <w:szCs w:val="28"/>
        </w:rPr>
      </w:pPr>
      <w:r w:rsidRPr="004822D8">
        <w:rPr>
          <w:rFonts w:ascii="Times New Roman" w:hAnsi="Times New Roman" w:cs="Times New Roman"/>
          <w:sz w:val="28"/>
          <w:szCs w:val="28"/>
        </w:rPr>
        <w:t>SANH (</w:t>
      </w:r>
      <w:r w:rsidRPr="004822D8">
        <w:rPr>
          <w:rFonts w:ascii="Times New Roman" w:hAnsi="Times New Roman" w:cs="Times New Roman"/>
          <w:sz w:val="28"/>
          <w:szCs w:val="28"/>
          <w:u w:val="single"/>
        </w:rPr>
        <w:t>MaSanh</w:t>
      </w:r>
      <w:r w:rsidRPr="004822D8">
        <w:rPr>
          <w:rFonts w:ascii="Times New Roman" w:hAnsi="Times New Roman" w:cs="Times New Roman"/>
          <w:sz w:val="28"/>
          <w:szCs w:val="28"/>
        </w:rPr>
        <w:t>, LoaiSanh, TenSanh)</w:t>
      </w:r>
    </w:p>
    <w:p w14:paraId="099E0741" w14:textId="77777777" w:rsidR="00EF1375" w:rsidRPr="004822D8" w:rsidRDefault="00EF1375" w:rsidP="00863652">
      <w:pPr>
        <w:pStyle w:val="ListParagraph"/>
        <w:numPr>
          <w:ilvl w:val="0"/>
          <w:numId w:val="10"/>
        </w:numPr>
        <w:rPr>
          <w:rFonts w:ascii="Times New Roman" w:hAnsi="Times New Roman" w:cs="Times New Roman"/>
          <w:sz w:val="28"/>
          <w:szCs w:val="28"/>
        </w:rPr>
      </w:pPr>
      <w:r w:rsidRPr="004822D8">
        <w:rPr>
          <w:rFonts w:ascii="Times New Roman" w:hAnsi="Times New Roman" w:cs="Times New Roman"/>
          <w:sz w:val="28"/>
          <w:szCs w:val="28"/>
        </w:rPr>
        <w:lastRenderedPageBreak/>
        <w:t>THOIGIAN (</w:t>
      </w:r>
      <w:r w:rsidRPr="004822D8">
        <w:rPr>
          <w:rFonts w:ascii="Times New Roman" w:hAnsi="Times New Roman" w:cs="Times New Roman"/>
          <w:sz w:val="28"/>
          <w:szCs w:val="28"/>
          <w:u w:val="single"/>
        </w:rPr>
        <w:t>MaTg</w:t>
      </w:r>
      <w:r w:rsidRPr="004822D8">
        <w:rPr>
          <w:rFonts w:ascii="Times New Roman" w:hAnsi="Times New Roman" w:cs="Times New Roman"/>
          <w:sz w:val="28"/>
          <w:szCs w:val="28"/>
        </w:rPr>
        <w:t>, NgayLap, NgayToChuc)</w:t>
      </w:r>
    </w:p>
    <w:p w14:paraId="0E890070" w14:textId="77777777" w:rsidR="00EF1375" w:rsidRPr="004822D8" w:rsidRDefault="00EF1375" w:rsidP="00863652">
      <w:pPr>
        <w:pStyle w:val="ListParagraph"/>
        <w:numPr>
          <w:ilvl w:val="0"/>
          <w:numId w:val="10"/>
        </w:numPr>
        <w:rPr>
          <w:rFonts w:ascii="Times New Roman" w:hAnsi="Times New Roman" w:cs="Times New Roman"/>
          <w:sz w:val="28"/>
          <w:szCs w:val="28"/>
        </w:rPr>
      </w:pPr>
      <w:r w:rsidRPr="004822D8">
        <w:rPr>
          <w:rFonts w:ascii="Times New Roman" w:hAnsi="Times New Roman" w:cs="Times New Roman"/>
          <w:sz w:val="28"/>
          <w:szCs w:val="28"/>
        </w:rPr>
        <w:t>HOPDONG (</w:t>
      </w:r>
      <w:r w:rsidRPr="004822D8">
        <w:rPr>
          <w:rFonts w:ascii="Times New Roman" w:hAnsi="Times New Roman" w:cs="Times New Roman"/>
          <w:sz w:val="28"/>
          <w:szCs w:val="28"/>
          <w:u w:val="single"/>
        </w:rPr>
        <w:t>MaHopDong</w:t>
      </w:r>
      <w:r w:rsidRPr="004822D8">
        <w:rPr>
          <w:rFonts w:ascii="Times New Roman" w:hAnsi="Times New Roman" w:cs="Times New Roman"/>
          <w:sz w:val="28"/>
          <w:szCs w:val="28"/>
        </w:rPr>
        <w:t>, MaKH, MaTg, MaNV, MaSanh, TienCoc, MaThucDon, MaDichVu, SoLuongBan, SoLuongNV, Ca)</w:t>
      </w:r>
    </w:p>
    <w:p w14:paraId="38E28887" w14:textId="77777777" w:rsidR="00EF1375" w:rsidRPr="004822D8" w:rsidRDefault="00EF1375" w:rsidP="00863652">
      <w:pPr>
        <w:pStyle w:val="ListParagraph"/>
        <w:numPr>
          <w:ilvl w:val="0"/>
          <w:numId w:val="10"/>
        </w:numPr>
        <w:rPr>
          <w:rFonts w:ascii="Times New Roman" w:hAnsi="Times New Roman" w:cs="Times New Roman"/>
          <w:sz w:val="28"/>
          <w:szCs w:val="28"/>
        </w:rPr>
      </w:pPr>
      <w:r w:rsidRPr="004822D8">
        <w:rPr>
          <w:rFonts w:ascii="Times New Roman" w:hAnsi="Times New Roman" w:cs="Times New Roman"/>
          <w:sz w:val="28"/>
          <w:szCs w:val="28"/>
        </w:rPr>
        <w:t xml:space="preserve">THUCDON </w:t>
      </w:r>
      <w:r w:rsidRPr="004822D8">
        <w:rPr>
          <w:rFonts w:ascii="Times New Roman" w:hAnsi="Times New Roman" w:cs="Times New Roman"/>
          <w:sz w:val="28"/>
          <w:szCs w:val="28"/>
          <w:u w:val="single"/>
        </w:rPr>
        <w:t>(MaThucDon</w:t>
      </w:r>
      <w:r w:rsidRPr="004822D8">
        <w:rPr>
          <w:rFonts w:ascii="Times New Roman" w:hAnsi="Times New Roman" w:cs="Times New Roman"/>
          <w:sz w:val="28"/>
          <w:szCs w:val="28"/>
        </w:rPr>
        <w:t>, MonKhaiVi, MonChinh1, MonChinh2, MonChinh3, MonChinh4, Lau, TrangMieng, Bia, NuocNgot, GiaThucDon)</w:t>
      </w:r>
    </w:p>
    <w:p w14:paraId="659C7397" w14:textId="77777777" w:rsidR="00EF1375" w:rsidRPr="004822D8" w:rsidRDefault="00EF1375" w:rsidP="00863652">
      <w:pPr>
        <w:pStyle w:val="ListParagraph"/>
        <w:numPr>
          <w:ilvl w:val="0"/>
          <w:numId w:val="10"/>
        </w:numPr>
        <w:rPr>
          <w:rFonts w:ascii="Times New Roman" w:hAnsi="Times New Roman" w:cs="Times New Roman"/>
          <w:sz w:val="28"/>
          <w:szCs w:val="28"/>
        </w:rPr>
      </w:pPr>
      <w:r w:rsidRPr="004822D8">
        <w:rPr>
          <w:rFonts w:ascii="Times New Roman" w:hAnsi="Times New Roman" w:cs="Times New Roman"/>
          <w:sz w:val="28"/>
          <w:szCs w:val="28"/>
        </w:rPr>
        <w:t>DICHVU (</w:t>
      </w:r>
      <w:r w:rsidRPr="004822D8">
        <w:rPr>
          <w:rFonts w:ascii="Times New Roman" w:hAnsi="Times New Roman" w:cs="Times New Roman"/>
          <w:sz w:val="28"/>
          <w:szCs w:val="28"/>
          <w:u w:val="single"/>
        </w:rPr>
        <w:t>MaDichVu</w:t>
      </w:r>
      <w:r w:rsidRPr="004822D8">
        <w:rPr>
          <w:rFonts w:ascii="Times New Roman" w:hAnsi="Times New Roman" w:cs="Times New Roman"/>
          <w:sz w:val="28"/>
          <w:szCs w:val="28"/>
        </w:rPr>
        <w:t>, Ruou, BanhKem, MC, BanNhac, CaSi, DJ, GiaDichVu)</w:t>
      </w:r>
    </w:p>
    <w:p w14:paraId="3E0B4BCF" w14:textId="77777777" w:rsidR="00EF1375" w:rsidRPr="004822D8" w:rsidRDefault="00EF1375" w:rsidP="00863652">
      <w:pPr>
        <w:pStyle w:val="ListParagraph"/>
        <w:numPr>
          <w:ilvl w:val="0"/>
          <w:numId w:val="10"/>
        </w:numPr>
        <w:rPr>
          <w:rFonts w:ascii="Times New Roman" w:hAnsi="Times New Roman" w:cs="Times New Roman"/>
          <w:sz w:val="28"/>
          <w:szCs w:val="28"/>
        </w:rPr>
      </w:pPr>
      <w:r w:rsidRPr="004822D8">
        <w:rPr>
          <w:rFonts w:ascii="Times New Roman" w:hAnsi="Times New Roman" w:cs="Times New Roman"/>
          <w:sz w:val="28"/>
          <w:szCs w:val="28"/>
        </w:rPr>
        <w:t xml:space="preserve">HOADON </w:t>
      </w:r>
      <w:r w:rsidRPr="004822D8">
        <w:rPr>
          <w:rFonts w:ascii="Times New Roman" w:hAnsi="Times New Roman" w:cs="Times New Roman"/>
          <w:sz w:val="28"/>
          <w:szCs w:val="28"/>
          <w:u w:val="single"/>
        </w:rPr>
        <w:t>(MaHD</w:t>
      </w:r>
      <w:r w:rsidRPr="004822D8">
        <w:rPr>
          <w:rFonts w:ascii="Times New Roman" w:hAnsi="Times New Roman" w:cs="Times New Roman"/>
          <w:sz w:val="28"/>
          <w:szCs w:val="28"/>
        </w:rPr>
        <w:t>, NgayLapHD, MaHopDong, TienThucDon, TienDichVu, TienSanh, TienPhat, TongTienHD, ConLai)</w:t>
      </w:r>
    </w:p>
    <w:p w14:paraId="526829E0" w14:textId="77777777" w:rsidR="00EF1375" w:rsidRPr="004822D8" w:rsidRDefault="00EF1375" w:rsidP="00863652">
      <w:pPr>
        <w:pStyle w:val="ListParagraph"/>
        <w:numPr>
          <w:ilvl w:val="0"/>
          <w:numId w:val="10"/>
        </w:numPr>
        <w:rPr>
          <w:rFonts w:ascii="Times New Roman" w:hAnsi="Times New Roman" w:cs="Times New Roman"/>
          <w:sz w:val="28"/>
          <w:szCs w:val="28"/>
        </w:rPr>
      </w:pPr>
      <w:r w:rsidRPr="004822D8">
        <w:rPr>
          <w:rFonts w:ascii="Times New Roman" w:hAnsi="Times New Roman" w:cs="Times New Roman"/>
          <w:sz w:val="28"/>
          <w:szCs w:val="28"/>
        </w:rPr>
        <w:t>THAMSO (SoLuongBanToiDa, DonGiaToiThieu, GhiChu, TiSoPhat, TienCocToiThieu)</w:t>
      </w:r>
    </w:p>
    <w:p w14:paraId="011B62E0" w14:textId="77777777" w:rsidR="00EF1375" w:rsidRPr="004822D8" w:rsidRDefault="00EF1375" w:rsidP="00863652">
      <w:pPr>
        <w:pStyle w:val="ListParagraph"/>
        <w:numPr>
          <w:ilvl w:val="0"/>
          <w:numId w:val="2"/>
        </w:numPr>
        <w:rPr>
          <w:rFonts w:ascii="Times New Roman" w:hAnsi="Times New Roman" w:cs="Times New Roman"/>
          <w:sz w:val="28"/>
          <w:szCs w:val="28"/>
        </w:rPr>
      </w:pPr>
      <w:r w:rsidRPr="004822D8">
        <w:rPr>
          <w:rFonts w:ascii="Times New Roman" w:hAnsi="Times New Roman" w:cs="Times New Roman"/>
          <w:sz w:val="28"/>
          <w:szCs w:val="28"/>
        </w:rPr>
        <w:t>Các thuộc tính trừu tượng: MaHD</w:t>
      </w:r>
    </w:p>
    <w:p w14:paraId="12ACDF74" w14:textId="77777777" w:rsidR="00EF1375" w:rsidRPr="004822D8" w:rsidRDefault="00EF1375" w:rsidP="00863652">
      <w:pPr>
        <w:pStyle w:val="ListParagraph"/>
        <w:numPr>
          <w:ilvl w:val="0"/>
          <w:numId w:val="6"/>
        </w:numPr>
        <w:ind w:left="1440"/>
        <w:rPr>
          <w:rFonts w:ascii="Times New Roman" w:hAnsi="Times New Roman" w:cs="Times New Roman"/>
          <w:sz w:val="28"/>
          <w:szCs w:val="28"/>
        </w:rPr>
      </w:pPr>
      <w:r w:rsidRPr="004822D8">
        <w:rPr>
          <w:rFonts w:ascii="Times New Roman" w:hAnsi="Times New Roman" w:cs="Times New Roman"/>
          <w:sz w:val="28"/>
          <w:szCs w:val="28"/>
        </w:rPr>
        <w:t>Thiết kế dữ liệu theo tính tiến hoá:</w:t>
      </w:r>
    </w:p>
    <w:p w14:paraId="0D0521D6" w14:textId="77777777" w:rsidR="00EF1375" w:rsidRPr="004822D8" w:rsidRDefault="00EF1375" w:rsidP="00863652">
      <w:pPr>
        <w:pStyle w:val="ListParagraph"/>
        <w:numPr>
          <w:ilvl w:val="0"/>
          <w:numId w:val="2"/>
        </w:numPr>
        <w:rPr>
          <w:rFonts w:ascii="Times New Roman" w:hAnsi="Times New Roman" w:cs="Times New Roman"/>
          <w:sz w:val="28"/>
          <w:szCs w:val="28"/>
        </w:rPr>
      </w:pPr>
      <w:r w:rsidRPr="004822D8">
        <w:rPr>
          <w:rFonts w:ascii="Times New Roman" w:hAnsi="Times New Roman" w:cs="Times New Roman"/>
          <w:sz w:val="28"/>
          <w:szCs w:val="28"/>
        </w:rPr>
        <w:t>Các thuộc tính mới: ApDungPhat</w:t>
      </w:r>
    </w:p>
    <w:p w14:paraId="18EFD2AB" w14:textId="77777777" w:rsidR="00EF1375" w:rsidRPr="004822D8" w:rsidRDefault="00EF1375" w:rsidP="00863652">
      <w:pPr>
        <w:pStyle w:val="ListParagraph"/>
        <w:numPr>
          <w:ilvl w:val="0"/>
          <w:numId w:val="2"/>
        </w:numPr>
        <w:rPr>
          <w:rFonts w:ascii="Times New Roman" w:hAnsi="Times New Roman" w:cs="Times New Roman"/>
          <w:sz w:val="28"/>
          <w:szCs w:val="28"/>
        </w:rPr>
      </w:pPr>
      <w:r w:rsidRPr="004822D8">
        <w:rPr>
          <w:rFonts w:ascii="Times New Roman" w:hAnsi="Times New Roman" w:cs="Times New Roman"/>
          <w:sz w:val="28"/>
          <w:szCs w:val="28"/>
        </w:rPr>
        <w:t>Thiết kế dữ liệu</w:t>
      </w:r>
    </w:p>
    <w:p w14:paraId="4371A3A1" w14:textId="77777777" w:rsidR="00EF1375" w:rsidRPr="004822D8" w:rsidRDefault="00EF1375" w:rsidP="00863652">
      <w:pPr>
        <w:pStyle w:val="ListParagraph"/>
        <w:numPr>
          <w:ilvl w:val="0"/>
          <w:numId w:val="11"/>
        </w:numPr>
        <w:tabs>
          <w:tab w:val="left" w:pos="810"/>
        </w:tabs>
        <w:ind w:left="2160"/>
        <w:rPr>
          <w:rFonts w:ascii="Times New Roman" w:hAnsi="Times New Roman" w:cs="Times New Roman"/>
          <w:sz w:val="28"/>
          <w:szCs w:val="28"/>
        </w:rPr>
      </w:pPr>
      <w:r w:rsidRPr="004822D8">
        <w:rPr>
          <w:rFonts w:ascii="Times New Roman" w:hAnsi="Times New Roman" w:cs="Times New Roman"/>
          <w:sz w:val="28"/>
          <w:szCs w:val="28"/>
        </w:rPr>
        <w:t>KHACHHANG (</w:t>
      </w:r>
      <w:r w:rsidRPr="004822D8">
        <w:rPr>
          <w:rFonts w:ascii="Times New Roman" w:hAnsi="Times New Roman" w:cs="Times New Roman"/>
          <w:sz w:val="28"/>
          <w:szCs w:val="28"/>
          <w:u w:val="single"/>
        </w:rPr>
        <w:t>MaKH</w:t>
      </w:r>
      <w:r w:rsidRPr="004822D8">
        <w:rPr>
          <w:rFonts w:ascii="Times New Roman" w:hAnsi="Times New Roman" w:cs="Times New Roman"/>
          <w:sz w:val="28"/>
          <w:szCs w:val="28"/>
        </w:rPr>
        <w:t>, TenKH, TenChuRe, TenCoDau, DiaChi, DienThoai, Email)</w:t>
      </w:r>
    </w:p>
    <w:p w14:paraId="799F2DD7" w14:textId="77777777" w:rsidR="00EF1375" w:rsidRPr="004822D8" w:rsidRDefault="00EF1375" w:rsidP="00863652">
      <w:pPr>
        <w:pStyle w:val="ListParagraph"/>
        <w:numPr>
          <w:ilvl w:val="0"/>
          <w:numId w:val="11"/>
        </w:numPr>
        <w:tabs>
          <w:tab w:val="left" w:pos="810"/>
        </w:tabs>
        <w:ind w:left="2160"/>
        <w:rPr>
          <w:rFonts w:ascii="Times New Roman" w:hAnsi="Times New Roman" w:cs="Times New Roman"/>
          <w:sz w:val="28"/>
          <w:szCs w:val="28"/>
        </w:rPr>
      </w:pPr>
      <w:r w:rsidRPr="004822D8">
        <w:rPr>
          <w:rFonts w:ascii="Times New Roman" w:hAnsi="Times New Roman" w:cs="Times New Roman"/>
          <w:sz w:val="28"/>
          <w:szCs w:val="28"/>
        </w:rPr>
        <w:t>NHANVIEN (</w:t>
      </w:r>
      <w:r w:rsidRPr="004822D8">
        <w:rPr>
          <w:rFonts w:ascii="Times New Roman" w:hAnsi="Times New Roman" w:cs="Times New Roman"/>
          <w:sz w:val="28"/>
          <w:szCs w:val="28"/>
          <w:u w:val="single"/>
        </w:rPr>
        <w:t>MaNV</w:t>
      </w:r>
      <w:r w:rsidRPr="004822D8">
        <w:rPr>
          <w:rFonts w:ascii="Times New Roman" w:hAnsi="Times New Roman" w:cs="Times New Roman"/>
          <w:sz w:val="28"/>
          <w:szCs w:val="28"/>
        </w:rPr>
        <w:t>, TenNV)</w:t>
      </w:r>
    </w:p>
    <w:p w14:paraId="6AAE8B3C" w14:textId="77777777" w:rsidR="00EF1375" w:rsidRPr="004822D8" w:rsidRDefault="00EF1375" w:rsidP="00863652">
      <w:pPr>
        <w:pStyle w:val="ListParagraph"/>
        <w:numPr>
          <w:ilvl w:val="0"/>
          <w:numId w:val="11"/>
        </w:numPr>
        <w:tabs>
          <w:tab w:val="left" w:pos="810"/>
        </w:tabs>
        <w:ind w:left="2160"/>
        <w:rPr>
          <w:rFonts w:ascii="Times New Roman" w:hAnsi="Times New Roman" w:cs="Times New Roman"/>
          <w:sz w:val="28"/>
          <w:szCs w:val="28"/>
        </w:rPr>
      </w:pPr>
      <w:r w:rsidRPr="004822D8">
        <w:rPr>
          <w:rFonts w:ascii="Times New Roman" w:hAnsi="Times New Roman" w:cs="Times New Roman"/>
          <w:sz w:val="28"/>
          <w:szCs w:val="28"/>
        </w:rPr>
        <w:t>SANH (</w:t>
      </w:r>
      <w:r w:rsidRPr="004822D8">
        <w:rPr>
          <w:rFonts w:ascii="Times New Roman" w:hAnsi="Times New Roman" w:cs="Times New Roman"/>
          <w:sz w:val="28"/>
          <w:szCs w:val="28"/>
          <w:u w:val="single"/>
        </w:rPr>
        <w:t>MaSanh</w:t>
      </w:r>
      <w:r w:rsidRPr="004822D8">
        <w:rPr>
          <w:rFonts w:ascii="Times New Roman" w:hAnsi="Times New Roman" w:cs="Times New Roman"/>
          <w:sz w:val="28"/>
          <w:szCs w:val="28"/>
        </w:rPr>
        <w:t>, LoaiSanh, TenSanh)</w:t>
      </w:r>
    </w:p>
    <w:p w14:paraId="45207FFF" w14:textId="77777777" w:rsidR="00EF1375" w:rsidRPr="004822D8" w:rsidRDefault="00EF1375" w:rsidP="00863652">
      <w:pPr>
        <w:pStyle w:val="ListParagraph"/>
        <w:numPr>
          <w:ilvl w:val="0"/>
          <w:numId w:val="11"/>
        </w:numPr>
        <w:tabs>
          <w:tab w:val="left" w:pos="810"/>
        </w:tabs>
        <w:ind w:left="2160"/>
        <w:rPr>
          <w:rFonts w:ascii="Times New Roman" w:hAnsi="Times New Roman" w:cs="Times New Roman"/>
          <w:sz w:val="28"/>
          <w:szCs w:val="28"/>
        </w:rPr>
      </w:pPr>
      <w:r w:rsidRPr="004822D8">
        <w:rPr>
          <w:rFonts w:ascii="Times New Roman" w:hAnsi="Times New Roman" w:cs="Times New Roman"/>
          <w:sz w:val="28"/>
          <w:szCs w:val="28"/>
        </w:rPr>
        <w:t>THOIGIAN (</w:t>
      </w:r>
      <w:r w:rsidRPr="004822D8">
        <w:rPr>
          <w:rFonts w:ascii="Times New Roman" w:hAnsi="Times New Roman" w:cs="Times New Roman"/>
          <w:sz w:val="28"/>
          <w:szCs w:val="28"/>
          <w:u w:val="single"/>
        </w:rPr>
        <w:t>MaTg</w:t>
      </w:r>
      <w:r w:rsidRPr="004822D8">
        <w:rPr>
          <w:rFonts w:ascii="Times New Roman" w:hAnsi="Times New Roman" w:cs="Times New Roman"/>
          <w:sz w:val="28"/>
          <w:szCs w:val="28"/>
        </w:rPr>
        <w:t>, NgayLap, NgayToChuc)</w:t>
      </w:r>
    </w:p>
    <w:p w14:paraId="0ADB3581" w14:textId="77777777" w:rsidR="00EF1375" w:rsidRPr="004822D8" w:rsidRDefault="00EF1375" w:rsidP="00863652">
      <w:pPr>
        <w:pStyle w:val="ListParagraph"/>
        <w:numPr>
          <w:ilvl w:val="0"/>
          <w:numId w:val="11"/>
        </w:numPr>
        <w:tabs>
          <w:tab w:val="left" w:pos="810"/>
        </w:tabs>
        <w:ind w:left="2160"/>
        <w:rPr>
          <w:rFonts w:ascii="Times New Roman" w:hAnsi="Times New Roman" w:cs="Times New Roman"/>
          <w:sz w:val="28"/>
          <w:szCs w:val="28"/>
        </w:rPr>
      </w:pPr>
      <w:r w:rsidRPr="004822D8">
        <w:rPr>
          <w:rFonts w:ascii="Times New Roman" w:hAnsi="Times New Roman" w:cs="Times New Roman"/>
          <w:sz w:val="28"/>
          <w:szCs w:val="28"/>
        </w:rPr>
        <w:t>HOPDONG (</w:t>
      </w:r>
      <w:r w:rsidRPr="004822D8">
        <w:rPr>
          <w:rFonts w:ascii="Times New Roman" w:hAnsi="Times New Roman" w:cs="Times New Roman"/>
          <w:sz w:val="28"/>
          <w:szCs w:val="28"/>
          <w:u w:val="single"/>
        </w:rPr>
        <w:t>MaHopDong</w:t>
      </w:r>
      <w:r w:rsidRPr="004822D8">
        <w:rPr>
          <w:rFonts w:ascii="Times New Roman" w:hAnsi="Times New Roman" w:cs="Times New Roman"/>
          <w:sz w:val="28"/>
          <w:szCs w:val="28"/>
        </w:rPr>
        <w:t>, MaKH, MaTg, MaNV, MaSanh, TienCoc, MaThucDon, MaDichVu, SoLuongBan, SoLuongNV, Ca)</w:t>
      </w:r>
    </w:p>
    <w:p w14:paraId="16A03D81" w14:textId="77777777" w:rsidR="00EF1375" w:rsidRPr="004822D8" w:rsidRDefault="00EF1375" w:rsidP="00863652">
      <w:pPr>
        <w:pStyle w:val="ListParagraph"/>
        <w:numPr>
          <w:ilvl w:val="0"/>
          <w:numId w:val="11"/>
        </w:numPr>
        <w:tabs>
          <w:tab w:val="left" w:pos="810"/>
        </w:tabs>
        <w:ind w:left="2160"/>
        <w:rPr>
          <w:rFonts w:ascii="Times New Roman" w:hAnsi="Times New Roman" w:cs="Times New Roman"/>
          <w:sz w:val="28"/>
          <w:szCs w:val="28"/>
        </w:rPr>
      </w:pPr>
      <w:r w:rsidRPr="004822D8">
        <w:rPr>
          <w:rFonts w:ascii="Times New Roman" w:hAnsi="Times New Roman" w:cs="Times New Roman"/>
          <w:sz w:val="28"/>
          <w:szCs w:val="28"/>
        </w:rPr>
        <w:t xml:space="preserve">THUCDON </w:t>
      </w:r>
      <w:r w:rsidRPr="004822D8">
        <w:rPr>
          <w:rFonts w:ascii="Times New Roman" w:hAnsi="Times New Roman" w:cs="Times New Roman"/>
          <w:sz w:val="28"/>
          <w:szCs w:val="28"/>
          <w:u w:val="single"/>
        </w:rPr>
        <w:t>(MaThucDon</w:t>
      </w:r>
      <w:r w:rsidRPr="004822D8">
        <w:rPr>
          <w:rFonts w:ascii="Times New Roman" w:hAnsi="Times New Roman" w:cs="Times New Roman"/>
          <w:sz w:val="28"/>
          <w:szCs w:val="28"/>
        </w:rPr>
        <w:t>, MonKhaiVi, MonChinh1, MonChinh2, MonChinh3, MonChinh4, Lau, TrangMieng, Bia, NuocNgot, GiaThucDon)</w:t>
      </w:r>
    </w:p>
    <w:p w14:paraId="1C6434B7" w14:textId="77777777" w:rsidR="00EF1375" w:rsidRPr="004822D8" w:rsidRDefault="00EF1375" w:rsidP="00863652">
      <w:pPr>
        <w:pStyle w:val="ListParagraph"/>
        <w:numPr>
          <w:ilvl w:val="0"/>
          <w:numId w:val="11"/>
        </w:numPr>
        <w:tabs>
          <w:tab w:val="left" w:pos="810"/>
        </w:tabs>
        <w:ind w:left="2160"/>
        <w:rPr>
          <w:rFonts w:ascii="Times New Roman" w:hAnsi="Times New Roman" w:cs="Times New Roman"/>
          <w:sz w:val="28"/>
          <w:szCs w:val="28"/>
        </w:rPr>
      </w:pPr>
      <w:r w:rsidRPr="004822D8">
        <w:rPr>
          <w:rFonts w:ascii="Times New Roman" w:hAnsi="Times New Roman" w:cs="Times New Roman"/>
          <w:sz w:val="28"/>
          <w:szCs w:val="28"/>
        </w:rPr>
        <w:t>DICHVU (</w:t>
      </w:r>
      <w:r w:rsidRPr="004822D8">
        <w:rPr>
          <w:rFonts w:ascii="Times New Roman" w:hAnsi="Times New Roman" w:cs="Times New Roman"/>
          <w:sz w:val="28"/>
          <w:szCs w:val="28"/>
          <w:u w:val="single"/>
        </w:rPr>
        <w:t>MaDichVu</w:t>
      </w:r>
      <w:r w:rsidRPr="004822D8">
        <w:rPr>
          <w:rFonts w:ascii="Times New Roman" w:hAnsi="Times New Roman" w:cs="Times New Roman"/>
          <w:sz w:val="28"/>
          <w:szCs w:val="28"/>
        </w:rPr>
        <w:t>, Ruou, BanhKem, MC, BanNhac, CaSi, DJ, GiaDichVu)</w:t>
      </w:r>
    </w:p>
    <w:p w14:paraId="4B470275" w14:textId="77777777" w:rsidR="00EF1375" w:rsidRPr="004822D8" w:rsidRDefault="00EF1375" w:rsidP="00863652">
      <w:pPr>
        <w:pStyle w:val="ListParagraph"/>
        <w:numPr>
          <w:ilvl w:val="0"/>
          <w:numId w:val="11"/>
        </w:numPr>
        <w:tabs>
          <w:tab w:val="left" w:pos="810"/>
        </w:tabs>
        <w:ind w:left="2160"/>
        <w:rPr>
          <w:rFonts w:ascii="Times New Roman" w:hAnsi="Times New Roman" w:cs="Times New Roman"/>
          <w:sz w:val="28"/>
          <w:szCs w:val="28"/>
        </w:rPr>
      </w:pPr>
      <w:r w:rsidRPr="004822D8">
        <w:rPr>
          <w:rFonts w:ascii="Times New Roman" w:hAnsi="Times New Roman" w:cs="Times New Roman"/>
          <w:sz w:val="28"/>
          <w:szCs w:val="28"/>
        </w:rPr>
        <w:t>HOADON (</w:t>
      </w:r>
      <w:r w:rsidRPr="004822D8">
        <w:rPr>
          <w:rFonts w:ascii="Times New Roman" w:hAnsi="Times New Roman" w:cs="Times New Roman"/>
          <w:sz w:val="28"/>
          <w:szCs w:val="28"/>
          <w:u w:val="single"/>
        </w:rPr>
        <w:t>MaHD</w:t>
      </w:r>
      <w:r w:rsidRPr="004822D8">
        <w:rPr>
          <w:rFonts w:ascii="Times New Roman" w:hAnsi="Times New Roman" w:cs="Times New Roman"/>
          <w:sz w:val="28"/>
          <w:szCs w:val="28"/>
        </w:rPr>
        <w:t>, NgayLapHD, MaHopDong, TienThucDon, TienDichVu, TienSanh, TienPhat, TongTienHD, ConLai)</w:t>
      </w:r>
    </w:p>
    <w:p w14:paraId="7E362242" w14:textId="77777777" w:rsidR="00EF1375" w:rsidRPr="004822D8" w:rsidRDefault="00EF1375" w:rsidP="00863652">
      <w:pPr>
        <w:pStyle w:val="ListParagraph"/>
        <w:numPr>
          <w:ilvl w:val="0"/>
          <w:numId w:val="11"/>
        </w:numPr>
        <w:ind w:left="2160"/>
        <w:jc w:val="both"/>
        <w:rPr>
          <w:rFonts w:ascii="Times New Roman" w:hAnsi="Times New Roman" w:cs="Times New Roman"/>
          <w:sz w:val="28"/>
          <w:szCs w:val="28"/>
        </w:rPr>
      </w:pPr>
      <w:r w:rsidRPr="004822D8">
        <w:rPr>
          <w:rFonts w:ascii="Times New Roman" w:hAnsi="Times New Roman" w:cs="Times New Roman"/>
          <w:sz w:val="28"/>
          <w:szCs w:val="28"/>
        </w:rPr>
        <w:t>THAMSO (SoLuongBanToiDa, DonGiaToiThieu, GhiChu, TiSoPhat, TienCocToiThieu, ApDungPhat)</w:t>
      </w:r>
    </w:p>
    <w:p w14:paraId="7DCD436C" w14:textId="77777777" w:rsidR="00EF1375" w:rsidRPr="004822D8" w:rsidRDefault="00EF1375" w:rsidP="00EF1375">
      <w:pPr>
        <w:ind w:left="990"/>
        <w:jc w:val="both"/>
        <w:rPr>
          <w:rFonts w:ascii="Times New Roman" w:hAnsi="Times New Roman" w:cs="Times New Roman"/>
          <w:sz w:val="28"/>
          <w:szCs w:val="28"/>
        </w:rPr>
      </w:pPr>
      <w:ins w:id="27" w:author="THU THIEN" w:date="2018-07-02T01:34:00Z">
        <w:r w:rsidRPr="004822D8">
          <w:rPr>
            <w:rFonts w:ascii="Times New Roman" w:hAnsi="Times New Roman" w:cs="Times New Roman"/>
            <w:noProof/>
            <w:sz w:val="28"/>
            <w:szCs w:val="28"/>
          </w:rPr>
          <w:lastRenderedPageBreak/>
          <w:drawing>
            <wp:inline distT="0" distB="0" distL="0" distR="0" wp14:anchorId="59D3FE1D" wp14:editId="34C87348">
              <wp:extent cx="5258435" cy="4219575"/>
              <wp:effectExtent l="0" t="0" r="0" b="9525"/>
              <wp:docPr id="31" name="Hình ảnh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1059" t="29077" r="51922" b="13910"/>
                      <a:stretch/>
                    </pic:blipFill>
                    <pic:spPr bwMode="auto">
                      <a:xfrm>
                        <a:off x="0" y="0"/>
                        <a:ext cx="5302867" cy="4255229"/>
                      </a:xfrm>
                      <a:prstGeom prst="rect">
                        <a:avLst/>
                      </a:prstGeom>
                      <a:ln>
                        <a:noFill/>
                      </a:ln>
                      <a:extLst>
                        <a:ext uri="{53640926-AAD7-44D8-BBD7-CCE9431645EC}">
                          <a14:shadowObscured xmlns:a14="http://schemas.microsoft.com/office/drawing/2010/main"/>
                        </a:ext>
                      </a:extLst>
                    </pic:spPr>
                  </pic:pic>
                </a:graphicData>
              </a:graphic>
            </wp:inline>
          </w:drawing>
        </w:r>
      </w:ins>
    </w:p>
    <w:p w14:paraId="46A07368" w14:textId="77777777" w:rsidR="00EF1375" w:rsidRPr="004822D8" w:rsidRDefault="00EF1375" w:rsidP="00EF1375">
      <w:pPr>
        <w:ind w:left="990"/>
        <w:jc w:val="both"/>
        <w:rPr>
          <w:rFonts w:ascii="Times New Roman" w:hAnsi="Times New Roman" w:cs="Times New Roman"/>
          <w:sz w:val="28"/>
          <w:szCs w:val="28"/>
        </w:rPr>
      </w:pPr>
      <w:r w:rsidRPr="004822D8">
        <w:rPr>
          <w:rFonts w:ascii="Times New Roman" w:hAnsi="Times New Roman" w:cs="Times New Roman"/>
          <w:sz w:val="28"/>
          <w:szCs w:val="28"/>
        </w:rPr>
        <w:br w:type="page"/>
      </w:r>
    </w:p>
    <w:p w14:paraId="14782949" w14:textId="77777777" w:rsidR="00EF1375" w:rsidRPr="004822D8" w:rsidRDefault="00EF1375" w:rsidP="009C1CBD">
      <w:pPr>
        <w:pStyle w:val="ListParagraph"/>
        <w:numPr>
          <w:ilvl w:val="2"/>
          <w:numId w:val="21"/>
        </w:numPr>
        <w:rPr>
          <w:rFonts w:ascii="Times New Roman" w:hAnsi="Times New Roman" w:cs="Times New Roman"/>
          <w:b/>
          <w:sz w:val="28"/>
          <w:szCs w:val="28"/>
        </w:rPr>
      </w:pPr>
      <w:r w:rsidRPr="004822D8">
        <w:rPr>
          <w:rFonts w:ascii="Times New Roman" w:hAnsi="Times New Roman" w:cs="Times New Roman"/>
          <w:b/>
          <w:sz w:val="28"/>
          <w:szCs w:val="28"/>
        </w:rPr>
        <w:lastRenderedPageBreak/>
        <w:t>Tiếp nhận yêu cầu “ Quản lý thông tin nhân viên”</w:t>
      </w:r>
    </w:p>
    <w:p w14:paraId="60D49A74" w14:textId="77777777" w:rsidR="00EF1375" w:rsidRPr="004822D8" w:rsidRDefault="00EF1375" w:rsidP="00863652">
      <w:pPr>
        <w:pStyle w:val="ListParagraph"/>
        <w:numPr>
          <w:ilvl w:val="0"/>
          <w:numId w:val="6"/>
        </w:numPr>
        <w:ind w:left="1440"/>
        <w:rPr>
          <w:rFonts w:ascii="Times New Roman" w:hAnsi="Times New Roman" w:cs="Times New Roman"/>
          <w:sz w:val="28"/>
          <w:szCs w:val="28"/>
        </w:rPr>
      </w:pPr>
      <w:r w:rsidRPr="004822D8">
        <w:rPr>
          <w:rFonts w:ascii="Times New Roman" w:hAnsi="Times New Roman" w:cs="Times New Roman"/>
          <w:sz w:val="28"/>
          <w:szCs w:val="28"/>
        </w:rPr>
        <w:t>Thiết kế dữ liệu theo tính đúng đắn</w:t>
      </w:r>
    </w:p>
    <w:p w14:paraId="5736322D" w14:textId="77777777" w:rsidR="00EF1375" w:rsidRPr="004822D8" w:rsidRDefault="00EF1375" w:rsidP="00863652">
      <w:pPr>
        <w:pStyle w:val="ListParagraph"/>
        <w:numPr>
          <w:ilvl w:val="0"/>
          <w:numId w:val="2"/>
        </w:numPr>
        <w:rPr>
          <w:rFonts w:ascii="Times New Roman" w:hAnsi="Times New Roman" w:cs="Times New Roman"/>
          <w:sz w:val="28"/>
          <w:szCs w:val="28"/>
        </w:rPr>
      </w:pPr>
      <w:r w:rsidRPr="004822D8">
        <w:rPr>
          <w:rFonts w:ascii="Times New Roman" w:hAnsi="Times New Roman" w:cs="Times New Roman"/>
          <w:sz w:val="28"/>
          <w:szCs w:val="28"/>
        </w:rPr>
        <w:t>Các thuộc tính mới: SoDienThoai, DiaChiNV, ChucVu</w:t>
      </w:r>
    </w:p>
    <w:p w14:paraId="552FC09D" w14:textId="77777777" w:rsidR="00EF1375" w:rsidRPr="004822D8" w:rsidRDefault="00EF1375" w:rsidP="00863652">
      <w:pPr>
        <w:pStyle w:val="ListParagraph"/>
        <w:numPr>
          <w:ilvl w:val="0"/>
          <w:numId w:val="2"/>
        </w:numPr>
        <w:rPr>
          <w:rFonts w:ascii="Times New Roman" w:hAnsi="Times New Roman" w:cs="Times New Roman"/>
          <w:sz w:val="28"/>
          <w:szCs w:val="28"/>
        </w:rPr>
      </w:pPr>
      <w:r w:rsidRPr="004822D8">
        <w:rPr>
          <w:rFonts w:ascii="Times New Roman" w:hAnsi="Times New Roman" w:cs="Times New Roman"/>
          <w:sz w:val="28"/>
          <w:szCs w:val="28"/>
        </w:rPr>
        <w:t>Thiết kế dữ liệu</w:t>
      </w:r>
    </w:p>
    <w:p w14:paraId="23FD1FD4" w14:textId="77777777" w:rsidR="00EF1375" w:rsidRPr="004822D8" w:rsidRDefault="00EF1375" w:rsidP="00863652">
      <w:pPr>
        <w:pStyle w:val="ListParagraph"/>
        <w:numPr>
          <w:ilvl w:val="0"/>
          <w:numId w:val="12"/>
        </w:numPr>
        <w:ind w:left="2160"/>
        <w:rPr>
          <w:rFonts w:ascii="Times New Roman" w:hAnsi="Times New Roman" w:cs="Times New Roman"/>
          <w:sz w:val="28"/>
          <w:szCs w:val="28"/>
        </w:rPr>
      </w:pPr>
      <w:r w:rsidRPr="004822D8">
        <w:rPr>
          <w:rFonts w:ascii="Times New Roman" w:hAnsi="Times New Roman" w:cs="Times New Roman"/>
          <w:sz w:val="28"/>
          <w:szCs w:val="28"/>
        </w:rPr>
        <w:t>KHACHHANG (</w:t>
      </w:r>
      <w:r w:rsidRPr="004822D8">
        <w:rPr>
          <w:rFonts w:ascii="Times New Roman" w:hAnsi="Times New Roman" w:cs="Times New Roman"/>
          <w:sz w:val="28"/>
          <w:szCs w:val="28"/>
          <w:u w:val="single"/>
        </w:rPr>
        <w:t>MaKH</w:t>
      </w:r>
      <w:r w:rsidRPr="004822D8">
        <w:rPr>
          <w:rFonts w:ascii="Times New Roman" w:hAnsi="Times New Roman" w:cs="Times New Roman"/>
          <w:sz w:val="28"/>
          <w:szCs w:val="28"/>
        </w:rPr>
        <w:t>, TenKH, TenChuRe, TenCoDau, DiaChi, DienThoai, Email)</w:t>
      </w:r>
    </w:p>
    <w:p w14:paraId="40BAC4DC" w14:textId="77777777" w:rsidR="00EF1375" w:rsidRPr="004822D8" w:rsidRDefault="00EF1375" w:rsidP="00863652">
      <w:pPr>
        <w:pStyle w:val="ListParagraph"/>
        <w:numPr>
          <w:ilvl w:val="0"/>
          <w:numId w:val="12"/>
        </w:numPr>
        <w:ind w:left="2160"/>
        <w:rPr>
          <w:rFonts w:ascii="Times New Roman" w:hAnsi="Times New Roman" w:cs="Times New Roman"/>
          <w:sz w:val="28"/>
          <w:szCs w:val="28"/>
        </w:rPr>
      </w:pPr>
      <w:r w:rsidRPr="004822D8">
        <w:rPr>
          <w:rFonts w:ascii="Times New Roman" w:hAnsi="Times New Roman" w:cs="Times New Roman"/>
          <w:sz w:val="28"/>
          <w:szCs w:val="28"/>
        </w:rPr>
        <w:t>NHANVIEN (</w:t>
      </w:r>
      <w:r w:rsidRPr="004822D8">
        <w:rPr>
          <w:rFonts w:ascii="Times New Roman" w:hAnsi="Times New Roman" w:cs="Times New Roman"/>
          <w:sz w:val="28"/>
          <w:szCs w:val="28"/>
          <w:u w:val="single"/>
        </w:rPr>
        <w:t>MaNV</w:t>
      </w:r>
      <w:r w:rsidRPr="004822D8">
        <w:rPr>
          <w:rFonts w:ascii="Times New Roman" w:hAnsi="Times New Roman" w:cs="Times New Roman"/>
          <w:sz w:val="28"/>
          <w:szCs w:val="28"/>
        </w:rPr>
        <w:t>, TenNV, SoDienThoai, DiaChiNV, ChucVu, Ca, MaSanh)</w:t>
      </w:r>
    </w:p>
    <w:p w14:paraId="581EF247" w14:textId="77777777" w:rsidR="00EF1375" w:rsidRPr="004822D8" w:rsidRDefault="00EF1375" w:rsidP="00863652">
      <w:pPr>
        <w:pStyle w:val="ListParagraph"/>
        <w:numPr>
          <w:ilvl w:val="0"/>
          <w:numId w:val="12"/>
        </w:numPr>
        <w:ind w:left="2160"/>
        <w:rPr>
          <w:rFonts w:ascii="Times New Roman" w:hAnsi="Times New Roman" w:cs="Times New Roman"/>
          <w:sz w:val="28"/>
          <w:szCs w:val="28"/>
        </w:rPr>
      </w:pPr>
      <w:r w:rsidRPr="004822D8">
        <w:rPr>
          <w:rFonts w:ascii="Times New Roman" w:hAnsi="Times New Roman" w:cs="Times New Roman"/>
          <w:sz w:val="28"/>
          <w:szCs w:val="28"/>
        </w:rPr>
        <w:t xml:space="preserve">SANH </w:t>
      </w:r>
      <w:r w:rsidRPr="004822D8">
        <w:rPr>
          <w:rFonts w:ascii="Times New Roman" w:hAnsi="Times New Roman" w:cs="Times New Roman"/>
          <w:sz w:val="28"/>
          <w:szCs w:val="28"/>
          <w:u w:val="single"/>
        </w:rPr>
        <w:t>(MaSanh</w:t>
      </w:r>
      <w:r w:rsidRPr="004822D8">
        <w:rPr>
          <w:rFonts w:ascii="Times New Roman" w:hAnsi="Times New Roman" w:cs="Times New Roman"/>
          <w:sz w:val="28"/>
          <w:szCs w:val="28"/>
        </w:rPr>
        <w:t>, LoaiSanh, TenSanh)</w:t>
      </w:r>
    </w:p>
    <w:p w14:paraId="36417D23" w14:textId="77777777" w:rsidR="00EF1375" w:rsidRPr="004822D8" w:rsidRDefault="00EF1375" w:rsidP="00863652">
      <w:pPr>
        <w:pStyle w:val="ListParagraph"/>
        <w:numPr>
          <w:ilvl w:val="0"/>
          <w:numId w:val="12"/>
        </w:numPr>
        <w:ind w:left="2160"/>
        <w:rPr>
          <w:rFonts w:ascii="Times New Roman" w:hAnsi="Times New Roman" w:cs="Times New Roman"/>
          <w:sz w:val="28"/>
          <w:szCs w:val="28"/>
        </w:rPr>
      </w:pPr>
      <w:r w:rsidRPr="004822D8">
        <w:rPr>
          <w:rFonts w:ascii="Times New Roman" w:hAnsi="Times New Roman" w:cs="Times New Roman"/>
          <w:sz w:val="28"/>
          <w:szCs w:val="28"/>
        </w:rPr>
        <w:t xml:space="preserve">THOIGIAN </w:t>
      </w:r>
      <w:r w:rsidRPr="004822D8">
        <w:rPr>
          <w:rFonts w:ascii="Times New Roman" w:hAnsi="Times New Roman" w:cs="Times New Roman"/>
          <w:sz w:val="28"/>
          <w:szCs w:val="28"/>
          <w:u w:val="single"/>
        </w:rPr>
        <w:t>(MaTg</w:t>
      </w:r>
      <w:r w:rsidRPr="004822D8">
        <w:rPr>
          <w:rFonts w:ascii="Times New Roman" w:hAnsi="Times New Roman" w:cs="Times New Roman"/>
          <w:sz w:val="28"/>
          <w:szCs w:val="28"/>
        </w:rPr>
        <w:t>, NgayLap, NgayToChuc)</w:t>
      </w:r>
    </w:p>
    <w:p w14:paraId="096A7E69" w14:textId="77777777" w:rsidR="00EF1375" w:rsidRPr="004822D8" w:rsidRDefault="00EF1375" w:rsidP="00863652">
      <w:pPr>
        <w:pStyle w:val="ListParagraph"/>
        <w:numPr>
          <w:ilvl w:val="0"/>
          <w:numId w:val="12"/>
        </w:numPr>
        <w:ind w:left="2160"/>
        <w:rPr>
          <w:rFonts w:ascii="Times New Roman" w:hAnsi="Times New Roman" w:cs="Times New Roman"/>
          <w:sz w:val="28"/>
          <w:szCs w:val="28"/>
        </w:rPr>
      </w:pPr>
      <w:r w:rsidRPr="004822D8">
        <w:rPr>
          <w:rFonts w:ascii="Times New Roman" w:hAnsi="Times New Roman" w:cs="Times New Roman"/>
          <w:sz w:val="28"/>
          <w:szCs w:val="28"/>
        </w:rPr>
        <w:t xml:space="preserve">HOPDONG </w:t>
      </w:r>
      <w:r w:rsidRPr="004822D8">
        <w:rPr>
          <w:rFonts w:ascii="Times New Roman" w:hAnsi="Times New Roman" w:cs="Times New Roman"/>
          <w:sz w:val="28"/>
          <w:szCs w:val="28"/>
          <w:u w:val="single"/>
        </w:rPr>
        <w:t>(MaHopDong</w:t>
      </w:r>
      <w:r w:rsidRPr="004822D8">
        <w:rPr>
          <w:rFonts w:ascii="Times New Roman" w:hAnsi="Times New Roman" w:cs="Times New Roman"/>
          <w:sz w:val="28"/>
          <w:szCs w:val="28"/>
        </w:rPr>
        <w:t>, MaKH, MaTg, MaNV, MaSanh, TienCoc, MaThucDon, MaDichVu, SoLuongBan, SoLuongNV, Ca)</w:t>
      </w:r>
    </w:p>
    <w:p w14:paraId="55803BB0" w14:textId="77777777" w:rsidR="00EF1375" w:rsidRPr="004822D8" w:rsidRDefault="00EF1375" w:rsidP="00863652">
      <w:pPr>
        <w:pStyle w:val="ListParagraph"/>
        <w:numPr>
          <w:ilvl w:val="0"/>
          <w:numId w:val="12"/>
        </w:numPr>
        <w:ind w:left="2160"/>
        <w:rPr>
          <w:rFonts w:ascii="Times New Roman" w:hAnsi="Times New Roman" w:cs="Times New Roman"/>
          <w:sz w:val="28"/>
          <w:szCs w:val="28"/>
        </w:rPr>
      </w:pPr>
      <w:r w:rsidRPr="004822D8">
        <w:rPr>
          <w:rFonts w:ascii="Times New Roman" w:hAnsi="Times New Roman" w:cs="Times New Roman"/>
          <w:sz w:val="28"/>
          <w:szCs w:val="28"/>
        </w:rPr>
        <w:t>THUCDON (</w:t>
      </w:r>
      <w:r w:rsidRPr="004822D8">
        <w:rPr>
          <w:rFonts w:ascii="Times New Roman" w:hAnsi="Times New Roman" w:cs="Times New Roman"/>
          <w:sz w:val="28"/>
          <w:szCs w:val="28"/>
          <w:u w:val="single"/>
        </w:rPr>
        <w:t>MaThucDon</w:t>
      </w:r>
      <w:r w:rsidRPr="004822D8">
        <w:rPr>
          <w:rFonts w:ascii="Times New Roman" w:hAnsi="Times New Roman" w:cs="Times New Roman"/>
          <w:sz w:val="28"/>
          <w:szCs w:val="28"/>
        </w:rPr>
        <w:t>, MonKhaiVi, MonChinh1, MonChinh2, MonChinh3, MonChinh4, Lau, TrangMieng, Bia, NuocNgot, GiaThucDon)</w:t>
      </w:r>
    </w:p>
    <w:p w14:paraId="337EBBF6" w14:textId="77777777" w:rsidR="00EF1375" w:rsidRPr="004822D8" w:rsidRDefault="00EF1375" w:rsidP="00863652">
      <w:pPr>
        <w:pStyle w:val="ListParagraph"/>
        <w:numPr>
          <w:ilvl w:val="0"/>
          <w:numId w:val="12"/>
        </w:numPr>
        <w:ind w:left="2160"/>
        <w:rPr>
          <w:rFonts w:ascii="Times New Roman" w:hAnsi="Times New Roman" w:cs="Times New Roman"/>
          <w:sz w:val="28"/>
          <w:szCs w:val="28"/>
        </w:rPr>
      </w:pPr>
      <w:r w:rsidRPr="004822D8">
        <w:rPr>
          <w:rFonts w:ascii="Times New Roman" w:hAnsi="Times New Roman" w:cs="Times New Roman"/>
          <w:sz w:val="28"/>
          <w:szCs w:val="28"/>
        </w:rPr>
        <w:t>DICHVU (</w:t>
      </w:r>
      <w:r w:rsidRPr="004822D8">
        <w:rPr>
          <w:rFonts w:ascii="Times New Roman" w:hAnsi="Times New Roman" w:cs="Times New Roman"/>
          <w:sz w:val="28"/>
          <w:szCs w:val="28"/>
          <w:u w:val="single"/>
        </w:rPr>
        <w:t>MaDichVu</w:t>
      </w:r>
      <w:r w:rsidRPr="004822D8">
        <w:rPr>
          <w:rFonts w:ascii="Times New Roman" w:hAnsi="Times New Roman" w:cs="Times New Roman"/>
          <w:sz w:val="28"/>
          <w:szCs w:val="28"/>
        </w:rPr>
        <w:t>, Ruou, BanhKem, MC, BanNhac, CaSi, DJ, GiaDichVu)</w:t>
      </w:r>
    </w:p>
    <w:p w14:paraId="1FFD8ADC" w14:textId="77777777" w:rsidR="00EF1375" w:rsidRPr="004822D8" w:rsidRDefault="00EF1375" w:rsidP="00863652">
      <w:pPr>
        <w:pStyle w:val="ListParagraph"/>
        <w:numPr>
          <w:ilvl w:val="0"/>
          <w:numId w:val="12"/>
        </w:numPr>
        <w:ind w:left="2160"/>
        <w:rPr>
          <w:rFonts w:ascii="Times New Roman" w:hAnsi="Times New Roman" w:cs="Times New Roman"/>
          <w:sz w:val="28"/>
          <w:szCs w:val="28"/>
        </w:rPr>
      </w:pPr>
      <w:r w:rsidRPr="004822D8">
        <w:rPr>
          <w:rFonts w:ascii="Times New Roman" w:hAnsi="Times New Roman" w:cs="Times New Roman"/>
          <w:sz w:val="28"/>
          <w:szCs w:val="28"/>
        </w:rPr>
        <w:t>HOADON (</w:t>
      </w:r>
      <w:r w:rsidRPr="004822D8">
        <w:rPr>
          <w:rFonts w:ascii="Times New Roman" w:hAnsi="Times New Roman" w:cs="Times New Roman"/>
          <w:sz w:val="28"/>
          <w:szCs w:val="28"/>
          <w:u w:val="single"/>
        </w:rPr>
        <w:t>MaHD</w:t>
      </w:r>
      <w:r w:rsidRPr="004822D8">
        <w:rPr>
          <w:rFonts w:ascii="Times New Roman" w:hAnsi="Times New Roman" w:cs="Times New Roman"/>
          <w:sz w:val="28"/>
          <w:szCs w:val="28"/>
        </w:rPr>
        <w:t>, NgayLapHD, MaHopDong, TienThucDon, TienDichVu, TienSanh, TienPhat, TongTienHD, ConLai)</w:t>
      </w:r>
    </w:p>
    <w:p w14:paraId="5CC4E021" w14:textId="77777777" w:rsidR="00EF1375" w:rsidRPr="004822D8" w:rsidRDefault="00EF1375" w:rsidP="00863652">
      <w:pPr>
        <w:pStyle w:val="ListParagraph"/>
        <w:numPr>
          <w:ilvl w:val="0"/>
          <w:numId w:val="12"/>
        </w:numPr>
        <w:ind w:left="2160"/>
        <w:rPr>
          <w:rFonts w:ascii="Times New Roman" w:hAnsi="Times New Roman" w:cs="Times New Roman"/>
          <w:sz w:val="28"/>
          <w:szCs w:val="28"/>
        </w:rPr>
      </w:pPr>
      <w:r w:rsidRPr="004822D8">
        <w:rPr>
          <w:rFonts w:ascii="Times New Roman" w:hAnsi="Times New Roman" w:cs="Times New Roman"/>
          <w:sz w:val="28"/>
          <w:szCs w:val="28"/>
        </w:rPr>
        <w:t>THAMSO (SoLuongBanToiDa, DonGiaToiThieu, GhiChu, TiSoPhat, TienCocToiThieu, ApDungPhat)</w:t>
      </w:r>
    </w:p>
    <w:p w14:paraId="07D73366" w14:textId="77777777" w:rsidR="00EF1375" w:rsidRPr="004822D8" w:rsidRDefault="00EF1375" w:rsidP="00863652">
      <w:pPr>
        <w:pStyle w:val="ListParagraph"/>
        <w:numPr>
          <w:ilvl w:val="0"/>
          <w:numId w:val="6"/>
        </w:numPr>
        <w:ind w:left="1440"/>
        <w:jc w:val="both"/>
        <w:rPr>
          <w:rFonts w:ascii="Times New Roman" w:hAnsi="Times New Roman" w:cs="Times New Roman"/>
          <w:sz w:val="28"/>
          <w:szCs w:val="28"/>
        </w:rPr>
      </w:pPr>
      <w:r w:rsidRPr="004822D8">
        <w:rPr>
          <w:rFonts w:ascii="Times New Roman" w:hAnsi="Times New Roman" w:cs="Times New Roman"/>
          <w:sz w:val="28"/>
          <w:szCs w:val="28"/>
        </w:rPr>
        <w:t>Thiết kế dữ liệu theo tính tiến hoá: không thay đổi</w:t>
      </w:r>
    </w:p>
    <w:p w14:paraId="65DB88A0" w14:textId="77777777" w:rsidR="00EF1375" w:rsidRPr="004822D8" w:rsidRDefault="00EF1375" w:rsidP="00EF1375">
      <w:pPr>
        <w:ind w:left="1440"/>
        <w:jc w:val="both"/>
        <w:rPr>
          <w:rFonts w:ascii="Times New Roman" w:hAnsi="Times New Roman" w:cs="Times New Roman"/>
          <w:sz w:val="28"/>
          <w:szCs w:val="28"/>
        </w:rPr>
      </w:pPr>
      <w:ins w:id="28" w:author="THU THIEN" w:date="2018-07-02T01:55:00Z">
        <w:r w:rsidRPr="004822D8">
          <w:rPr>
            <w:rFonts w:ascii="Times New Roman" w:hAnsi="Times New Roman" w:cs="Times New Roman"/>
            <w:noProof/>
            <w:sz w:val="28"/>
            <w:szCs w:val="28"/>
          </w:rPr>
          <w:lastRenderedPageBreak/>
          <w:drawing>
            <wp:inline distT="0" distB="0" distL="0" distR="0" wp14:anchorId="08FB5558" wp14:editId="2D05CFAF">
              <wp:extent cx="4594225" cy="4038268"/>
              <wp:effectExtent l="0" t="0" r="0" b="635"/>
              <wp:docPr id="32" name="Hình ảnh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598" t="18476" r="59890" b="18705"/>
                      <a:stretch/>
                    </pic:blipFill>
                    <pic:spPr bwMode="auto">
                      <a:xfrm>
                        <a:off x="0" y="0"/>
                        <a:ext cx="4625675" cy="4065912"/>
                      </a:xfrm>
                      <a:prstGeom prst="rect">
                        <a:avLst/>
                      </a:prstGeom>
                      <a:ln>
                        <a:noFill/>
                      </a:ln>
                      <a:extLst>
                        <a:ext uri="{53640926-AAD7-44D8-BBD7-CCE9431645EC}">
                          <a14:shadowObscured xmlns:a14="http://schemas.microsoft.com/office/drawing/2010/main"/>
                        </a:ext>
                      </a:extLst>
                    </pic:spPr>
                  </pic:pic>
                </a:graphicData>
              </a:graphic>
            </wp:inline>
          </w:drawing>
        </w:r>
      </w:ins>
    </w:p>
    <w:p w14:paraId="32154149" w14:textId="77777777" w:rsidR="00EF1375" w:rsidRPr="004822D8" w:rsidRDefault="00EF1375" w:rsidP="009C1CBD">
      <w:pPr>
        <w:pStyle w:val="ListParagraph"/>
        <w:numPr>
          <w:ilvl w:val="2"/>
          <w:numId w:val="21"/>
        </w:numPr>
        <w:jc w:val="both"/>
        <w:rPr>
          <w:rFonts w:ascii="Times New Roman" w:hAnsi="Times New Roman" w:cs="Times New Roman"/>
          <w:b/>
          <w:sz w:val="28"/>
          <w:szCs w:val="28"/>
        </w:rPr>
      </w:pPr>
      <w:r w:rsidRPr="004822D8">
        <w:rPr>
          <w:rFonts w:ascii="Times New Roman" w:hAnsi="Times New Roman" w:cs="Times New Roman"/>
          <w:b/>
          <w:noProof/>
          <w:sz w:val="28"/>
          <w:szCs w:val="28"/>
        </w:rPr>
        <w:t>Tiếp nhận yêu cầu “Tra cứu thông tin”</w:t>
      </w:r>
    </w:p>
    <w:p w14:paraId="74765B38" w14:textId="77777777" w:rsidR="00EF1375" w:rsidRPr="004822D8" w:rsidRDefault="00EF1375" w:rsidP="00EF1375">
      <w:pPr>
        <w:pStyle w:val="ListParagraph"/>
        <w:ind w:left="1440"/>
        <w:rPr>
          <w:rFonts w:ascii="Times New Roman" w:hAnsi="Times New Roman" w:cs="Times New Roman"/>
          <w:noProof/>
          <w:sz w:val="28"/>
          <w:szCs w:val="28"/>
        </w:rPr>
      </w:pPr>
      <w:r w:rsidRPr="004822D8">
        <w:rPr>
          <w:rFonts w:ascii="Times New Roman" w:hAnsi="Times New Roman" w:cs="Times New Roman"/>
          <w:noProof/>
          <w:sz w:val="28"/>
          <w:szCs w:val="28"/>
        </w:rPr>
        <w:t>Dữ liệu không thay đổi</w:t>
      </w:r>
    </w:p>
    <w:p w14:paraId="7B965B0B" w14:textId="77777777" w:rsidR="00EF1375" w:rsidRPr="004822D8" w:rsidRDefault="00EF1375" w:rsidP="00EF1375">
      <w:pPr>
        <w:pStyle w:val="ListParagraph"/>
        <w:ind w:left="1440"/>
        <w:rPr>
          <w:rFonts w:ascii="Times New Roman" w:hAnsi="Times New Roman" w:cs="Times New Roman"/>
          <w:noProof/>
          <w:sz w:val="28"/>
          <w:szCs w:val="28"/>
        </w:rPr>
      </w:pPr>
    </w:p>
    <w:p w14:paraId="522F9DD2" w14:textId="77777777" w:rsidR="00EF1375" w:rsidRPr="004822D8" w:rsidRDefault="00EF1375" w:rsidP="009C1CBD">
      <w:pPr>
        <w:pStyle w:val="ListParagraph"/>
        <w:numPr>
          <w:ilvl w:val="2"/>
          <w:numId w:val="21"/>
        </w:numPr>
        <w:rPr>
          <w:rFonts w:ascii="Times New Roman" w:hAnsi="Times New Roman" w:cs="Times New Roman"/>
          <w:b/>
          <w:sz w:val="28"/>
          <w:szCs w:val="28"/>
        </w:rPr>
      </w:pPr>
      <w:r w:rsidRPr="004822D8">
        <w:rPr>
          <w:rFonts w:ascii="Times New Roman" w:hAnsi="Times New Roman" w:cs="Times New Roman"/>
          <w:b/>
          <w:noProof/>
          <w:sz w:val="28"/>
          <w:szCs w:val="28"/>
        </w:rPr>
        <w:t>Tiếp nhận yêu cầu “Lập báo cáo &amp; báo cáo doanh thu”</w:t>
      </w:r>
    </w:p>
    <w:p w14:paraId="07C65FA1" w14:textId="77777777" w:rsidR="00EF1375" w:rsidRPr="004822D8" w:rsidRDefault="00EF1375" w:rsidP="00863652">
      <w:pPr>
        <w:pStyle w:val="ListParagraph"/>
        <w:numPr>
          <w:ilvl w:val="0"/>
          <w:numId w:val="6"/>
        </w:numPr>
        <w:ind w:left="1440"/>
        <w:rPr>
          <w:rFonts w:ascii="Times New Roman" w:hAnsi="Times New Roman" w:cs="Times New Roman"/>
          <w:sz w:val="28"/>
          <w:szCs w:val="28"/>
        </w:rPr>
      </w:pPr>
      <w:r w:rsidRPr="004822D8">
        <w:rPr>
          <w:rFonts w:ascii="Times New Roman" w:hAnsi="Times New Roman" w:cs="Times New Roman"/>
          <w:noProof/>
          <w:sz w:val="28"/>
          <w:szCs w:val="28"/>
        </w:rPr>
        <w:t>Thiết kế dữ liệu theo tính đúng đắn</w:t>
      </w:r>
    </w:p>
    <w:p w14:paraId="604F4AE6" w14:textId="77777777" w:rsidR="00EF1375" w:rsidRPr="004822D8" w:rsidRDefault="00EF1375" w:rsidP="00863652">
      <w:pPr>
        <w:pStyle w:val="ListParagraph"/>
        <w:numPr>
          <w:ilvl w:val="0"/>
          <w:numId w:val="2"/>
        </w:numPr>
        <w:rPr>
          <w:rFonts w:ascii="Times New Roman" w:hAnsi="Times New Roman" w:cs="Times New Roman"/>
          <w:sz w:val="28"/>
          <w:szCs w:val="28"/>
        </w:rPr>
      </w:pPr>
      <w:r w:rsidRPr="004822D8">
        <w:rPr>
          <w:rFonts w:ascii="Times New Roman" w:hAnsi="Times New Roman" w:cs="Times New Roman"/>
          <w:noProof/>
          <w:sz w:val="28"/>
          <w:szCs w:val="28"/>
        </w:rPr>
        <w:t>Các thuộc tính mới: NgayLapBaoCao, Thang, SoLuongTiec, DoanhThu</w:t>
      </w:r>
    </w:p>
    <w:p w14:paraId="5CF94839" w14:textId="77777777" w:rsidR="00EF1375" w:rsidRPr="004822D8" w:rsidRDefault="00EF1375" w:rsidP="00863652">
      <w:pPr>
        <w:pStyle w:val="ListParagraph"/>
        <w:numPr>
          <w:ilvl w:val="0"/>
          <w:numId w:val="2"/>
        </w:numPr>
        <w:rPr>
          <w:rFonts w:ascii="Times New Roman" w:hAnsi="Times New Roman" w:cs="Times New Roman"/>
          <w:sz w:val="28"/>
          <w:szCs w:val="28"/>
        </w:rPr>
      </w:pPr>
      <w:r w:rsidRPr="004822D8">
        <w:rPr>
          <w:rFonts w:ascii="Times New Roman" w:hAnsi="Times New Roman" w:cs="Times New Roman"/>
          <w:sz w:val="28"/>
          <w:szCs w:val="28"/>
        </w:rPr>
        <w:t>Thiết kế dữ liệu:</w:t>
      </w:r>
    </w:p>
    <w:p w14:paraId="62549769" w14:textId="77777777" w:rsidR="00EF1375" w:rsidRPr="004822D8" w:rsidRDefault="00EF1375" w:rsidP="00863652">
      <w:pPr>
        <w:pStyle w:val="ListParagraph"/>
        <w:numPr>
          <w:ilvl w:val="0"/>
          <w:numId w:val="13"/>
        </w:numPr>
        <w:ind w:left="2160"/>
        <w:rPr>
          <w:rFonts w:ascii="Times New Roman" w:hAnsi="Times New Roman" w:cs="Times New Roman"/>
          <w:sz w:val="28"/>
          <w:szCs w:val="28"/>
        </w:rPr>
      </w:pPr>
      <w:r w:rsidRPr="004822D8">
        <w:rPr>
          <w:rFonts w:ascii="Times New Roman" w:hAnsi="Times New Roman" w:cs="Times New Roman"/>
          <w:sz w:val="28"/>
          <w:szCs w:val="28"/>
        </w:rPr>
        <w:t>KHACHHANG (</w:t>
      </w:r>
      <w:r w:rsidRPr="004822D8">
        <w:rPr>
          <w:rFonts w:ascii="Times New Roman" w:hAnsi="Times New Roman" w:cs="Times New Roman"/>
          <w:sz w:val="28"/>
          <w:szCs w:val="28"/>
          <w:u w:val="single"/>
        </w:rPr>
        <w:t>MaKH</w:t>
      </w:r>
      <w:r w:rsidRPr="004822D8">
        <w:rPr>
          <w:rFonts w:ascii="Times New Roman" w:hAnsi="Times New Roman" w:cs="Times New Roman"/>
          <w:sz w:val="28"/>
          <w:szCs w:val="28"/>
        </w:rPr>
        <w:t>, TenKH, TenChuRe, TenCoDau, DiaChi, DienThoai, Email)</w:t>
      </w:r>
    </w:p>
    <w:p w14:paraId="624175C7" w14:textId="77777777" w:rsidR="00EF1375" w:rsidRPr="004822D8" w:rsidRDefault="00EF1375" w:rsidP="00863652">
      <w:pPr>
        <w:pStyle w:val="ListParagraph"/>
        <w:numPr>
          <w:ilvl w:val="0"/>
          <w:numId w:val="13"/>
        </w:numPr>
        <w:ind w:left="2160"/>
        <w:rPr>
          <w:rFonts w:ascii="Times New Roman" w:hAnsi="Times New Roman" w:cs="Times New Roman"/>
          <w:sz w:val="28"/>
          <w:szCs w:val="28"/>
        </w:rPr>
      </w:pPr>
      <w:r w:rsidRPr="004822D8">
        <w:rPr>
          <w:rFonts w:ascii="Times New Roman" w:hAnsi="Times New Roman" w:cs="Times New Roman"/>
          <w:sz w:val="28"/>
          <w:szCs w:val="28"/>
        </w:rPr>
        <w:t>NHANVIEN (</w:t>
      </w:r>
      <w:r w:rsidRPr="004822D8">
        <w:rPr>
          <w:rFonts w:ascii="Times New Roman" w:hAnsi="Times New Roman" w:cs="Times New Roman"/>
          <w:sz w:val="28"/>
          <w:szCs w:val="28"/>
          <w:u w:val="single"/>
        </w:rPr>
        <w:t>MaNV</w:t>
      </w:r>
      <w:r w:rsidRPr="004822D8">
        <w:rPr>
          <w:rFonts w:ascii="Times New Roman" w:hAnsi="Times New Roman" w:cs="Times New Roman"/>
          <w:sz w:val="28"/>
          <w:szCs w:val="28"/>
        </w:rPr>
        <w:t>, TenNV, SoDienThoai, DiaChiNV, ChucVu, Ca, MaSanh)</w:t>
      </w:r>
    </w:p>
    <w:p w14:paraId="04503CF2" w14:textId="77777777" w:rsidR="00EF1375" w:rsidRPr="004822D8" w:rsidRDefault="00EF1375" w:rsidP="00863652">
      <w:pPr>
        <w:pStyle w:val="ListParagraph"/>
        <w:numPr>
          <w:ilvl w:val="0"/>
          <w:numId w:val="13"/>
        </w:numPr>
        <w:ind w:left="2160"/>
        <w:rPr>
          <w:rFonts w:ascii="Times New Roman" w:hAnsi="Times New Roman" w:cs="Times New Roman"/>
          <w:sz w:val="28"/>
          <w:szCs w:val="28"/>
        </w:rPr>
      </w:pPr>
      <w:r w:rsidRPr="004822D8">
        <w:rPr>
          <w:rFonts w:ascii="Times New Roman" w:hAnsi="Times New Roman" w:cs="Times New Roman"/>
          <w:sz w:val="28"/>
          <w:szCs w:val="28"/>
        </w:rPr>
        <w:t>SANH (</w:t>
      </w:r>
      <w:r w:rsidRPr="004822D8">
        <w:rPr>
          <w:rFonts w:ascii="Times New Roman" w:hAnsi="Times New Roman" w:cs="Times New Roman"/>
          <w:sz w:val="28"/>
          <w:szCs w:val="28"/>
          <w:u w:val="single"/>
        </w:rPr>
        <w:t>MaSanh</w:t>
      </w:r>
      <w:r w:rsidRPr="004822D8">
        <w:rPr>
          <w:rFonts w:ascii="Times New Roman" w:hAnsi="Times New Roman" w:cs="Times New Roman"/>
          <w:sz w:val="28"/>
          <w:szCs w:val="28"/>
        </w:rPr>
        <w:t>, LoaiSanh, TenSanh)</w:t>
      </w:r>
    </w:p>
    <w:p w14:paraId="153EC7BD" w14:textId="77777777" w:rsidR="00EF1375" w:rsidRPr="004822D8" w:rsidRDefault="00EF1375" w:rsidP="00863652">
      <w:pPr>
        <w:pStyle w:val="ListParagraph"/>
        <w:numPr>
          <w:ilvl w:val="0"/>
          <w:numId w:val="13"/>
        </w:numPr>
        <w:ind w:left="2160"/>
        <w:rPr>
          <w:rFonts w:ascii="Times New Roman" w:hAnsi="Times New Roman" w:cs="Times New Roman"/>
          <w:sz w:val="28"/>
          <w:szCs w:val="28"/>
        </w:rPr>
      </w:pPr>
      <w:r w:rsidRPr="004822D8">
        <w:rPr>
          <w:rFonts w:ascii="Times New Roman" w:hAnsi="Times New Roman" w:cs="Times New Roman"/>
          <w:sz w:val="28"/>
          <w:szCs w:val="28"/>
        </w:rPr>
        <w:t>THOIGIAN (</w:t>
      </w:r>
      <w:r w:rsidRPr="004822D8">
        <w:rPr>
          <w:rFonts w:ascii="Times New Roman" w:hAnsi="Times New Roman" w:cs="Times New Roman"/>
          <w:sz w:val="28"/>
          <w:szCs w:val="28"/>
          <w:u w:val="single"/>
        </w:rPr>
        <w:t>MaTg</w:t>
      </w:r>
      <w:r w:rsidRPr="004822D8">
        <w:rPr>
          <w:rFonts w:ascii="Times New Roman" w:hAnsi="Times New Roman" w:cs="Times New Roman"/>
          <w:sz w:val="28"/>
          <w:szCs w:val="28"/>
        </w:rPr>
        <w:t>, NgayLap, NgayToChuc)</w:t>
      </w:r>
    </w:p>
    <w:p w14:paraId="24815D80" w14:textId="77777777" w:rsidR="00EF1375" w:rsidRPr="004822D8" w:rsidRDefault="00EF1375" w:rsidP="00863652">
      <w:pPr>
        <w:pStyle w:val="ListParagraph"/>
        <w:numPr>
          <w:ilvl w:val="0"/>
          <w:numId w:val="13"/>
        </w:numPr>
        <w:ind w:left="2160"/>
        <w:rPr>
          <w:rFonts w:ascii="Times New Roman" w:hAnsi="Times New Roman" w:cs="Times New Roman"/>
          <w:sz w:val="28"/>
          <w:szCs w:val="28"/>
        </w:rPr>
      </w:pPr>
      <w:r w:rsidRPr="004822D8">
        <w:rPr>
          <w:rFonts w:ascii="Times New Roman" w:hAnsi="Times New Roman" w:cs="Times New Roman"/>
          <w:sz w:val="28"/>
          <w:szCs w:val="28"/>
        </w:rPr>
        <w:t xml:space="preserve">HOPDONG </w:t>
      </w:r>
      <w:r w:rsidRPr="004822D8">
        <w:rPr>
          <w:rFonts w:ascii="Times New Roman" w:hAnsi="Times New Roman" w:cs="Times New Roman"/>
          <w:sz w:val="28"/>
          <w:szCs w:val="28"/>
          <w:u w:val="single"/>
        </w:rPr>
        <w:t>(MaHopDong</w:t>
      </w:r>
      <w:r w:rsidRPr="004822D8">
        <w:rPr>
          <w:rFonts w:ascii="Times New Roman" w:hAnsi="Times New Roman" w:cs="Times New Roman"/>
          <w:sz w:val="28"/>
          <w:szCs w:val="28"/>
        </w:rPr>
        <w:t>, MaKH, MaTg, MaNV, MaSanh, TienCoc, MaThucDon, MaDichVu, SoLuongBan, SoLuongNV, Ca)</w:t>
      </w:r>
    </w:p>
    <w:p w14:paraId="11ECC80D" w14:textId="77777777" w:rsidR="00EF1375" w:rsidRPr="004822D8" w:rsidRDefault="00EF1375" w:rsidP="00863652">
      <w:pPr>
        <w:pStyle w:val="ListParagraph"/>
        <w:numPr>
          <w:ilvl w:val="0"/>
          <w:numId w:val="13"/>
        </w:numPr>
        <w:ind w:left="2160"/>
        <w:rPr>
          <w:rFonts w:ascii="Times New Roman" w:hAnsi="Times New Roman" w:cs="Times New Roman"/>
          <w:sz w:val="28"/>
          <w:szCs w:val="28"/>
        </w:rPr>
      </w:pPr>
      <w:r w:rsidRPr="004822D8">
        <w:rPr>
          <w:rFonts w:ascii="Times New Roman" w:hAnsi="Times New Roman" w:cs="Times New Roman"/>
          <w:sz w:val="28"/>
          <w:szCs w:val="28"/>
        </w:rPr>
        <w:lastRenderedPageBreak/>
        <w:t>THUCDON (</w:t>
      </w:r>
      <w:r w:rsidRPr="004822D8">
        <w:rPr>
          <w:rFonts w:ascii="Times New Roman" w:hAnsi="Times New Roman" w:cs="Times New Roman"/>
          <w:sz w:val="28"/>
          <w:szCs w:val="28"/>
          <w:u w:val="single"/>
        </w:rPr>
        <w:t>MaThucDon</w:t>
      </w:r>
      <w:r w:rsidRPr="004822D8">
        <w:rPr>
          <w:rFonts w:ascii="Times New Roman" w:hAnsi="Times New Roman" w:cs="Times New Roman"/>
          <w:sz w:val="28"/>
          <w:szCs w:val="28"/>
        </w:rPr>
        <w:t>, MonKhaiVi, MonChinh1, MonChinh2, MonChinh3, MonChinh4, Lau, TrangMieng, Bia, NuocNgot, GiaThucDon)</w:t>
      </w:r>
    </w:p>
    <w:p w14:paraId="43C35850" w14:textId="77777777" w:rsidR="00EF1375" w:rsidRPr="004822D8" w:rsidRDefault="00EF1375" w:rsidP="00863652">
      <w:pPr>
        <w:pStyle w:val="ListParagraph"/>
        <w:numPr>
          <w:ilvl w:val="0"/>
          <w:numId w:val="13"/>
        </w:numPr>
        <w:ind w:left="2160"/>
        <w:rPr>
          <w:rFonts w:ascii="Times New Roman" w:hAnsi="Times New Roman" w:cs="Times New Roman"/>
          <w:sz w:val="28"/>
          <w:szCs w:val="28"/>
        </w:rPr>
      </w:pPr>
      <w:r w:rsidRPr="004822D8">
        <w:rPr>
          <w:rFonts w:ascii="Times New Roman" w:hAnsi="Times New Roman" w:cs="Times New Roman"/>
          <w:sz w:val="28"/>
          <w:szCs w:val="28"/>
        </w:rPr>
        <w:t>DICHVU (</w:t>
      </w:r>
      <w:r w:rsidRPr="004822D8">
        <w:rPr>
          <w:rFonts w:ascii="Times New Roman" w:hAnsi="Times New Roman" w:cs="Times New Roman"/>
          <w:sz w:val="28"/>
          <w:szCs w:val="28"/>
          <w:u w:val="single"/>
        </w:rPr>
        <w:t>MaDichVu</w:t>
      </w:r>
      <w:r w:rsidRPr="004822D8">
        <w:rPr>
          <w:rFonts w:ascii="Times New Roman" w:hAnsi="Times New Roman" w:cs="Times New Roman"/>
          <w:sz w:val="28"/>
          <w:szCs w:val="28"/>
        </w:rPr>
        <w:t>, Ruou, BanhKem, MC, BanNhac, CaSi, DJ, GiaDichVu)</w:t>
      </w:r>
    </w:p>
    <w:p w14:paraId="381FDABE" w14:textId="77777777" w:rsidR="00EF1375" w:rsidRPr="004822D8" w:rsidRDefault="00EF1375" w:rsidP="00863652">
      <w:pPr>
        <w:pStyle w:val="ListParagraph"/>
        <w:numPr>
          <w:ilvl w:val="0"/>
          <w:numId w:val="13"/>
        </w:numPr>
        <w:ind w:left="2160"/>
        <w:rPr>
          <w:rFonts w:ascii="Times New Roman" w:hAnsi="Times New Roman" w:cs="Times New Roman"/>
          <w:sz w:val="28"/>
          <w:szCs w:val="28"/>
        </w:rPr>
      </w:pPr>
      <w:r w:rsidRPr="004822D8">
        <w:rPr>
          <w:rFonts w:ascii="Times New Roman" w:hAnsi="Times New Roman" w:cs="Times New Roman"/>
          <w:sz w:val="28"/>
          <w:szCs w:val="28"/>
        </w:rPr>
        <w:t>HOADON (</w:t>
      </w:r>
      <w:r w:rsidRPr="004822D8">
        <w:rPr>
          <w:rFonts w:ascii="Times New Roman" w:hAnsi="Times New Roman" w:cs="Times New Roman"/>
          <w:sz w:val="28"/>
          <w:szCs w:val="28"/>
          <w:u w:val="single"/>
        </w:rPr>
        <w:t>MaHD</w:t>
      </w:r>
      <w:r w:rsidRPr="004822D8">
        <w:rPr>
          <w:rFonts w:ascii="Times New Roman" w:hAnsi="Times New Roman" w:cs="Times New Roman"/>
          <w:sz w:val="28"/>
          <w:szCs w:val="28"/>
        </w:rPr>
        <w:t>, NgayLapHD, MaHopDong, TienThucDon, TienDichVu, TienSanh, TienPhat, TongTienHD, ConLai)</w:t>
      </w:r>
    </w:p>
    <w:p w14:paraId="39177128" w14:textId="77777777" w:rsidR="00EF1375" w:rsidRPr="004822D8" w:rsidRDefault="00EF1375" w:rsidP="00863652">
      <w:pPr>
        <w:pStyle w:val="ListParagraph"/>
        <w:numPr>
          <w:ilvl w:val="0"/>
          <w:numId w:val="13"/>
        </w:numPr>
        <w:ind w:left="2160"/>
        <w:rPr>
          <w:rFonts w:ascii="Times New Roman" w:hAnsi="Times New Roman" w:cs="Times New Roman"/>
          <w:sz w:val="28"/>
          <w:szCs w:val="28"/>
        </w:rPr>
      </w:pPr>
      <w:r w:rsidRPr="004822D8">
        <w:rPr>
          <w:rFonts w:ascii="Times New Roman" w:hAnsi="Times New Roman" w:cs="Times New Roman"/>
          <w:sz w:val="28"/>
          <w:szCs w:val="28"/>
        </w:rPr>
        <w:t>BAOCAO (</w:t>
      </w:r>
      <w:r w:rsidRPr="004822D8">
        <w:rPr>
          <w:rFonts w:ascii="Times New Roman" w:hAnsi="Times New Roman" w:cs="Times New Roman"/>
          <w:sz w:val="28"/>
          <w:szCs w:val="28"/>
          <w:u w:val="single"/>
        </w:rPr>
        <w:t>MaBaoCao</w:t>
      </w:r>
      <w:r w:rsidRPr="004822D8">
        <w:rPr>
          <w:rFonts w:ascii="Times New Roman" w:hAnsi="Times New Roman" w:cs="Times New Roman"/>
          <w:sz w:val="28"/>
          <w:szCs w:val="28"/>
        </w:rPr>
        <w:t>, NgayLapBaoCao, MaNV, Thang, SoLuongTiec, DoanhThu)</w:t>
      </w:r>
    </w:p>
    <w:p w14:paraId="535CE5F8" w14:textId="77777777" w:rsidR="00EF1375" w:rsidRPr="004822D8" w:rsidRDefault="00EF1375" w:rsidP="00863652">
      <w:pPr>
        <w:pStyle w:val="ListParagraph"/>
        <w:numPr>
          <w:ilvl w:val="0"/>
          <w:numId w:val="13"/>
        </w:numPr>
        <w:ind w:left="2160"/>
        <w:rPr>
          <w:rFonts w:ascii="Times New Roman" w:hAnsi="Times New Roman" w:cs="Times New Roman"/>
          <w:sz w:val="28"/>
          <w:szCs w:val="28"/>
        </w:rPr>
      </w:pPr>
      <w:r w:rsidRPr="004822D8">
        <w:rPr>
          <w:rFonts w:ascii="Times New Roman" w:hAnsi="Times New Roman" w:cs="Times New Roman"/>
          <w:sz w:val="28"/>
          <w:szCs w:val="28"/>
        </w:rPr>
        <w:t>THAMSO (SoLuongBanToiDa, DonGiaToiThieu, GhiChu, TiSoPhat , TienCocToiThieu, ApDungPhat)</w:t>
      </w:r>
    </w:p>
    <w:p w14:paraId="2DEF3E26" w14:textId="77777777" w:rsidR="00EF1375" w:rsidRPr="004822D8" w:rsidRDefault="00EF1375" w:rsidP="00EF1375">
      <w:pPr>
        <w:ind w:left="720"/>
        <w:rPr>
          <w:rFonts w:ascii="Times New Roman" w:hAnsi="Times New Roman" w:cs="Times New Roman"/>
          <w:sz w:val="28"/>
          <w:szCs w:val="28"/>
        </w:rPr>
      </w:pPr>
      <w:ins w:id="29" w:author="THU THIEN" w:date="2018-07-02T02:15:00Z">
        <w:r w:rsidRPr="004822D8">
          <w:rPr>
            <w:rFonts w:ascii="Times New Roman" w:hAnsi="Times New Roman" w:cs="Times New Roman"/>
            <w:noProof/>
            <w:sz w:val="28"/>
            <w:szCs w:val="28"/>
          </w:rPr>
          <w:drawing>
            <wp:inline distT="0" distB="0" distL="0" distR="0" wp14:anchorId="52FD47B0" wp14:editId="59B3FFFB">
              <wp:extent cx="5575508" cy="4772025"/>
              <wp:effectExtent l="0" t="0" r="6350" b="0"/>
              <wp:docPr id="34" name="Hình ảnh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121" t="17389" r="59776" b="19613"/>
                      <a:stretch/>
                    </pic:blipFill>
                    <pic:spPr bwMode="auto">
                      <a:xfrm>
                        <a:off x="0" y="0"/>
                        <a:ext cx="5595005" cy="4788712"/>
                      </a:xfrm>
                      <a:prstGeom prst="rect">
                        <a:avLst/>
                      </a:prstGeom>
                      <a:ln>
                        <a:noFill/>
                      </a:ln>
                      <a:extLst>
                        <a:ext uri="{53640926-AAD7-44D8-BBD7-CCE9431645EC}">
                          <a14:shadowObscured xmlns:a14="http://schemas.microsoft.com/office/drawing/2010/main"/>
                        </a:ext>
                      </a:extLst>
                    </pic:spPr>
                  </pic:pic>
                </a:graphicData>
              </a:graphic>
            </wp:inline>
          </w:drawing>
        </w:r>
      </w:ins>
    </w:p>
    <w:p w14:paraId="4E301697" w14:textId="77777777" w:rsidR="00EF1375" w:rsidRPr="004822D8" w:rsidRDefault="00EF1375" w:rsidP="00EF1375">
      <w:pPr>
        <w:ind w:left="1440"/>
        <w:jc w:val="both"/>
        <w:rPr>
          <w:rFonts w:ascii="Times New Roman" w:hAnsi="Times New Roman" w:cs="Times New Roman"/>
          <w:sz w:val="28"/>
          <w:szCs w:val="28"/>
        </w:rPr>
      </w:pPr>
      <w:r w:rsidRPr="004822D8">
        <w:rPr>
          <w:rFonts w:ascii="Times New Roman" w:hAnsi="Times New Roman" w:cs="Times New Roman"/>
          <w:sz w:val="28"/>
          <w:szCs w:val="28"/>
        </w:rPr>
        <w:br w:type="page"/>
      </w:r>
    </w:p>
    <w:p w14:paraId="58F22124" w14:textId="77777777" w:rsidR="009A2B1D" w:rsidRPr="004822D8" w:rsidRDefault="00EF1375" w:rsidP="009C1CBD">
      <w:pPr>
        <w:pStyle w:val="ListParagraph"/>
        <w:numPr>
          <w:ilvl w:val="0"/>
          <w:numId w:val="33"/>
        </w:numPr>
        <w:jc w:val="both"/>
        <w:rPr>
          <w:rFonts w:ascii="Times New Roman" w:hAnsi="Times New Roman" w:cs="Times New Roman"/>
          <w:b/>
          <w:sz w:val="28"/>
          <w:szCs w:val="28"/>
        </w:rPr>
      </w:pPr>
      <w:r w:rsidRPr="004822D8">
        <w:rPr>
          <w:rFonts w:ascii="Times New Roman" w:hAnsi="Times New Roman" w:cs="Times New Roman"/>
          <w:b/>
          <w:sz w:val="28"/>
          <w:szCs w:val="28"/>
        </w:rPr>
        <w:lastRenderedPageBreak/>
        <w:t>Kiến trúc hệ thống</w:t>
      </w:r>
    </w:p>
    <w:p w14:paraId="0B922935" w14:textId="0EA48795" w:rsidR="00EF1375" w:rsidRPr="004822D8" w:rsidRDefault="00EF1375" w:rsidP="009C1CBD">
      <w:pPr>
        <w:pStyle w:val="ListParagraph"/>
        <w:ind w:left="360"/>
        <w:jc w:val="both"/>
        <w:rPr>
          <w:rFonts w:ascii="Times New Roman" w:hAnsi="Times New Roman" w:cs="Times New Roman"/>
          <w:b/>
          <w:sz w:val="28"/>
          <w:szCs w:val="28"/>
        </w:rPr>
      </w:pPr>
      <w:r w:rsidRPr="004822D8">
        <w:rPr>
          <w:rFonts w:ascii="Times New Roman" w:hAnsi="Times New Roman" w:cs="Times New Roman"/>
          <w:sz w:val="28"/>
          <w:szCs w:val="28"/>
        </w:rPr>
        <w:t>Xây dựng phần mềm theo kiến trúc 3 lớp</w:t>
      </w:r>
    </w:p>
    <w:p w14:paraId="01439FC3" w14:textId="77777777" w:rsidR="00EF1375" w:rsidRPr="004822D8" w:rsidRDefault="00EF1375" w:rsidP="00863652">
      <w:pPr>
        <w:pStyle w:val="Mcnh"/>
        <w:numPr>
          <w:ilvl w:val="1"/>
          <w:numId w:val="14"/>
        </w:numPr>
        <w:ind w:left="1440"/>
        <w:jc w:val="both"/>
        <w:rPr>
          <w:sz w:val="28"/>
          <w:szCs w:val="28"/>
        </w:rPr>
      </w:pPr>
      <w:r w:rsidRPr="004822D8">
        <w:rPr>
          <w:sz w:val="28"/>
          <w:szCs w:val="28"/>
        </w:rPr>
        <w:t>Lớp Presentation: Lớp giao diện (giao tiếp với người sử dụng). Chỉ thuần việc giao tiếp với người sử dụng, nhập, xuất, ... mà không thực hiện việc kiểm tra tính toán, kiểm tra, xử lý, hay các thao tác liên quan đến cơ sở dữ liệu.</w:t>
      </w:r>
    </w:p>
    <w:p w14:paraId="1A54B696" w14:textId="77777777" w:rsidR="00EF1375" w:rsidRPr="004822D8" w:rsidRDefault="00EF1375" w:rsidP="00863652">
      <w:pPr>
        <w:pStyle w:val="Mcnh"/>
        <w:numPr>
          <w:ilvl w:val="1"/>
          <w:numId w:val="14"/>
        </w:numPr>
        <w:ind w:left="1440"/>
        <w:jc w:val="both"/>
        <w:rPr>
          <w:sz w:val="28"/>
          <w:szCs w:val="28"/>
        </w:rPr>
      </w:pPr>
      <w:r w:rsidRPr="004822D8">
        <w:rPr>
          <w:sz w:val="28"/>
          <w:szCs w:val="28"/>
        </w:rPr>
        <w:t>Lớp Business Logic: Lớp xử lý nghiệp vụ, lớp này thực hiện các xử lý, kiểm tra các ràng buộc, các quy tắc ứng xử của phần mềm, các chức năng chủ yếu, ... Việc thực hiện này độc lập với cách thiết kế cũng như cài đặt giao diện. Thông tin cho lớp này thực hiện các xử lý của mình được lấy từ tầng giao diện.</w:t>
      </w:r>
    </w:p>
    <w:p w14:paraId="3EED5B8E" w14:textId="77777777" w:rsidR="00EF1375" w:rsidRPr="004822D8" w:rsidRDefault="00EF1375" w:rsidP="00863652">
      <w:pPr>
        <w:pStyle w:val="Mcnh"/>
        <w:numPr>
          <w:ilvl w:val="1"/>
          <w:numId w:val="14"/>
        </w:numPr>
        <w:ind w:left="1440"/>
        <w:jc w:val="both"/>
        <w:rPr>
          <w:sz w:val="28"/>
          <w:szCs w:val="28"/>
        </w:rPr>
      </w:pPr>
      <w:r w:rsidRPr="004822D8">
        <w:rPr>
          <w:sz w:val="28"/>
          <w:szCs w:val="28"/>
        </w:rPr>
        <w:t>Lớp Data Access: Lớp dữ liệu, lớp này chuyên thực hiện các công việc liên quan đến lưu trữ và truy xuất dữ liệu của ứng dụng. Dữ liệu lấy từ cơ sở dữ liệu SQL Server.Lớp này thực hiện kết nối trực tiếp với cơ sở dữ liệu và thực hiện tất cả các thao tác liên quan đến cơ sở dữ liệu mà phần mềm cần.</w:t>
      </w:r>
    </w:p>
    <w:p w14:paraId="10328FF7" w14:textId="77777777" w:rsidR="00EF1375" w:rsidRPr="004822D8" w:rsidRDefault="00EF1375" w:rsidP="009C1CBD">
      <w:pPr>
        <w:pStyle w:val="Mcnh"/>
        <w:tabs>
          <w:tab w:val="clear" w:pos="4680"/>
          <w:tab w:val="clear" w:pos="9360"/>
        </w:tabs>
        <w:ind w:left="927"/>
        <w:jc w:val="both"/>
        <w:rPr>
          <w:b/>
          <w:sz w:val="28"/>
          <w:szCs w:val="28"/>
        </w:rPr>
      </w:pPr>
      <w:r w:rsidRPr="004822D8">
        <w:rPr>
          <w:b/>
          <w:sz w:val="28"/>
          <w:szCs w:val="28"/>
        </w:rPr>
        <w:t>Các thành phần trong hệ thống</w:t>
      </w:r>
    </w:p>
    <w:tbl>
      <w:tblPr>
        <w:tblW w:w="0" w:type="auto"/>
        <w:tblInd w:w="715" w:type="dxa"/>
        <w:tblLook w:val="04A0" w:firstRow="1" w:lastRow="0" w:firstColumn="1" w:lastColumn="0" w:noHBand="0" w:noVBand="1"/>
      </w:tblPr>
      <w:tblGrid>
        <w:gridCol w:w="746"/>
        <w:gridCol w:w="2250"/>
        <w:gridCol w:w="3403"/>
        <w:gridCol w:w="1902"/>
      </w:tblGrid>
      <w:tr w:rsidR="00EF1375" w:rsidRPr="004822D8" w14:paraId="1D7385CA" w14:textId="77777777" w:rsidTr="00B74F48">
        <w:tc>
          <w:tcPr>
            <w:tcW w:w="718" w:type="dxa"/>
            <w:vMerge w:val="restart"/>
            <w:tcBorders>
              <w:top w:val="single" w:sz="4" w:space="0" w:color="auto"/>
              <w:left w:val="single" w:sz="4" w:space="0" w:color="auto"/>
              <w:bottom w:val="single" w:sz="4" w:space="0" w:color="auto"/>
              <w:right w:val="single" w:sz="4" w:space="0" w:color="auto"/>
            </w:tcBorders>
            <w:vAlign w:val="center"/>
            <w:hideMark/>
          </w:tcPr>
          <w:p w14:paraId="7EC9AFE6" w14:textId="77777777" w:rsidR="00EF1375" w:rsidRPr="004822D8" w:rsidRDefault="00EF1375" w:rsidP="00B74F48">
            <w:pPr>
              <w:pStyle w:val="ListNumber3"/>
              <w:numPr>
                <w:ilvl w:val="0"/>
                <w:numId w:val="0"/>
              </w:numPr>
              <w:jc w:val="center"/>
              <w:rPr>
                <w:rFonts w:ascii="Times New Roman" w:hAnsi="Times New Roman" w:cs="Times New Roman"/>
                <w:b/>
                <w:sz w:val="28"/>
                <w:szCs w:val="28"/>
              </w:rPr>
            </w:pPr>
            <w:r w:rsidRPr="004822D8">
              <w:rPr>
                <w:rFonts w:ascii="Times New Roman" w:hAnsi="Times New Roman" w:cs="Times New Roman"/>
                <w:b/>
                <w:sz w:val="28"/>
                <w:szCs w:val="28"/>
              </w:rPr>
              <w:t>STT</w:t>
            </w:r>
          </w:p>
        </w:tc>
        <w:tc>
          <w:tcPr>
            <w:tcW w:w="5653" w:type="dxa"/>
            <w:gridSpan w:val="2"/>
            <w:tcBorders>
              <w:top w:val="single" w:sz="4" w:space="0" w:color="auto"/>
              <w:left w:val="single" w:sz="4" w:space="0" w:color="auto"/>
              <w:bottom w:val="single" w:sz="4" w:space="0" w:color="auto"/>
              <w:right w:val="single" w:sz="4" w:space="0" w:color="auto"/>
            </w:tcBorders>
            <w:vAlign w:val="center"/>
            <w:hideMark/>
          </w:tcPr>
          <w:p w14:paraId="1A6DFB1A" w14:textId="77777777" w:rsidR="00EF1375" w:rsidRPr="004822D8" w:rsidRDefault="00EF1375" w:rsidP="00B74F48">
            <w:pPr>
              <w:pStyle w:val="ListNumber3"/>
              <w:numPr>
                <w:ilvl w:val="0"/>
                <w:numId w:val="0"/>
              </w:numPr>
              <w:jc w:val="center"/>
              <w:rPr>
                <w:rFonts w:ascii="Times New Roman" w:hAnsi="Times New Roman" w:cs="Times New Roman"/>
                <w:b/>
                <w:sz w:val="28"/>
                <w:szCs w:val="28"/>
              </w:rPr>
            </w:pPr>
            <w:r w:rsidRPr="004822D8">
              <w:rPr>
                <w:rFonts w:ascii="Times New Roman" w:hAnsi="Times New Roman" w:cs="Times New Roman"/>
                <w:b/>
                <w:sz w:val="28"/>
                <w:szCs w:val="28"/>
              </w:rPr>
              <w:t>Thành phần</w:t>
            </w:r>
          </w:p>
        </w:tc>
        <w:tc>
          <w:tcPr>
            <w:tcW w:w="1902" w:type="dxa"/>
            <w:vMerge w:val="restart"/>
            <w:tcBorders>
              <w:top w:val="single" w:sz="4" w:space="0" w:color="auto"/>
              <w:left w:val="single" w:sz="4" w:space="0" w:color="auto"/>
              <w:bottom w:val="single" w:sz="4" w:space="0" w:color="auto"/>
              <w:right w:val="single" w:sz="4" w:space="0" w:color="auto"/>
            </w:tcBorders>
            <w:vAlign w:val="center"/>
            <w:hideMark/>
          </w:tcPr>
          <w:p w14:paraId="0846C155" w14:textId="77777777" w:rsidR="00EF1375" w:rsidRPr="004822D8" w:rsidRDefault="00EF1375" w:rsidP="00B74F48">
            <w:pPr>
              <w:pStyle w:val="ListNumber3"/>
              <w:numPr>
                <w:ilvl w:val="0"/>
                <w:numId w:val="0"/>
              </w:numPr>
              <w:jc w:val="center"/>
              <w:rPr>
                <w:rFonts w:ascii="Times New Roman" w:hAnsi="Times New Roman" w:cs="Times New Roman"/>
                <w:b/>
                <w:sz w:val="28"/>
                <w:szCs w:val="28"/>
              </w:rPr>
            </w:pPr>
            <w:r w:rsidRPr="004822D8">
              <w:rPr>
                <w:rFonts w:ascii="Times New Roman" w:hAnsi="Times New Roman" w:cs="Times New Roman"/>
                <w:b/>
                <w:sz w:val="28"/>
                <w:szCs w:val="28"/>
              </w:rPr>
              <w:t>Diễn giải</w:t>
            </w:r>
          </w:p>
        </w:tc>
      </w:tr>
      <w:tr w:rsidR="00EF1375" w:rsidRPr="004822D8" w14:paraId="1BA64C34" w14:textId="77777777" w:rsidTr="00B74F48">
        <w:trPr>
          <w:trHeight w:val="305"/>
        </w:trPr>
        <w:tc>
          <w:tcPr>
            <w:tcW w:w="718" w:type="dxa"/>
            <w:vMerge/>
            <w:tcBorders>
              <w:top w:val="single" w:sz="4" w:space="0" w:color="auto"/>
              <w:left w:val="single" w:sz="4" w:space="0" w:color="auto"/>
              <w:bottom w:val="single" w:sz="4" w:space="0" w:color="auto"/>
              <w:right w:val="single" w:sz="4" w:space="0" w:color="auto"/>
            </w:tcBorders>
            <w:vAlign w:val="center"/>
            <w:hideMark/>
          </w:tcPr>
          <w:p w14:paraId="73E05ACA" w14:textId="77777777" w:rsidR="00EF1375" w:rsidRPr="004822D8" w:rsidRDefault="00EF1375" w:rsidP="00B74F48">
            <w:pPr>
              <w:jc w:val="center"/>
              <w:rPr>
                <w:rFonts w:ascii="Times New Roman" w:hAnsi="Times New Roman" w:cs="Times New Roman"/>
                <w:b/>
                <w:sz w:val="28"/>
                <w:szCs w:val="28"/>
              </w:rPr>
            </w:pPr>
          </w:p>
        </w:tc>
        <w:tc>
          <w:tcPr>
            <w:tcW w:w="2250" w:type="dxa"/>
            <w:tcBorders>
              <w:top w:val="single" w:sz="4" w:space="0" w:color="auto"/>
              <w:left w:val="single" w:sz="4" w:space="0" w:color="auto"/>
              <w:bottom w:val="single" w:sz="4" w:space="0" w:color="auto"/>
              <w:right w:val="single" w:sz="4" w:space="0" w:color="auto"/>
            </w:tcBorders>
            <w:vAlign w:val="center"/>
            <w:hideMark/>
          </w:tcPr>
          <w:p w14:paraId="0107F15F" w14:textId="77777777" w:rsidR="00EF1375" w:rsidRPr="004822D8" w:rsidRDefault="00EF1375" w:rsidP="00B74F48">
            <w:pPr>
              <w:pStyle w:val="ListNumber3"/>
              <w:numPr>
                <w:ilvl w:val="0"/>
                <w:numId w:val="0"/>
              </w:numPr>
              <w:jc w:val="center"/>
              <w:rPr>
                <w:rFonts w:ascii="Times New Roman" w:hAnsi="Times New Roman" w:cs="Times New Roman"/>
                <w:b/>
                <w:sz w:val="28"/>
                <w:szCs w:val="28"/>
              </w:rPr>
            </w:pPr>
            <w:r w:rsidRPr="004822D8">
              <w:rPr>
                <w:rFonts w:ascii="Times New Roman" w:hAnsi="Times New Roman" w:cs="Times New Roman"/>
                <w:b/>
                <w:sz w:val="28"/>
                <w:szCs w:val="28"/>
              </w:rPr>
              <w:t>Module</w:t>
            </w:r>
          </w:p>
        </w:tc>
        <w:tc>
          <w:tcPr>
            <w:tcW w:w="3403" w:type="dxa"/>
            <w:tcBorders>
              <w:top w:val="single" w:sz="4" w:space="0" w:color="auto"/>
              <w:left w:val="single" w:sz="4" w:space="0" w:color="auto"/>
              <w:bottom w:val="single" w:sz="4" w:space="0" w:color="auto"/>
              <w:right w:val="single" w:sz="4" w:space="0" w:color="auto"/>
            </w:tcBorders>
            <w:vAlign w:val="center"/>
            <w:hideMark/>
          </w:tcPr>
          <w:p w14:paraId="28C371E6" w14:textId="77777777" w:rsidR="00EF1375" w:rsidRPr="004822D8" w:rsidRDefault="00EF1375" w:rsidP="00B74F48">
            <w:pPr>
              <w:pStyle w:val="ListNumber3"/>
              <w:numPr>
                <w:ilvl w:val="0"/>
                <w:numId w:val="0"/>
              </w:numPr>
              <w:jc w:val="center"/>
              <w:rPr>
                <w:rFonts w:ascii="Times New Roman" w:hAnsi="Times New Roman" w:cs="Times New Roman"/>
                <w:b/>
                <w:sz w:val="28"/>
                <w:szCs w:val="28"/>
              </w:rPr>
            </w:pPr>
            <w:r w:rsidRPr="004822D8">
              <w:rPr>
                <w:rFonts w:ascii="Times New Roman" w:hAnsi="Times New Roman" w:cs="Times New Roman"/>
                <w:b/>
                <w:sz w:val="28"/>
                <w:szCs w:val="28"/>
              </w:rPr>
              <w:t>Lớp</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6CF55AB9" w14:textId="77777777" w:rsidR="00EF1375" w:rsidRPr="004822D8" w:rsidRDefault="00EF1375" w:rsidP="00B74F48">
            <w:pPr>
              <w:jc w:val="center"/>
              <w:rPr>
                <w:rFonts w:ascii="Times New Roman" w:hAnsi="Times New Roman" w:cs="Times New Roman"/>
                <w:b/>
                <w:sz w:val="28"/>
                <w:szCs w:val="28"/>
              </w:rPr>
            </w:pPr>
          </w:p>
        </w:tc>
      </w:tr>
      <w:tr w:rsidR="00EF1375" w:rsidRPr="004822D8" w14:paraId="40329E5A" w14:textId="77777777" w:rsidTr="00B74F48">
        <w:tc>
          <w:tcPr>
            <w:tcW w:w="718" w:type="dxa"/>
            <w:tcBorders>
              <w:top w:val="single" w:sz="4" w:space="0" w:color="auto"/>
              <w:left w:val="single" w:sz="4" w:space="0" w:color="auto"/>
              <w:bottom w:val="single" w:sz="4" w:space="0" w:color="auto"/>
              <w:right w:val="single" w:sz="4" w:space="0" w:color="auto"/>
            </w:tcBorders>
            <w:vAlign w:val="center"/>
            <w:hideMark/>
          </w:tcPr>
          <w:p w14:paraId="55C632CB" w14:textId="77777777" w:rsidR="00EF1375" w:rsidRPr="004822D8" w:rsidRDefault="00EF1375" w:rsidP="00B74F48">
            <w:pPr>
              <w:pStyle w:val="ListNumber3"/>
              <w:numPr>
                <w:ilvl w:val="0"/>
                <w:numId w:val="0"/>
              </w:numPr>
              <w:jc w:val="center"/>
              <w:rPr>
                <w:rFonts w:ascii="Times New Roman" w:hAnsi="Times New Roman" w:cs="Times New Roman"/>
                <w:sz w:val="28"/>
                <w:szCs w:val="28"/>
              </w:rPr>
            </w:pPr>
            <w:r w:rsidRPr="004822D8">
              <w:rPr>
                <w:rFonts w:ascii="Times New Roman" w:hAnsi="Times New Roman" w:cs="Times New Roman"/>
                <w:sz w:val="28"/>
                <w:szCs w:val="28"/>
              </w:rPr>
              <w:t>1</w:t>
            </w:r>
          </w:p>
        </w:tc>
        <w:tc>
          <w:tcPr>
            <w:tcW w:w="2250" w:type="dxa"/>
            <w:tcBorders>
              <w:top w:val="single" w:sz="4" w:space="0" w:color="auto"/>
              <w:left w:val="single" w:sz="4" w:space="0" w:color="auto"/>
              <w:bottom w:val="single" w:sz="4" w:space="0" w:color="auto"/>
              <w:right w:val="single" w:sz="4" w:space="0" w:color="auto"/>
            </w:tcBorders>
            <w:vAlign w:val="center"/>
            <w:hideMark/>
          </w:tcPr>
          <w:p w14:paraId="2F976FA9" w14:textId="77777777" w:rsidR="00EF1375" w:rsidRPr="004822D8" w:rsidRDefault="00EF1375" w:rsidP="00B74F48">
            <w:pPr>
              <w:pStyle w:val="ListNumber3"/>
              <w:numPr>
                <w:ilvl w:val="0"/>
                <w:numId w:val="0"/>
              </w:numPr>
              <w:jc w:val="center"/>
              <w:rPr>
                <w:rFonts w:ascii="Times New Roman" w:hAnsi="Times New Roman" w:cs="Times New Roman"/>
                <w:sz w:val="28"/>
                <w:szCs w:val="28"/>
              </w:rPr>
            </w:pPr>
            <w:r w:rsidRPr="004822D8">
              <w:rPr>
                <w:rFonts w:ascii="Times New Roman" w:hAnsi="Times New Roman" w:cs="Times New Roman"/>
                <w:sz w:val="28"/>
                <w:szCs w:val="28"/>
              </w:rPr>
              <w:t>Presentation layer</w:t>
            </w:r>
          </w:p>
        </w:tc>
        <w:tc>
          <w:tcPr>
            <w:tcW w:w="3403" w:type="dxa"/>
            <w:tcBorders>
              <w:top w:val="single" w:sz="4" w:space="0" w:color="auto"/>
              <w:left w:val="single" w:sz="4" w:space="0" w:color="auto"/>
              <w:bottom w:val="single" w:sz="4" w:space="0" w:color="auto"/>
              <w:right w:val="single" w:sz="4" w:space="0" w:color="auto"/>
            </w:tcBorders>
            <w:vAlign w:val="center"/>
            <w:hideMark/>
          </w:tcPr>
          <w:p w14:paraId="5FA37F08" w14:textId="77777777" w:rsidR="00EF1375" w:rsidRPr="004822D8" w:rsidRDefault="00EF1375" w:rsidP="00B74F48">
            <w:pPr>
              <w:pStyle w:val="ListNumber3"/>
              <w:numPr>
                <w:ilvl w:val="0"/>
                <w:numId w:val="0"/>
              </w:numPr>
              <w:jc w:val="center"/>
              <w:rPr>
                <w:rFonts w:ascii="Times New Roman" w:hAnsi="Times New Roman" w:cs="Times New Roman"/>
                <w:sz w:val="28"/>
                <w:szCs w:val="28"/>
              </w:rPr>
            </w:pPr>
            <w:r w:rsidRPr="004822D8">
              <w:rPr>
                <w:rFonts w:ascii="Times New Roman" w:hAnsi="Times New Roman" w:cs="Times New Roman"/>
                <w:sz w:val="28"/>
                <w:szCs w:val="28"/>
              </w:rPr>
              <w:t>FormBaoCaoDoanhThu</w:t>
            </w:r>
          </w:p>
          <w:p w14:paraId="1E4D518A" w14:textId="77777777" w:rsidR="00EF1375" w:rsidRPr="004822D8" w:rsidRDefault="00EF1375" w:rsidP="00B74F48">
            <w:pPr>
              <w:pStyle w:val="ListNumber3"/>
              <w:numPr>
                <w:ilvl w:val="0"/>
                <w:numId w:val="0"/>
              </w:numPr>
              <w:jc w:val="center"/>
              <w:rPr>
                <w:rFonts w:ascii="Times New Roman" w:hAnsi="Times New Roman" w:cs="Times New Roman"/>
                <w:sz w:val="28"/>
                <w:szCs w:val="28"/>
              </w:rPr>
            </w:pPr>
            <w:r w:rsidRPr="004822D8">
              <w:rPr>
                <w:rFonts w:ascii="Times New Roman" w:hAnsi="Times New Roman" w:cs="Times New Roman"/>
                <w:sz w:val="28"/>
                <w:szCs w:val="28"/>
              </w:rPr>
              <w:t>FormDangNhap</w:t>
            </w:r>
          </w:p>
          <w:p w14:paraId="173DE9BC" w14:textId="77777777" w:rsidR="00EF1375" w:rsidRPr="004822D8" w:rsidRDefault="00EF1375" w:rsidP="00B74F48">
            <w:pPr>
              <w:pStyle w:val="ListNumber3"/>
              <w:numPr>
                <w:ilvl w:val="0"/>
                <w:numId w:val="0"/>
              </w:numPr>
              <w:jc w:val="center"/>
              <w:rPr>
                <w:rFonts w:ascii="Times New Roman" w:hAnsi="Times New Roman" w:cs="Times New Roman"/>
                <w:sz w:val="28"/>
                <w:szCs w:val="28"/>
              </w:rPr>
            </w:pPr>
            <w:r w:rsidRPr="004822D8">
              <w:rPr>
                <w:rFonts w:ascii="Times New Roman" w:hAnsi="Times New Roman" w:cs="Times New Roman"/>
                <w:sz w:val="28"/>
                <w:szCs w:val="28"/>
              </w:rPr>
              <w:t>FormDiaChiNhaHang</w:t>
            </w:r>
          </w:p>
          <w:p w14:paraId="3D3C9987" w14:textId="77777777" w:rsidR="00EF1375" w:rsidRPr="004822D8" w:rsidRDefault="00EF1375" w:rsidP="00B74F48">
            <w:pPr>
              <w:pStyle w:val="ListNumber3"/>
              <w:numPr>
                <w:ilvl w:val="0"/>
                <w:numId w:val="0"/>
              </w:numPr>
              <w:jc w:val="center"/>
              <w:rPr>
                <w:rFonts w:ascii="Times New Roman" w:hAnsi="Times New Roman" w:cs="Times New Roman"/>
                <w:sz w:val="28"/>
                <w:szCs w:val="28"/>
              </w:rPr>
            </w:pPr>
            <w:r w:rsidRPr="004822D8">
              <w:rPr>
                <w:rFonts w:ascii="Times New Roman" w:hAnsi="Times New Roman" w:cs="Times New Roman"/>
                <w:sz w:val="28"/>
                <w:szCs w:val="28"/>
              </w:rPr>
              <w:t>FormLapBaoCao</w:t>
            </w:r>
          </w:p>
          <w:p w14:paraId="58DAADC7" w14:textId="77777777" w:rsidR="00EF1375" w:rsidRPr="004822D8" w:rsidRDefault="00EF1375" w:rsidP="00B74F48">
            <w:pPr>
              <w:pStyle w:val="ListNumber3"/>
              <w:numPr>
                <w:ilvl w:val="0"/>
                <w:numId w:val="0"/>
              </w:numPr>
              <w:jc w:val="center"/>
              <w:rPr>
                <w:rFonts w:ascii="Times New Roman" w:hAnsi="Times New Roman" w:cs="Times New Roman"/>
                <w:sz w:val="28"/>
                <w:szCs w:val="28"/>
              </w:rPr>
            </w:pPr>
            <w:r w:rsidRPr="004822D8">
              <w:rPr>
                <w:rFonts w:ascii="Times New Roman" w:hAnsi="Times New Roman" w:cs="Times New Roman"/>
                <w:sz w:val="28"/>
                <w:szCs w:val="28"/>
              </w:rPr>
              <w:t>FormLapHoaDon</w:t>
            </w:r>
          </w:p>
          <w:p w14:paraId="58498E0C" w14:textId="77777777" w:rsidR="00EF1375" w:rsidRPr="004822D8" w:rsidRDefault="00EF1375" w:rsidP="00B74F48">
            <w:pPr>
              <w:pStyle w:val="ListNumber3"/>
              <w:numPr>
                <w:ilvl w:val="0"/>
                <w:numId w:val="0"/>
              </w:numPr>
              <w:jc w:val="center"/>
              <w:rPr>
                <w:rFonts w:ascii="Times New Roman" w:hAnsi="Times New Roman" w:cs="Times New Roman"/>
                <w:sz w:val="28"/>
                <w:szCs w:val="28"/>
              </w:rPr>
            </w:pPr>
            <w:r w:rsidRPr="004822D8">
              <w:rPr>
                <w:rFonts w:ascii="Times New Roman" w:hAnsi="Times New Roman" w:cs="Times New Roman"/>
                <w:sz w:val="28"/>
                <w:szCs w:val="28"/>
              </w:rPr>
              <w:t>FormLapHopDong</w:t>
            </w:r>
          </w:p>
          <w:p w14:paraId="18DB4BA3" w14:textId="77777777" w:rsidR="00EF1375" w:rsidRPr="004822D8" w:rsidRDefault="00EF1375" w:rsidP="00B74F48">
            <w:pPr>
              <w:pStyle w:val="ListNumber3"/>
              <w:numPr>
                <w:ilvl w:val="0"/>
                <w:numId w:val="0"/>
              </w:numPr>
              <w:jc w:val="center"/>
              <w:rPr>
                <w:rFonts w:ascii="Times New Roman" w:hAnsi="Times New Roman" w:cs="Times New Roman"/>
                <w:sz w:val="28"/>
                <w:szCs w:val="28"/>
              </w:rPr>
            </w:pPr>
            <w:r w:rsidRPr="004822D8">
              <w:rPr>
                <w:rFonts w:ascii="Times New Roman" w:hAnsi="Times New Roman" w:cs="Times New Roman"/>
                <w:sz w:val="28"/>
                <w:szCs w:val="28"/>
              </w:rPr>
              <w:t>FormMenu</w:t>
            </w:r>
          </w:p>
          <w:p w14:paraId="2FF1678F" w14:textId="77777777" w:rsidR="00EF1375" w:rsidRPr="004822D8" w:rsidRDefault="00EF1375" w:rsidP="00B74F48">
            <w:pPr>
              <w:pStyle w:val="ListNumber3"/>
              <w:numPr>
                <w:ilvl w:val="0"/>
                <w:numId w:val="0"/>
              </w:numPr>
              <w:jc w:val="center"/>
              <w:rPr>
                <w:rFonts w:ascii="Times New Roman" w:hAnsi="Times New Roman" w:cs="Times New Roman"/>
                <w:sz w:val="28"/>
                <w:szCs w:val="28"/>
              </w:rPr>
            </w:pPr>
            <w:r w:rsidRPr="004822D8">
              <w:rPr>
                <w:rFonts w:ascii="Times New Roman" w:hAnsi="Times New Roman" w:cs="Times New Roman"/>
                <w:sz w:val="28"/>
                <w:szCs w:val="28"/>
              </w:rPr>
              <w:t>FormNhanVien</w:t>
            </w:r>
          </w:p>
          <w:p w14:paraId="5B1EAD64" w14:textId="77777777" w:rsidR="00EF1375" w:rsidRPr="004822D8" w:rsidRDefault="00EF1375" w:rsidP="00B74F48">
            <w:pPr>
              <w:pStyle w:val="ListNumber3"/>
              <w:numPr>
                <w:ilvl w:val="0"/>
                <w:numId w:val="0"/>
              </w:numPr>
              <w:jc w:val="center"/>
              <w:rPr>
                <w:rFonts w:ascii="Times New Roman" w:hAnsi="Times New Roman" w:cs="Times New Roman"/>
                <w:sz w:val="28"/>
                <w:szCs w:val="28"/>
              </w:rPr>
            </w:pPr>
            <w:r w:rsidRPr="004822D8">
              <w:rPr>
                <w:rFonts w:ascii="Times New Roman" w:hAnsi="Times New Roman" w:cs="Times New Roman"/>
                <w:sz w:val="28"/>
                <w:szCs w:val="28"/>
              </w:rPr>
              <w:t>FormThemSanhMoi</w:t>
            </w:r>
          </w:p>
          <w:p w14:paraId="42EECA5E" w14:textId="77777777" w:rsidR="00EF1375" w:rsidRPr="004822D8" w:rsidRDefault="00EF1375" w:rsidP="00B74F48">
            <w:pPr>
              <w:pStyle w:val="ListNumber3"/>
              <w:numPr>
                <w:ilvl w:val="0"/>
                <w:numId w:val="0"/>
              </w:numPr>
              <w:jc w:val="center"/>
              <w:rPr>
                <w:rFonts w:ascii="Times New Roman" w:hAnsi="Times New Roman" w:cs="Times New Roman"/>
                <w:sz w:val="28"/>
                <w:szCs w:val="28"/>
              </w:rPr>
            </w:pPr>
            <w:r w:rsidRPr="004822D8">
              <w:rPr>
                <w:rFonts w:ascii="Times New Roman" w:hAnsi="Times New Roman" w:cs="Times New Roman"/>
                <w:sz w:val="28"/>
                <w:szCs w:val="28"/>
              </w:rPr>
              <w:t>FormThongTin</w:t>
            </w:r>
          </w:p>
          <w:p w14:paraId="5DD64759" w14:textId="77777777" w:rsidR="00EF1375" w:rsidRPr="004822D8" w:rsidRDefault="00EF1375" w:rsidP="00B74F48">
            <w:pPr>
              <w:pStyle w:val="ListNumber3"/>
              <w:numPr>
                <w:ilvl w:val="0"/>
                <w:numId w:val="0"/>
              </w:numPr>
              <w:jc w:val="center"/>
              <w:rPr>
                <w:rFonts w:ascii="Times New Roman" w:hAnsi="Times New Roman" w:cs="Times New Roman"/>
                <w:sz w:val="28"/>
                <w:szCs w:val="28"/>
              </w:rPr>
            </w:pPr>
            <w:r w:rsidRPr="004822D8">
              <w:rPr>
                <w:rFonts w:ascii="Times New Roman" w:hAnsi="Times New Roman" w:cs="Times New Roman"/>
                <w:sz w:val="28"/>
                <w:szCs w:val="28"/>
              </w:rPr>
              <w:t>FormTraCuuHoaDon</w:t>
            </w:r>
          </w:p>
          <w:p w14:paraId="007BFAF3" w14:textId="77777777" w:rsidR="00EF1375" w:rsidRPr="004822D8" w:rsidRDefault="00EF1375" w:rsidP="00B74F48">
            <w:pPr>
              <w:pStyle w:val="ListNumber3"/>
              <w:numPr>
                <w:ilvl w:val="0"/>
                <w:numId w:val="0"/>
              </w:numPr>
              <w:jc w:val="center"/>
              <w:rPr>
                <w:rFonts w:ascii="Times New Roman" w:hAnsi="Times New Roman" w:cs="Times New Roman"/>
                <w:sz w:val="28"/>
                <w:szCs w:val="28"/>
              </w:rPr>
            </w:pPr>
            <w:r w:rsidRPr="004822D8">
              <w:rPr>
                <w:rFonts w:ascii="Times New Roman" w:hAnsi="Times New Roman" w:cs="Times New Roman"/>
                <w:sz w:val="28"/>
                <w:szCs w:val="28"/>
              </w:rPr>
              <w:lastRenderedPageBreak/>
              <w:t>FormTraCuuHopDong</w:t>
            </w:r>
          </w:p>
          <w:p w14:paraId="2F56F90C" w14:textId="77777777" w:rsidR="00EF1375" w:rsidRPr="004822D8" w:rsidRDefault="00EF1375" w:rsidP="00B74F48">
            <w:pPr>
              <w:pStyle w:val="ListNumber3"/>
              <w:numPr>
                <w:ilvl w:val="0"/>
                <w:numId w:val="0"/>
              </w:numPr>
              <w:jc w:val="center"/>
              <w:rPr>
                <w:rFonts w:ascii="Times New Roman" w:hAnsi="Times New Roman" w:cs="Times New Roman"/>
                <w:sz w:val="28"/>
                <w:szCs w:val="28"/>
              </w:rPr>
            </w:pPr>
            <w:r w:rsidRPr="004822D8">
              <w:rPr>
                <w:rFonts w:ascii="Times New Roman" w:hAnsi="Times New Roman" w:cs="Times New Roman"/>
                <w:sz w:val="28"/>
                <w:szCs w:val="28"/>
              </w:rPr>
              <w:t>FormTraCuuNhanVien</w:t>
            </w:r>
          </w:p>
        </w:tc>
        <w:tc>
          <w:tcPr>
            <w:tcW w:w="1902" w:type="dxa"/>
            <w:tcBorders>
              <w:top w:val="single" w:sz="4" w:space="0" w:color="auto"/>
              <w:left w:val="single" w:sz="4" w:space="0" w:color="auto"/>
              <w:bottom w:val="single" w:sz="4" w:space="0" w:color="auto"/>
              <w:right w:val="single" w:sz="4" w:space="0" w:color="auto"/>
            </w:tcBorders>
            <w:vAlign w:val="center"/>
            <w:hideMark/>
          </w:tcPr>
          <w:p w14:paraId="369D00C0" w14:textId="77777777" w:rsidR="00EF1375" w:rsidRPr="004822D8" w:rsidRDefault="00EF1375" w:rsidP="00B74F48">
            <w:pPr>
              <w:pStyle w:val="ListNumber3"/>
              <w:numPr>
                <w:ilvl w:val="0"/>
                <w:numId w:val="0"/>
              </w:numPr>
              <w:jc w:val="center"/>
              <w:rPr>
                <w:rFonts w:ascii="Times New Roman" w:hAnsi="Times New Roman" w:cs="Times New Roman"/>
                <w:sz w:val="28"/>
                <w:szCs w:val="28"/>
              </w:rPr>
            </w:pPr>
            <w:r w:rsidRPr="004822D8">
              <w:rPr>
                <w:rFonts w:ascii="Times New Roman" w:hAnsi="Times New Roman" w:cs="Times New Roman"/>
                <w:sz w:val="28"/>
                <w:szCs w:val="28"/>
              </w:rPr>
              <w:lastRenderedPageBreak/>
              <w:t>Giao tiếp với người dung</w:t>
            </w:r>
          </w:p>
        </w:tc>
      </w:tr>
      <w:tr w:rsidR="00EF1375" w:rsidRPr="004822D8" w14:paraId="6B7E9476" w14:textId="77777777" w:rsidTr="00B74F48">
        <w:tc>
          <w:tcPr>
            <w:tcW w:w="718" w:type="dxa"/>
            <w:tcBorders>
              <w:top w:val="single" w:sz="4" w:space="0" w:color="auto"/>
              <w:left w:val="single" w:sz="4" w:space="0" w:color="auto"/>
              <w:bottom w:val="single" w:sz="4" w:space="0" w:color="auto"/>
              <w:right w:val="single" w:sz="4" w:space="0" w:color="auto"/>
            </w:tcBorders>
            <w:vAlign w:val="center"/>
            <w:hideMark/>
          </w:tcPr>
          <w:p w14:paraId="70F1C7B2" w14:textId="77777777" w:rsidR="00EF1375" w:rsidRPr="004822D8" w:rsidRDefault="00EF1375" w:rsidP="00B74F48">
            <w:pPr>
              <w:pStyle w:val="ListNumber3"/>
              <w:numPr>
                <w:ilvl w:val="0"/>
                <w:numId w:val="0"/>
              </w:numPr>
              <w:jc w:val="center"/>
              <w:rPr>
                <w:rFonts w:ascii="Times New Roman" w:hAnsi="Times New Roman" w:cs="Times New Roman"/>
                <w:sz w:val="28"/>
                <w:szCs w:val="28"/>
              </w:rPr>
            </w:pPr>
            <w:r w:rsidRPr="004822D8">
              <w:rPr>
                <w:rFonts w:ascii="Times New Roman" w:hAnsi="Times New Roman" w:cs="Times New Roman"/>
                <w:sz w:val="28"/>
                <w:szCs w:val="28"/>
              </w:rPr>
              <w:t>2</w:t>
            </w:r>
          </w:p>
        </w:tc>
        <w:tc>
          <w:tcPr>
            <w:tcW w:w="2250" w:type="dxa"/>
            <w:tcBorders>
              <w:top w:val="single" w:sz="4" w:space="0" w:color="auto"/>
              <w:left w:val="single" w:sz="4" w:space="0" w:color="auto"/>
              <w:bottom w:val="single" w:sz="4" w:space="0" w:color="auto"/>
              <w:right w:val="single" w:sz="4" w:space="0" w:color="auto"/>
            </w:tcBorders>
            <w:vAlign w:val="center"/>
            <w:hideMark/>
          </w:tcPr>
          <w:p w14:paraId="0686F22D" w14:textId="77777777" w:rsidR="00EF1375" w:rsidRPr="004822D8" w:rsidRDefault="00EF1375" w:rsidP="00B74F48">
            <w:pPr>
              <w:pStyle w:val="ListNumber3"/>
              <w:numPr>
                <w:ilvl w:val="0"/>
                <w:numId w:val="0"/>
              </w:numPr>
              <w:jc w:val="center"/>
              <w:rPr>
                <w:rFonts w:ascii="Times New Roman" w:hAnsi="Times New Roman" w:cs="Times New Roman"/>
                <w:sz w:val="28"/>
                <w:szCs w:val="28"/>
              </w:rPr>
            </w:pPr>
            <w:r w:rsidRPr="004822D8">
              <w:rPr>
                <w:rFonts w:ascii="Times New Roman" w:hAnsi="Times New Roman" w:cs="Times New Roman"/>
                <w:sz w:val="28"/>
                <w:szCs w:val="28"/>
              </w:rPr>
              <w:t>Business logic layer</w:t>
            </w:r>
          </w:p>
        </w:tc>
        <w:tc>
          <w:tcPr>
            <w:tcW w:w="3403" w:type="dxa"/>
            <w:tcBorders>
              <w:top w:val="single" w:sz="4" w:space="0" w:color="auto"/>
              <w:left w:val="single" w:sz="4" w:space="0" w:color="auto"/>
              <w:bottom w:val="single" w:sz="4" w:space="0" w:color="auto"/>
              <w:right w:val="single" w:sz="4" w:space="0" w:color="auto"/>
            </w:tcBorders>
            <w:vAlign w:val="center"/>
          </w:tcPr>
          <w:p w14:paraId="02055B3A" w14:textId="77777777" w:rsidR="00EF1375" w:rsidRPr="004822D8" w:rsidRDefault="00EF1375" w:rsidP="00B74F48">
            <w:pPr>
              <w:pStyle w:val="ListNumber3"/>
              <w:numPr>
                <w:ilvl w:val="0"/>
                <w:numId w:val="0"/>
              </w:numPr>
              <w:jc w:val="center"/>
              <w:rPr>
                <w:rFonts w:ascii="Times New Roman" w:hAnsi="Times New Roman" w:cs="Times New Roman"/>
                <w:sz w:val="28"/>
                <w:szCs w:val="28"/>
              </w:rPr>
            </w:pPr>
            <w:r w:rsidRPr="004822D8">
              <w:rPr>
                <w:rFonts w:ascii="Times New Roman" w:hAnsi="Times New Roman" w:cs="Times New Roman"/>
                <w:sz w:val="28"/>
                <w:szCs w:val="28"/>
              </w:rPr>
              <w:t>DangNhapDAO</w:t>
            </w:r>
          </w:p>
          <w:p w14:paraId="2289805C" w14:textId="77777777" w:rsidR="00EF1375" w:rsidRPr="004822D8" w:rsidRDefault="00EF1375" w:rsidP="00B74F48">
            <w:pPr>
              <w:pStyle w:val="ListNumber3"/>
              <w:numPr>
                <w:ilvl w:val="0"/>
                <w:numId w:val="0"/>
              </w:numPr>
              <w:jc w:val="center"/>
              <w:rPr>
                <w:rFonts w:ascii="Times New Roman" w:hAnsi="Times New Roman" w:cs="Times New Roman"/>
                <w:sz w:val="28"/>
                <w:szCs w:val="28"/>
              </w:rPr>
            </w:pPr>
            <w:r w:rsidRPr="004822D8">
              <w:rPr>
                <w:rFonts w:ascii="Times New Roman" w:hAnsi="Times New Roman" w:cs="Times New Roman"/>
                <w:sz w:val="28"/>
                <w:szCs w:val="28"/>
              </w:rPr>
              <w:t>DataProvider</w:t>
            </w:r>
          </w:p>
          <w:p w14:paraId="100E1D6C" w14:textId="77777777" w:rsidR="00EF1375" w:rsidRPr="004822D8" w:rsidRDefault="00EF1375" w:rsidP="00B74F48">
            <w:pPr>
              <w:pStyle w:val="ListNumber3"/>
              <w:numPr>
                <w:ilvl w:val="0"/>
                <w:numId w:val="0"/>
              </w:numPr>
              <w:jc w:val="center"/>
              <w:rPr>
                <w:rFonts w:ascii="Times New Roman" w:hAnsi="Times New Roman" w:cs="Times New Roman"/>
                <w:sz w:val="28"/>
                <w:szCs w:val="28"/>
              </w:rPr>
            </w:pPr>
            <w:r w:rsidRPr="004822D8">
              <w:rPr>
                <w:rFonts w:ascii="Times New Roman" w:hAnsi="Times New Roman" w:cs="Times New Roman"/>
                <w:sz w:val="28"/>
                <w:szCs w:val="28"/>
              </w:rPr>
              <w:t>DichVuDAO</w:t>
            </w:r>
          </w:p>
          <w:p w14:paraId="088B741B" w14:textId="77777777" w:rsidR="00EF1375" w:rsidRPr="004822D8" w:rsidRDefault="00EF1375" w:rsidP="00B74F48">
            <w:pPr>
              <w:pStyle w:val="ListNumber3"/>
              <w:numPr>
                <w:ilvl w:val="0"/>
                <w:numId w:val="0"/>
              </w:numPr>
              <w:jc w:val="center"/>
              <w:rPr>
                <w:rFonts w:ascii="Times New Roman" w:hAnsi="Times New Roman" w:cs="Times New Roman"/>
                <w:sz w:val="28"/>
                <w:szCs w:val="28"/>
              </w:rPr>
            </w:pPr>
            <w:r w:rsidRPr="004822D8">
              <w:rPr>
                <w:rFonts w:ascii="Times New Roman" w:hAnsi="Times New Roman" w:cs="Times New Roman"/>
                <w:sz w:val="28"/>
                <w:szCs w:val="28"/>
              </w:rPr>
              <w:t>LapHopDongDAO</w:t>
            </w:r>
          </w:p>
          <w:p w14:paraId="68F1E84D" w14:textId="77777777" w:rsidR="00EF1375" w:rsidRPr="004822D8" w:rsidRDefault="00EF1375" w:rsidP="00B74F48">
            <w:pPr>
              <w:pStyle w:val="ListNumber3"/>
              <w:numPr>
                <w:ilvl w:val="0"/>
                <w:numId w:val="0"/>
              </w:numPr>
              <w:jc w:val="center"/>
              <w:rPr>
                <w:rFonts w:ascii="Times New Roman" w:hAnsi="Times New Roman" w:cs="Times New Roman"/>
                <w:sz w:val="28"/>
                <w:szCs w:val="28"/>
              </w:rPr>
            </w:pPr>
            <w:r w:rsidRPr="004822D8">
              <w:rPr>
                <w:rFonts w:ascii="Times New Roman" w:hAnsi="Times New Roman" w:cs="Times New Roman"/>
                <w:sz w:val="28"/>
                <w:szCs w:val="28"/>
              </w:rPr>
              <w:t>ThongTinDAO</w:t>
            </w:r>
          </w:p>
          <w:p w14:paraId="2369D087" w14:textId="77777777" w:rsidR="00EF1375" w:rsidRPr="004822D8" w:rsidRDefault="00EF1375" w:rsidP="00B74F48">
            <w:pPr>
              <w:pStyle w:val="ListNumber3"/>
              <w:numPr>
                <w:ilvl w:val="0"/>
                <w:numId w:val="0"/>
              </w:numPr>
              <w:jc w:val="center"/>
              <w:rPr>
                <w:rFonts w:ascii="Times New Roman" w:hAnsi="Times New Roman" w:cs="Times New Roman"/>
                <w:sz w:val="28"/>
                <w:szCs w:val="28"/>
              </w:rPr>
            </w:pPr>
            <w:r w:rsidRPr="004822D8">
              <w:rPr>
                <w:rFonts w:ascii="Times New Roman" w:hAnsi="Times New Roman" w:cs="Times New Roman"/>
                <w:sz w:val="28"/>
                <w:szCs w:val="28"/>
              </w:rPr>
              <w:t>ThongTinSanhDAO</w:t>
            </w:r>
          </w:p>
          <w:p w14:paraId="2D719CDE" w14:textId="77777777" w:rsidR="00EF1375" w:rsidRPr="004822D8" w:rsidRDefault="00EF1375" w:rsidP="00B74F48">
            <w:pPr>
              <w:pStyle w:val="ListNumber3"/>
              <w:numPr>
                <w:ilvl w:val="0"/>
                <w:numId w:val="0"/>
              </w:numPr>
              <w:jc w:val="center"/>
              <w:rPr>
                <w:rFonts w:ascii="Times New Roman" w:hAnsi="Times New Roman" w:cs="Times New Roman"/>
                <w:sz w:val="28"/>
                <w:szCs w:val="28"/>
              </w:rPr>
            </w:pPr>
            <w:r w:rsidRPr="004822D8">
              <w:rPr>
                <w:rFonts w:ascii="Times New Roman" w:hAnsi="Times New Roman" w:cs="Times New Roman"/>
                <w:sz w:val="28"/>
                <w:szCs w:val="28"/>
              </w:rPr>
              <w:t>ThongTinTiecDAO</w:t>
            </w:r>
          </w:p>
          <w:p w14:paraId="7A9BB19C" w14:textId="77777777" w:rsidR="00EF1375" w:rsidRPr="004822D8" w:rsidRDefault="00EF1375" w:rsidP="00B74F48">
            <w:pPr>
              <w:pStyle w:val="ListNumber3"/>
              <w:numPr>
                <w:ilvl w:val="0"/>
                <w:numId w:val="0"/>
              </w:numPr>
              <w:jc w:val="center"/>
              <w:rPr>
                <w:rFonts w:ascii="Times New Roman" w:hAnsi="Times New Roman" w:cs="Times New Roman"/>
                <w:sz w:val="28"/>
                <w:szCs w:val="28"/>
              </w:rPr>
            </w:pPr>
            <w:r w:rsidRPr="004822D8">
              <w:rPr>
                <w:rFonts w:ascii="Times New Roman" w:hAnsi="Times New Roman" w:cs="Times New Roman"/>
                <w:sz w:val="28"/>
                <w:szCs w:val="28"/>
              </w:rPr>
              <w:t>ThucDonDAO</w:t>
            </w:r>
          </w:p>
          <w:p w14:paraId="41F99A05" w14:textId="77777777" w:rsidR="00EF1375" w:rsidRPr="004822D8" w:rsidRDefault="00EF1375" w:rsidP="00B74F48">
            <w:pPr>
              <w:pStyle w:val="ListNumber3"/>
              <w:numPr>
                <w:ilvl w:val="0"/>
                <w:numId w:val="0"/>
              </w:numPr>
              <w:jc w:val="center"/>
              <w:rPr>
                <w:rFonts w:ascii="Times New Roman" w:hAnsi="Times New Roman" w:cs="Times New Roman"/>
                <w:sz w:val="28"/>
                <w:szCs w:val="28"/>
              </w:rPr>
            </w:pPr>
          </w:p>
        </w:tc>
        <w:tc>
          <w:tcPr>
            <w:tcW w:w="1902" w:type="dxa"/>
            <w:tcBorders>
              <w:top w:val="single" w:sz="4" w:space="0" w:color="auto"/>
              <w:left w:val="single" w:sz="4" w:space="0" w:color="auto"/>
              <w:bottom w:val="single" w:sz="4" w:space="0" w:color="auto"/>
              <w:right w:val="single" w:sz="4" w:space="0" w:color="auto"/>
            </w:tcBorders>
            <w:vAlign w:val="center"/>
            <w:hideMark/>
          </w:tcPr>
          <w:p w14:paraId="1F967E78" w14:textId="77777777" w:rsidR="00EF1375" w:rsidRPr="004822D8" w:rsidRDefault="00EF1375" w:rsidP="00B74F48">
            <w:pPr>
              <w:pStyle w:val="ListNumber3"/>
              <w:numPr>
                <w:ilvl w:val="0"/>
                <w:numId w:val="0"/>
              </w:numPr>
              <w:jc w:val="center"/>
              <w:rPr>
                <w:rFonts w:ascii="Times New Roman" w:hAnsi="Times New Roman" w:cs="Times New Roman"/>
                <w:sz w:val="28"/>
                <w:szCs w:val="28"/>
              </w:rPr>
            </w:pPr>
            <w:r w:rsidRPr="004822D8">
              <w:rPr>
                <w:rFonts w:ascii="Times New Roman" w:hAnsi="Times New Roman" w:cs="Times New Roman"/>
                <w:sz w:val="28"/>
                <w:szCs w:val="28"/>
              </w:rPr>
              <w:t>Xử lý, kiểm tra các ràng buộc, tính toán</w:t>
            </w:r>
          </w:p>
        </w:tc>
      </w:tr>
      <w:tr w:rsidR="00EF1375" w:rsidRPr="004822D8" w14:paraId="0B870EEF" w14:textId="77777777" w:rsidTr="00B74F48">
        <w:tc>
          <w:tcPr>
            <w:tcW w:w="718" w:type="dxa"/>
            <w:tcBorders>
              <w:top w:val="single" w:sz="4" w:space="0" w:color="auto"/>
              <w:left w:val="single" w:sz="4" w:space="0" w:color="auto"/>
              <w:bottom w:val="single" w:sz="4" w:space="0" w:color="auto"/>
              <w:right w:val="single" w:sz="4" w:space="0" w:color="auto"/>
            </w:tcBorders>
            <w:vAlign w:val="center"/>
            <w:hideMark/>
          </w:tcPr>
          <w:p w14:paraId="72126F05" w14:textId="77777777" w:rsidR="00EF1375" w:rsidRPr="004822D8" w:rsidRDefault="00EF1375" w:rsidP="00B74F48">
            <w:pPr>
              <w:pStyle w:val="ListNumber3"/>
              <w:numPr>
                <w:ilvl w:val="0"/>
                <w:numId w:val="0"/>
              </w:numPr>
              <w:jc w:val="center"/>
              <w:rPr>
                <w:rFonts w:ascii="Times New Roman" w:hAnsi="Times New Roman" w:cs="Times New Roman"/>
                <w:sz w:val="28"/>
                <w:szCs w:val="28"/>
              </w:rPr>
            </w:pPr>
            <w:r w:rsidRPr="004822D8">
              <w:rPr>
                <w:rFonts w:ascii="Times New Roman" w:hAnsi="Times New Roman" w:cs="Times New Roman"/>
                <w:sz w:val="28"/>
                <w:szCs w:val="28"/>
              </w:rPr>
              <w:t>3</w:t>
            </w:r>
          </w:p>
        </w:tc>
        <w:tc>
          <w:tcPr>
            <w:tcW w:w="2250" w:type="dxa"/>
            <w:tcBorders>
              <w:top w:val="single" w:sz="4" w:space="0" w:color="auto"/>
              <w:left w:val="single" w:sz="4" w:space="0" w:color="auto"/>
              <w:bottom w:val="single" w:sz="4" w:space="0" w:color="auto"/>
              <w:right w:val="single" w:sz="4" w:space="0" w:color="auto"/>
            </w:tcBorders>
            <w:vAlign w:val="center"/>
            <w:hideMark/>
          </w:tcPr>
          <w:p w14:paraId="483A1245" w14:textId="77777777" w:rsidR="00EF1375" w:rsidRPr="004822D8" w:rsidRDefault="00EF1375" w:rsidP="00B74F48">
            <w:pPr>
              <w:pStyle w:val="ListNumber3"/>
              <w:numPr>
                <w:ilvl w:val="0"/>
                <w:numId w:val="0"/>
              </w:numPr>
              <w:jc w:val="center"/>
              <w:rPr>
                <w:rFonts w:ascii="Times New Roman" w:hAnsi="Times New Roman" w:cs="Times New Roman"/>
                <w:sz w:val="28"/>
                <w:szCs w:val="28"/>
              </w:rPr>
            </w:pPr>
            <w:r w:rsidRPr="004822D8">
              <w:rPr>
                <w:rFonts w:ascii="Times New Roman" w:hAnsi="Times New Roman" w:cs="Times New Roman"/>
                <w:sz w:val="28"/>
                <w:szCs w:val="28"/>
              </w:rPr>
              <w:t>Data access layer</w:t>
            </w:r>
          </w:p>
        </w:tc>
        <w:tc>
          <w:tcPr>
            <w:tcW w:w="3403" w:type="dxa"/>
            <w:tcBorders>
              <w:top w:val="single" w:sz="4" w:space="0" w:color="auto"/>
              <w:left w:val="single" w:sz="4" w:space="0" w:color="auto"/>
              <w:bottom w:val="single" w:sz="4" w:space="0" w:color="auto"/>
              <w:right w:val="single" w:sz="4" w:space="0" w:color="auto"/>
            </w:tcBorders>
            <w:vAlign w:val="center"/>
          </w:tcPr>
          <w:p w14:paraId="76DBB9DA" w14:textId="77777777" w:rsidR="00EF1375" w:rsidRPr="004822D8" w:rsidRDefault="00EF1375" w:rsidP="00B74F48">
            <w:pPr>
              <w:pStyle w:val="ListNumber3"/>
              <w:numPr>
                <w:ilvl w:val="0"/>
                <w:numId w:val="0"/>
              </w:numPr>
              <w:jc w:val="center"/>
              <w:rPr>
                <w:rFonts w:ascii="Times New Roman" w:hAnsi="Times New Roman" w:cs="Times New Roman"/>
                <w:sz w:val="28"/>
                <w:szCs w:val="28"/>
              </w:rPr>
            </w:pPr>
            <w:r w:rsidRPr="004822D8">
              <w:rPr>
                <w:rFonts w:ascii="Times New Roman" w:hAnsi="Times New Roman" w:cs="Times New Roman"/>
                <w:sz w:val="28"/>
                <w:szCs w:val="28"/>
              </w:rPr>
              <w:t>TaiKhoan</w:t>
            </w:r>
          </w:p>
          <w:p w14:paraId="6675E9C3" w14:textId="77777777" w:rsidR="00EF1375" w:rsidRPr="004822D8" w:rsidRDefault="00EF1375" w:rsidP="00B74F48">
            <w:pPr>
              <w:pStyle w:val="ListNumber3"/>
              <w:numPr>
                <w:ilvl w:val="0"/>
                <w:numId w:val="0"/>
              </w:numPr>
              <w:jc w:val="center"/>
              <w:rPr>
                <w:rFonts w:ascii="Times New Roman" w:hAnsi="Times New Roman" w:cs="Times New Roman"/>
                <w:sz w:val="28"/>
                <w:szCs w:val="28"/>
              </w:rPr>
            </w:pPr>
            <w:r w:rsidRPr="004822D8">
              <w:rPr>
                <w:rFonts w:ascii="Times New Roman" w:hAnsi="Times New Roman" w:cs="Times New Roman"/>
                <w:sz w:val="28"/>
                <w:szCs w:val="28"/>
              </w:rPr>
              <w:t>BaoCaoDoanhThu</w:t>
            </w:r>
          </w:p>
          <w:p w14:paraId="5495CA8F" w14:textId="77777777" w:rsidR="00EF1375" w:rsidRPr="004822D8" w:rsidRDefault="00EF1375" w:rsidP="00B74F48">
            <w:pPr>
              <w:pStyle w:val="ListNumber3"/>
              <w:numPr>
                <w:ilvl w:val="0"/>
                <w:numId w:val="0"/>
              </w:numPr>
              <w:jc w:val="center"/>
              <w:rPr>
                <w:rFonts w:ascii="Times New Roman" w:hAnsi="Times New Roman" w:cs="Times New Roman"/>
                <w:sz w:val="28"/>
                <w:szCs w:val="28"/>
              </w:rPr>
            </w:pPr>
            <w:r w:rsidRPr="004822D8">
              <w:rPr>
                <w:rFonts w:ascii="Times New Roman" w:hAnsi="Times New Roman" w:cs="Times New Roman"/>
                <w:sz w:val="28"/>
                <w:szCs w:val="28"/>
              </w:rPr>
              <w:t>ChucVu</w:t>
            </w:r>
          </w:p>
          <w:p w14:paraId="1188BF4C" w14:textId="77777777" w:rsidR="00EF1375" w:rsidRPr="004822D8" w:rsidRDefault="00EF1375" w:rsidP="00B74F48">
            <w:pPr>
              <w:pStyle w:val="ListNumber3"/>
              <w:numPr>
                <w:ilvl w:val="0"/>
                <w:numId w:val="0"/>
              </w:numPr>
              <w:jc w:val="center"/>
              <w:rPr>
                <w:rFonts w:ascii="Times New Roman" w:hAnsi="Times New Roman" w:cs="Times New Roman"/>
                <w:sz w:val="28"/>
                <w:szCs w:val="28"/>
              </w:rPr>
            </w:pPr>
            <w:r w:rsidRPr="004822D8">
              <w:rPr>
                <w:rFonts w:ascii="Times New Roman" w:hAnsi="Times New Roman" w:cs="Times New Roman"/>
                <w:sz w:val="28"/>
                <w:szCs w:val="28"/>
              </w:rPr>
              <w:t>DichVu</w:t>
            </w:r>
          </w:p>
          <w:p w14:paraId="461F76F0" w14:textId="77777777" w:rsidR="00EF1375" w:rsidRPr="004822D8" w:rsidRDefault="00EF1375" w:rsidP="00B74F48">
            <w:pPr>
              <w:pStyle w:val="ListNumber3"/>
              <w:numPr>
                <w:ilvl w:val="0"/>
                <w:numId w:val="0"/>
              </w:numPr>
              <w:jc w:val="center"/>
              <w:rPr>
                <w:rFonts w:ascii="Times New Roman" w:hAnsi="Times New Roman" w:cs="Times New Roman"/>
                <w:sz w:val="28"/>
                <w:szCs w:val="28"/>
              </w:rPr>
            </w:pPr>
            <w:r w:rsidRPr="004822D8">
              <w:rPr>
                <w:rFonts w:ascii="Times New Roman" w:hAnsi="Times New Roman" w:cs="Times New Roman"/>
                <w:sz w:val="28"/>
                <w:szCs w:val="28"/>
              </w:rPr>
              <w:t>HoaDon</w:t>
            </w:r>
          </w:p>
          <w:p w14:paraId="4022B519" w14:textId="77777777" w:rsidR="00EF1375" w:rsidRPr="004822D8" w:rsidRDefault="00EF1375" w:rsidP="00B74F48">
            <w:pPr>
              <w:pStyle w:val="ListNumber3"/>
              <w:numPr>
                <w:ilvl w:val="0"/>
                <w:numId w:val="0"/>
              </w:numPr>
              <w:jc w:val="center"/>
              <w:rPr>
                <w:rFonts w:ascii="Times New Roman" w:hAnsi="Times New Roman" w:cs="Times New Roman"/>
                <w:sz w:val="28"/>
                <w:szCs w:val="28"/>
              </w:rPr>
            </w:pPr>
            <w:r w:rsidRPr="004822D8">
              <w:rPr>
                <w:rFonts w:ascii="Times New Roman" w:hAnsi="Times New Roman" w:cs="Times New Roman"/>
                <w:sz w:val="28"/>
                <w:szCs w:val="28"/>
              </w:rPr>
              <w:t>LapBaoCao</w:t>
            </w:r>
          </w:p>
          <w:p w14:paraId="0E8A46BE" w14:textId="77777777" w:rsidR="00EF1375" w:rsidRPr="004822D8" w:rsidRDefault="00EF1375" w:rsidP="00B74F48">
            <w:pPr>
              <w:pStyle w:val="ListNumber3"/>
              <w:numPr>
                <w:ilvl w:val="0"/>
                <w:numId w:val="0"/>
              </w:numPr>
              <w:jc w:val="center"/>
              <w:rPr>
                <w:rFonts w:ascii="Times New Roman" w:hAnsi="Times New Roman" w:cs="Times New Roman"/>
                <w:sz w:val="28"/>
                <w:szCs w:val="28"/>
              </w:rPr>
            </w:pPr>
            <w:r w:rsidRPr="004822D8">
              <w:rPr>
                <w:rFonts w:ascii="Times New Roman" w:hAnsi="Times New Roman" w:cs="Times New Roman"/>
                <w:sz w:val="28"/>
                <w:szCs w:val="28"/>
              </w:rPr>
              <w:t>NhanVien</w:t>
            </w:r>
          </w:p>
          <w:p w14:paraId="69C8A583" w14:textId="77777777" w:rsidR="00EF1375" w:rsidRPr="004822D8" w:rsidRDefault="00EF1375" w:rsidP="00B74F48">
            <w:pPr>
              <w:pStyle w:val="ListNumber3"/>
              <w:numPr>
                <w:ilvl w:val="0"/>
                <w:numId w:val="0"/>
              </w:numPr>
              <w:jc w:val="center"/>
              <w:rPr>
                <w:rFonts w:ascii="Times New Roman" w:hAnsi="Times New Roman" w:cs="Times New Roman"/>
                <w:sz w:val="28"/>
                <w:szCs w:val="28"/>
              </w:rPr>
            </w:pPr>
            <w:r w:rsidRPr="004822D8">
              <w:rPr>
                <w:rFonts w:ascii="Times New Roman" w:hAnsi="Times New Roman" w:cs="Times New Roman"/>
                <w:sz w:val="28"/>
                <w:szCs w:val="28"/>
              </w:rPr>
              <w:t>NhanVienTiepTan</w:t>
            </w:r>
          </w:p>
          <w:p w14:paraId="51827F29" w14:textId="77777777" w:rsidR="00EF1375" w:rsidRPr="004822D8" w:rsidRDefault="00EF1375" w:rsidP="00B74F48">
            <w:pPr>
              <w:pStyle w:val="ListNumber3"/>
              <w:numPr>
                <w:ilvl w:val="0"/>
                <w:numId w:val="0"/>
              </w:numPr>
              <w:jc w:val="center"/>
              <w:rPr>
                <w:rFonts w:ascii="Times New Roman" w:hAnsi="Times New Roman" w:cs="Times New Roman"/>
                <w:sz w:val="28"/>
                <w:szCs w:val="28"/>
              </w:rPr>
            </w:pPr>
            <w:r w:rsidRPr="004822D8">
              <w:rPr>
                <w:rFonts w:ascii="Times New Roman" w:hAnsi="Times New Roman" w:cs="Times New Roman"/>
                <w:sz w:val="28"/>
                <w:szCs w:val="28"/>
              </w:rPr>
              <w:t>ThongTinDatTiec</w:t>
            </w:r>
          </w:p>
          <w:p w14:paraId="1655294E" w14:textId="77777777" w:rsidR="00EF1375" w:rsidRPr="004822D8" w:rsidRDefault="00EF1375" w:rsidP="00B74F48">
            <w:pPr>
              <w:pStyle w:val="ListNumber3"/>
              <w:numPr>
                <w:ilvl w:val="0"/>
                <w:numId w:val="0"/>
              </w:numPr>
              <w:jc w:val="center"/>
              <w:rPr>
                <w:rFonts w:ascii="Times New Roman" w:hAnsi="Times New Roman" w:cs="Times New Roman"/>
                <w:sz w:val="28"/>
                <w:szCs w:val="28"/>
              </w:rPr>
            </w:pPr>
            <w:r w:rsidRPr="004822D8">
              <w:rPr>
                <w:rFonts w:ascii="Times New Roman" w:hAnsi="Times New Roman" w:cs="Times New Roman"/>
                <w:sz w:val="28"/>
                <w:szCs w:val="28"/>
              </w:rPr>
              <w:t>ThongTinkhachHang</w:t>
            </w:r>
          </w:p>
          <w:p w14:paraId="5C1E4DE8" w14:textId="77777777" w:rsidR="00EF1375" w:rsidRPr="004822D8" w:rsidRDefault="00EF1375" w:rsidP="00B74F48">
            <w:pPr>
              <w:pStyle w:val="ListNumber3"/>
              <w:numPr>
                <w:ilvl w:val="0"/>
                <w:numId w:val="0"/>
              </w:numPr>
              <w:jc w:val="center"/>
              <w:rPr>
                <w:rFonts w:ascii="Times New Roman" w:hAnsi="Times New Roman" w:cs="Times New Roman"/>
                <w:sz w:val="28"/>
                <w:szCs w:val="28"/>
              </w:rPr>
            </w:pPr>
            <w:r w:rsidRPr="004822D8">
              <w:rPr>
                <w:rFonts w:ascii="Times New Roman" w:hAnsi="Times New Roman" w:cs="Times New Roman"/>
                <w:sz w:val="28"/>
                <w:szCs w:val="28"/>
              </w:rPr>
              <w:t>ThongTinSanh</w:t>
            </w:r>
          </w:p>
          <w:p w14:paraId="119F9C71" w14:textId="77777777" w:rsidR="00EF1375" w:rsidRPr="004822D8" w:rsidRDefault="00EF1375" w:rsidP="00B74F48">
            <w:pPr>
              <w:pStyle w:val="ListNumber3"/>
              <w:numPr>
                <w:ilvl w:val="0"/>
                <w:numId w:val="0"/>
              </w:numPr>
              <w:jc w:val="center"/>
              <w:rPr>
                <w:rFonts w:ascii="Times New Roman" w:hAnsi="Times New Roman" w:cs="Times New Roman"/>
                <w:sz w:val="28"/>
                <w:szCs w:val="28"/>
              </w:rPr>
            </w:pPr>
            <w:r w:rsidRPr="004822D8">
              <w:rPr>
                <w:rFonts w:ascii="Times New Roman" w:hAnsi="Times New Roman" w:cs="Times New Roman"/>
                <w:sz w:val="28"/>
                <w:szCs w:val="28"/>
              </w:rPr>
              <w:t>ThucDon</w:t>
            </w:r>
          </w:p>
          <w:p w14:paraId="334168C1" w14:textId="77777777" w:rsidR="00EF1375" w:rsidRPr="004822D8" w:rsidRDefault="00EF1375" w:rsidP="00B74F48">
            <w:pPr>
              <w:pStyle w:val="ListNumber3"/>
              <w:numPr>
                <w:ilvl w:val="0"/>
                <w:numId w:val="0"/>
              </w:numPr>
              <w:jc w:val="center"/>
              <w:rPr>
                <w:rFonts w:ascii="Times New Roman" w:hAnsi="Times New Roman" w:cs="Times New Roman"/>
                <w:sz w:val="28"/>
                <w:szCs w:val="28"/>
              </w:rPr>
            </w:pPr>
            <w:r w:rsidRPr="004822D8">
              <w:rPr>
                <w:rFonts w:ascii="Times New Roman" w:hAnsi="Times New Roman" w:cs="Times New Roman"/>
                <w:sz w:val="28"/>
                <w:szCs w:val="28"/>
              </w:rPr>
              <w:t>Tiec</w:t>
            </w:r>
          </w:p>
          <w:p w14:paraId="6F5C7573" w14:textId="77777777" w:rsidR="00EF1375" w:rsidRPr="004822D8" w:rsidRDefault="00EF1375" w:rsidP="00B74F48">
            <w:pPr>
              <w:pStyle w:val="ListNumber3"/>
              <w:numPr>
                <w:ilvl w:val="0"/>
                <w:numId w:val="0"/>
              </w:numPr>
              <w:jc w:val="center"/>
              <w:rPr>
                <w:rFonts w:ascii="Times New Roman" w:hAnsi="Times New Roman" w:cs="Times New Roman"/>
                <w:sz w:val="28"/>
                <w:szCs w:val="28"/>
              </w:rPr>
            </w:pPr>
          </w:p>
          <w:p w14:paraId="4912A59A" w14:textId="77777777" w:rsidR="00EF1375" w:rsidRPr="004822D8" w:rsidRDefault="00EF1375" w:rsidP="00B74F48">
            <w:pPr>
              <w:pStyle w:val="ListNumber3"/>
              <w:numPr>
                <w:ilvl w:val="0"/>
                <w:numId w:val="0"/>
              </w:numPr>
              <w:jc w:val="center"/>
              <w:rPr>
                <w:rFonts w:ascii="Times New Roman" w:hAnsi="Times New Roman" w:cs="Times New Roman"/>
                <w:sz w:val="28"/>
                <w:szCs w:val="28"/>
              </w:rPr>
            </w:pPr>
          </w:p>
        </w:tc>
        <w:tc>
          <w:tcPr>
            <w:tcW w:w="1902" w:type="dxa"/>
            <w:tcBorders>
              <w:top w:val="single" w:sz="4" w:space="0" w:color="auto"/>
              <w:left w:val="single" w:sz="4" w:space="0" w:color="auto"/>
              <w:bottom w:val="single" w:sz="4" w:space="0" w:color="auto"/>
              <w:right w:val="single" w:sz="4" w:space="0" w:color="auto"/>
            </w:tcBorders>
            <w:vAlign w:val="center"/>
            <w:hideMark/>
          </w:tcPr>
          <w:p w14:paraId="6B67E347" w14:textId="77777777" w:rsidR="00EF1375" w:rsidRPr="004822D8" w:rsidRDefault="00EF1375" w:rsidP="00B74F48">
            <w:pPr>
              <w:pStyle w:val="ListNumber3"/>
              <w:numPr>
                <w:ilvl w:val="0"/>
                <w:numId w:val="0"/>
              </w:numPr>
              <w:jc w:val="center"/>
              <w:rPr>
                <w:rFonts w:ascii="Times New Roman" w:hAnsi="Times New Roman" w:cs="Times New Roman"/>
                <w:sz w:val="28"/>
                <w:szCs w:val="28"/>
              </w:rPr>
            </w:pPr>
            <w:r w:rsidRPr="004822D8">
              <w:rPr>
                <w:rFonts w:ascii="Times New Roman" w:hAnsi="Times New Roman" w:cs="Times New Roman"/>
                <w:sz w:val="28"/>
                <w:szCs w:val="28"/>
              </w:rPr>
              <w:t>Thực hiện kết nối trực tiếp và tương tác với cơ sở dữ liệu</w:t>
            </w:r>
          </w:p>
        </w:tc>
      </w:tr>
    </w:tbl>
    <w:p w14:paraId="5754AF47" w14:textId="77777777" w:rsidR="00EF1375" w:rsidRPr="004822D8" w:rsidRDefault="00EF1375" w:rsidP="00EF1375">
      <w:pPr>
        <w:pStyle w:val="Mcnh"/>
        <w:tabs>
          <w:tab w:val="clear" w:pos="4680"/>
          <w:tab w:val="clear" w:pos="9360"/>
        </w:tabs>
        <w:ind w:left="1080"/>
        <w:jc w:val="both"/>
        <w:rPr>
          <w:sz w:val="28"/>
          <w:szCs w:val="28"/>
        </w:rPr>
      </w:pPr>
    </w:p>
    <w:p w14:paraId="66D5296E" w14:textId="77777777" w:rsidR="00EF1375" w:rsidRPr="004822D8" w:rsidRDefault="00EF1375" w:rsidP="00EF1375">
      <w:pPr>
        <w:jc w:val="both"/>
        <w:rPr>
          <w:rFonts w:ascii="Times New Roman" w:hAnsi="Times New Roman" w:cs="Times New Roman"/>
          <w:b/>
          <w:sz w:val="28"/>
          <w:szCs w:val="28"/>
        </w:rPr>
      </w:pPr>
      <w:r w:rsidRPr="004822D8">
        <w:rPr>
          <w:rFonts w:ascii="Times New Roman" w:hAnsi="Times New Roman" w:cs="Times New Roman"/>
          <w:b/>
          <w:sz w:val="28"/>
          <w:szCs w:val="28"/>
        </w:rPr>
        <w:br w:type="page"/>
      </w:r>
    </w:p>
    <w:p w14:paraId="5A41A4DD" w14:textId="77777777" w:rsidR="00EF1375" w:rsidRPr="004822D8" w:rsidRDefault="00EF1375" w:rsidP="00EF1375">
      <w:pPr>
        <w:pStyle w:val="ListParagraph"/>
        <w:rPr>
          <w:rFonts w:ascii="Times New Roman" w:hAnsi="Times New Roman" w:cs="Times New Roman"/>
          <w:b/>
          <w:bCs/>
          <w:sz w:val="28"/>
          <w:szCs w:val="28"/>
          <w:lang w:val="vi-VN" w:eastAsia="vi-VN"/>
        </w:rPr>
      </w:pPr>
    </w:p>
    <w:p w14:paraId="0A145463" w14:textId="14411108" w:rsidR="009A2B1D" w:rsidRPr="004822D8" w:rsidRDefault="00695046" w:rsidP="009C1CBD">
      <w:pPr>
        <w:pStyle w:val="ListParagraph"/>
        <w:numPr>
          <w:ilvl w:val="2"/>
          <w:numId w:val="45"/>
        </w:numPr>
        <w:jc w:val="both"/>
        <w:outlineLvl w:val="1"/>
        <w:rPr>
          <w:rFonts w:ascii="Times New Roman" w:hAnsi="Times New Roman" w:cs="Times New Roman"/>
          <w:b/>
          <w:sz w:val="28"/>
          <w:szCs w:val="28"/>
        </w:rPr>
      </w:pPr>
      <w:bookmarkStart w:id="30" w:name="_Toc71995247"/>
      <w:r w:rsidRPr="004822D8">
        <w:rPr>
          <w:rFonts w:ascii="Times New Roman" w:hAnsi="Times New Roman" w:cs="Times New Roman"/>
          <w:b/>
          <w:sz w:val="28"/>
          <w:szCs w:val="28"/>
        </w:rPr>
        <w:t>Thiết kế giao diện</w:t>
      </w:r>
      <w:bookmarkEnd w:id="30"/>
    </w:p>
    <w:p w14:paraId="1490F042" w14:textId="75092216" w:rsidR="00695046" w:rsidRPr="004822D8" w:rsidRDefault="00695046" w:rsidP="00941D74">
      <w:pPr>
        <w:pStyle w:val="ListParagraph"/>
        <w:numPr>
          <w:ilvl w:val="2"/>
          <w:numId w:val="45"/>
        </w:numPr>
        <w:jc w:val="both"/>
        <w:outlineLvl w:val="1"/>
        <w:rPr>
          <w:rFonts w:ascii="Times New Roman" w:hAnsi="Times New Roman" w:cs="Times New Roman"/>
          <w:b/>
          <w:sz w:val="28"/>
          <w:szCs w:val="28"/>
        </w:rPr>
      </w:pPr>
      <w:bookmarkStart w:id="31" w:name="_Toc71995248"/>
      <w:r w:rsidRPr="004822D8">
        <w:rPr>
          <w:rFonts w:ascii="Times New Roman" w:hAnsi="Times New Roman" w:cs="Times New Roman"/>
          <w:b/>
          <w:sz w:val="28"/>
          <w:szCs w:val="28"/>
        </w:rPr>
        <w:t>Sơ đồ liên kết màn hình</w:t>
      </w:r>
      <w:bookmarkEnd w:id="31"/>
    </w:p>
    <w:p w14:paraId="175DD46B" w14:textId="77777777" w:rsidR="00A37BAB" w:rsidRPr="004822D8" w:rsidRDefault="00A37BAB" w:rsidP="009C1CBD">
      <w:pPr>
        <w:pStyle w:val="ListParagraph"/>
        <w:ind w:left="1080"/>
        <w:jc w:val="both"/>
        <w:rPr>
          <w:rFonts w:ascii="Times New Roman" w:hAnsi="Times New Roman" w:cs="Times New Roman"/>
          <w:b/>
          <w:sz w:val="28"/>
          <w:szCs w:val="28"/>
        </w:rPr>
      </w:pPr>
    </w:p>
    <w:p w14:paraId="05AAC871" w14:textId="77777777" w:rsidR="0018796A" w:rsidRPr="004822D8" w:rsidRDefault="0018796A" w:rsidP="00A37BAB">
      <w:pPr>
        <w:pStyle w:val="ListParagraph"/>
        <w:ind w:left="90"/>
        <w:jc w:val="both"/>
        <w:rPr>
          <w:rFonts w:ascii="Times New Roman" w:hAnsi="Times New Roman" w:cs="Times New Roman"/>
          <w:sz w:val="28"/>
          <w:szCs w:val="28"/>
        </w:rPr>
      </w:pPr>
      <w:r w:rsidRPr="004822D8">
        <w:rPr>
          <w:rFonts w:ascii="Times New Roman" w:hAnsi="Times New Roman" w:cs="Times New Roman"/>
          <w:noProof/>
          <w:sz w:val="28"/>
          <w:szCs w:val="28"/>
        </w:rPr>
        <w:drawing>
          <wp:inline distT="0" distB="0" distL="0" distR="0" wp14:anchorId="426C947F" wp14:editId="5A899B56">
            <wp:extent cx="5943600" cy="5014733"/>
            <wp:effectExtent l="0" t="0" r="0" b="0"/>
            <wp:docPr id="46" name="Picture 25" descr="https://documents.lucidchart.com/documents/5765c31a-ad48-4522-a08f-2352ba959ba1/pages/0_0?a=497&amp;x=77&amp;y=-1467&amp;w=1298&amp;h=1042&amp;store=1&amp;accept=image%2F*&amp;auth=LCA%20ee1902541fe0f06a2824c4c1fbca60f217c6297d-ts%3D153045961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rcRect/>
                    <a:stretch>
                      <a:fillRect/>
                    </a:stretch>
                  </pic:blipFill>
                  <pic:spPr>
                    <a:xfrm>
                      <a:off x="0" y="0"/>
                      <a:ext cx="5943600" cy="5014733"/>
                    </a:xfrm>
                    <a:prstGeom prst="rect">
                      <a:avLst/>
                    </a:prstGeom>
                    <a:noFill/>
                    <a:ln>
                      <a:noFill/>
                      <a:prstDash/>
                    </a:ln>
                  </pic:spPr>
                </pic:pic>
              </a:graphicData>
            </a:graphic>
          </wp:inline>
        </w:drawing>
      </w:r>
    </w:p>
    <w:p w14:paraId="03D85A0A" w14:textId="404082C9" w:rsidR="00695046" w:rsidRPr="004822D8" w:rsidRDefault="00695046" w:rsidP="009C1CBD">
      <w:pPr>
        <w:pStyle w:val="ListParagraph"/>
        <w:numPr>
          <w:ilvl w:val="1"/>
          <w:numId w:val="21"/>
        </w:numPr>
        <w:jc w:val="both"/>
        <w:rPr>
          <w:rFonts w:ascii="Times New Roman" w:hAnsi="Times New Roman" w:cs="Times New Roman"/>
          <w:b/>
          <w:sz w:val="28"/>
          <w:szCs w:val="28"/>
        </w:rPr>
      </w:pPr>
      <w:r w:rsidRPr="004822D8">
        <w:rPr>
          <w:rFonts w:ascii="Times New Roman" w:hAnsi="Times New Roman" w:cs="Times New Roman"/>
          <w:b/>
          <w:sz w:val="28"/>
          <w:szCs w:val="28"/>
        </w:rPr>
        <w:t>Danh sách màn hình và mô tả chức năng màn hình</w:t>
      </w:r>
      <w:r w:rsidR="003930D7" w:rsidRPr="004822D8">
        <w:rPr>
          <w:rFonts w:ascii="Times New Roman" w:hAnsi="Times New Roman" w:cs="Times New Roman"/>
          <w:b/>
          <w:sz w:val="28"/>
          <w:szCs w:val="28"/>
          <w:lang w:val="vi-VN"/>
        </w:rPr>
        <w:t>;</w:t>
      </w:r>
      <w:r w:rsidR="00D42B95" w:rsidRPr="004822D8">
        <w:rPr>
          <w:rFonts w:ascii="Times New Roman" w:hAnsi="Times New Roman" w:cs="Times New Roman"/>
          <w:b/>
          <w:sz w:val="28"/>
          <w:szCs w:val="28"/>
          <w:lang w:val="vi-VN"/>
        </w:rPr>
        <w:t>.</w:t>
      </w:r>
    </w:p>
    <w:p w14:paraId="1E02F3F2" w14:textId="77777777" w:rsidR="00F07EBA" w:rsidRPr="004822D8" w:rsidRDefault="00F07EBA" w:rsidP="009C1CBD">
      <w:pPr>
        <w:pStyle w:val="ListParagraph"/>
        <w:ind w:left="1080"/>
        <w:jc w:val="both"/>
        <w:rPr>
          <w:rFonts w:ascii="Times New Roman" w:hAnsi="Times New Roman" w:cs="Times New Roman"/>
          <w:sz w:val="28"/>
          <w:szCs w:val="28"/>
        </w:rPr>
      </w:pPr>
    </w:p>
    <w:tbl>
      <w:tblPr>
        <w:tblW w:w="8591" w:type="dxa"/>
        <w:tblInd w:w="674" w:type="dxa"/>
        <w:tblCellMar>
          <w:left w:w="10" w:type="dxa"/>
          <w:right w:w="10" w:type="dxa"/>
        </w:tblCellMar>
        <w:tblLook w:val="04A0" w:firstRow="1" w:lastRow="0" w:firstColumn="1" w:lastColumn="0" w:noHBand="0" w:noVBand="1"/>
      </w:tblPr>
      <w:tblGrid>
        <w:gridCol w:w="746"/>
        <w:gridCol w:w="2314"/>
        <w:gridCol w:w="2231"/>
        <w:gridCol w:w="3300"/>
      </w:tblGrid>
      <w:tr w:rsidR="00F07EBA" w:rsidRPr="004822D8" w14:paraId="08B0C94C" w14:textId="77777777" w:rsidTr="001002C8">
        <w:tc>
          <w:tcPr>
            <w:tcW w:w="67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72555B3C" w14:textId="77777777" w:rsidR="00F07EBA" w:rsidRPr="004822D8" w:rsidRDefault="00F07EBA" w:rsidP="004862A3">
            <w:pPr>
              <w:pStyle w:val="ListParagraph"/>
              <w:spacing w:after="0" w:line="240" w:lineRule="auto"/>
              <w:ind w:left="0"/>
              <w:jc w:val="center"/>
              <w:rPr>
                <w:rFonts w:ascii="Times New Roman" w:hAnsi="Times New Roman" w:cs="Times New Roman"/>
                <w:b/>
                <w:sz w:val="28"/>
                <w:szCs w:val="28"/>
              </w:rPr>
            </w:pPr>
            <w:r w:rsidRPr="004822D8">
              <w:rPr>
                <w:rFonts w:ascii="Times New Roman" w:hAnsi="Times New Roman" w:cs="Times New Roman"/>
                <w:b/>
                <w:sz w:val="28"/>
                <w:szCs w:val="28"/>
              </w:rPr>
              <w:t>STT</w:t>
            </w:r>
          </w:p>
        </w:tc>
        <w:tc>
          <w:tcPr>
            <w:tcW w:w="233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4F9A0235" w14:textId="77777777" w:rsidR="00F07EBA" w:rsidRPr="004822D8" w:rsidRDefault="00F07EBA" w:rsidP="004862A3">
            <w:pPr>
              <w:pStyle w:val="ListParagraph"/>
              <w:spacing w:after="0" w:line="240" w:lineRule="auto"/>
              <w:ind w:left="0"/>
              <w:jc w:val="center"/>
              <w:rPr>
                <w:rFonts w:ascii="Times New Roman" w:hAnsi="Times New Roman" w:cs="Times New Roman"/>
                <w:b/>
                <w:sz w:val="28"/>
                <w:szCs w:val="28"/>
              </w:rPr>
            </w:pPr>
            <w:r w:rsidRPr="004822D8">
              <w:rPr>
                <w:rFonts w:ascii="Times New Roman" w:hAnsi="Times New Roman" w:cs="Times New Roman"/>
                <w:b/>
                <w:sz w:val="28"/>
                <w:szCs w:val="28"/>
              </w:rPr>
              <w:t>Màn hình</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62539D5E" w14:textId="77777777" w:rsidR="00F07EBA" w:rsidRPr="004822D8" w:rsidRDefault="00F07EBA" w:rsidP="004862A3">
            <w:pPr>
              <w:pStyle w:val="ListParagraph"/>
              <w:spacing w:after="0" w:line="240" w:lineRule="auto"/>
              <w:ind w:left="0"/>
              <w:jc w:val="center"/>
              <w:rPr>
                <w:rFonts w:ascii="Times New Roman" w:hAnsi="Times New Roman" w:cs="Times New Roman"/>
                <w:b/>
                <w:sz w:val="28"/>
                <w:szCs w:val="28"/>
              </w:rPr>
            </w:pPr>
            <w:r w:rsidRPr="004822D8">
              <w:rPr>
                <w:rFonts w:ascii="Times New Roman" w:hAnsi="Times New Roman" w:cs="Times New Roman"/>
                <w:b/>
                <w:sz w:val="28"/>
                <w:szCs w:val="28"/>
              </w:rPr>
              <w:t>Loại màn hình</w:t>
            </w:r>
          </w:p>
        </w:tc>
        <w:tc>
          <w:tcPr>
            <w:tcW w:w="333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3CC9117D" w14:textId="77777777" w:rsidR="00F07EBA" w:rsidRPr="004822D8" w:rsidRDefault="00F07EBA" w:rsidP="004862A3">
            <w:pPr>
              <w:pStyle w:val="ListParagraph"/>
              <w:spacing w:after="0" w:line="240" w:lineRule="auto"/>
              <w:ind w:left="0"/>
              <w:jc w:val="center"/>
              <w:rPr>
                <w:rFonts w:ascii="Times New Roman" w:hAnsi="Times New Roman" w:cs="Times New Roman"/>
                <w:b/>
                <w:sz w:val="28"/>
                <w:szCs w:val="28"/>
              </w:rPr>
            </w:pPr>
            <w:r w:rsidRPr="004822D8">
              <w:rPr>
                <w:rFonts w:ascii="Times New Roman" w:hAnsi="Times New Roman" w:cs="Times New Roman"/>
                <w:b/>
                <w:sz w:val="28"/>
                <w:szCs w:val="28"/>
              </w:rPr>
              <w:t>Chức năng</w:t>
            </w:r>
          </w:p>
        </w:tc>
      </w:tr>
      <w:tr w:rsidR="00F07EBA" w:rsidRPr="004822D8" w14:paraId="166B27AD" w14:textId="77777777" w:rsidTr="001002C8">
        <w:tc>
          <w:tcPr>
            <w:tcW w:w="67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012716C5" w14:textId="77777777" w:rsidR="00F07EBA" w:rsidRPr="004822D8" w:rsidRDefault="00F07EBA" w:rsidP="004862A3">
            <w:pPr>
              <w:pStyle w:val="ListParagraph"/>
              <w:spacing w:after="0" w:line="240" w:lineRule="auto"/>
              <w:ind w:left="0"/>
              <w:jc w:val="center"/>
              <w:rPr>
                <w:rFonts w:ascii="Times New Roman" w:hAnsi="Times New Roman" w:cs="Times New Roman"/>
                <w:b/>
                <w:sz w:val="28"/>
                <w:szCs w:val="28"/>
              </w:rPr>
            </w:pPr>
            <w:r w:rsidRPr="004822D8">
              <w:rPr>
                <w:rFonts w:ascii="Times New Roman" w:hAnsi="Times New Roman" w:cs="Times New Roman"/>
                <w:b/>
                <w:sz w:val="28"/>
                <w:szCs w:val="28"/>
              </w:rPr>
              <w:t>1</w:t>
            </w:r>
          </w:p>
        </w:tc>
        <w:tc>
          <w:tcPr>
            <w:tcW w:w="233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53A132D8" w14:textId="77777777" w:rsidR="00F07EBA" w:rsidRPr="004822D8" w:rsidRDefault="00F07EBA" w:rsidP="004862A3">
            <w:pPr>
              <w:pStyle w:val="ListParagraph"/>
              <w:spacing w:after="0" w:line="240" w:lineRule="auto"/>
              <w:ind w:left="0"/>
              <w:jc w:val="both"/>
              <w:rPr>
                <w:rFonts w:ascii="Times New Roman" w:hAnsi="Times New Roman" w:cs="Times New Roman"/>
                <w:sz w:val="28"/>
                <w:szCs w:val="28"/>
              </w:rPr>
            </w:pPr>
            <w:r w:rsidRPr="004822D8">
              <w:rPr>
                <w:rFonts w:ascii="Times New Roman" w:hAnsi="Times New Roman" w:cs="Times New Roman"/>
                <w:sz w:val="28"/>
                <w:szCs w:val="28"/>
              </w:rPr>
              <w:t>Quản lý tiệc cưới</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6A2879E9" w14:textId="77777777" w:rsidR="00F07EBA" w:rsidRPr="004822D8" w:rsidRDefault="00F07EBA" w:rsidP="004862A3">
            <w:pPr>
              <w:pStyle w:val="ListParagraph"/>
              <w:spacing w:after="0" w:line="240" w:lineRule="auto"/>
              <w:ind w:left="0"/>
              <w:jc w:val="both"/>
              <w:rPr>
                <w:rFonts w:ascii="Times New Roman" w:hAnsi="Times New Roman" w:cs="Times New Roman"/>
                <w:sz w:val="28"/>
                <w:szCs w:val="28"/>
              </w:rPr>
            </w:pPr>
            <w:r w:rsidRPr="004822D8">
              <w:rPr>
                <w:rFonts w:ascii="Times New Roman" w:hAnsi="Times New Roman" w:cs="Times New Roman"/>
                <w:sz w:val="28"/>
                <w:szCs w:val="28"/>
              </w:rPr>
              <w:t>Màn hình chính</w:t>
            </w:r>
          </w:p>
        </w:tc>
        <w:tc>
          <w:tcPr>
            <w:tcW w:w="333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2DD9C519" w14:textId="77777777" w:rsidR="00F07EBA" w:rsidRPr="004822D8" w:rsidRDefault="00F07EBA" w:rsidP="004862A3">
            <w:pPr>
              <w:pStyle w:val="ListParagraph"/>
              <w:spacing w:after="0" w:line="240" w:lineRule="auto"/>
              <w:ind w:left="0"/>
              <w:jc w:val="both"/>
              <w:rPr>
                <w:rFonts w:ascii="Times New Roman" w:hAnsi="Times New Roman" w:cs="Times New Roman"/>
                <w:sz w:val="28"/>
                <w:szCs w:val="28"/>
              </w:rPr>
            </w:pPr>
            <w:r w:rsidRPr="004822D8">
              <w:rPr>
                <w:rFonts w:ascii="Times New Roman" w:hAnsi="Times New Roman" w:cs="Times New Roman"/>
                <w:sz w:val="28"/>
                <w:szCs w:val="28"/>
              </w:rPr>
              <w:t>Cho phép người dùng sử dụng các chức năng của chương trình</w:t>
            </w:r>
          </w:p>
        </w:tc>
      </w:tr>
      <w:tr w:rsidR="00F07EBA" w:rsidRPr="004822D8" w14:paraId="3FC73D4C" w14:textId="77777777" w:rsidTr="001002C8">
        <w:trPr>
          <w:trHeight w:val="479"/>
        </w:trPr>
        <w:tc>
          <w:tcPr>
            <w:tcW w:w="67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27DDD84A" w14:textId="77777777" w:rsidR="00F07EBA" w:rsidRPr="004822D8" w:rsidRDefault="00F07EBA" w:rsidP="004862A3">
            <w:pPr>
              <w:pStyle w:val="ListParagraph"/>
              <w:spacing w:after="0" w:line="240" w:lineRule="auto"/>
              <w:ind w:left="0"/>
              <w:jc w:val="center"/>
              <w:rPr>
                <w:rFonts w:ascii="Times New Roman" w:hAnsi="Times New Roman" w:cs="Times New Roman"/>
                <w:b/>
                <w:sz w:val="28"/>
                <w:szCs w:val="28"/>
              </w:rPr>
            </w:pPr>
            <w:r w:rsidRPr="004822D8">
              <w:rPr>
                <w:rFonts w:ascii="Times New Roman" w:hAnsi="Times New Roman" w:cs="Times New Roman"/>
                <w:b/>
                <w:sz w:val="28"/>
                <w:szCs w:val="28"/>
              </w:rPr>
              <w:t>2</w:t>
            </w:r>
          </w:p>
        </w:tc>
        <w:tc>
          <w:tcPr>
            <w:tcW w:w="233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04BF4A74" w14:textId="77777777" w:rsidR="00F07EBA" w:rsidRPr="004822D8" w:rsidRDefault="00F07EBA" w:rsidP="004862A3">
            <w:pPr>
              <w:pStyle w:val="ListParagraph"/>
              <w:spacing w:after="0" w:line="240" w:lineRule="auto"/>
              <w:ind w:left="0"/>
              <w:jc w:val="both"/>
              <w:rPr>
                <w:rFonts w:ascii="Times New Roman" w:hAnsi="Times New Roman" w:cs="Times New Roman"/>
                <w:sz w:val="28"/>
                <w:szCs w:val="28"/>
              </w:rPr>
            </w:pPr>
            <w:r w:rsidRPr="004822D8">
              <w:rPr>
                <w:rFonts w:ascii="Times New Roman" w:hAnsi="Times New Roman" w:cs="Times New Roman"/>
                <w:sz w:val="28"/>
                <w:szCs w:val="28"/>
              </w:rPr>
              <w:t>Thông tin nhà hàng</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39980721" w14:textId="77777777" w:rsidR="00F07EBA" w:rsidRPr="004822D8" w:rsidRDefault="00F07EBA" w:rsidP="004862A3">
            <w:pPr>
              <w:pStyle w:val="ListParagraph"/>
              <w:spacing w:after="0" w:line="240" w:lineRule="auto"/>
              <w:ind w:left="0"/>
              <w:jc w:val="both"/>
              <w:rPr>
                <w:rFonts w:ascii="Times New Roman" w:hAnsi="Times New Roman" w:cs="Times New Roman"/>
                <w:sz w:val="28"/>
                <w:szCs w:val="28"/>
              </w:rPr>
            </w:pPr>
            <w:r w:rsidRPr="004822D8">
              <w:rPr>
                <w:rFonts w:ascii="Times New Roman" w:hAnsi="Times New Roman" w:cs="Times New Roman"/>
                <w:sz w:val="28"/>
                <w:szCs w:val="28"/>
              </w:rPr>
              <w:t>Màn hình hiện thị</w:t>
            </w:r>
          </w:p>
        </w:tc>
        <w:tc>
          <w:tcPr>
            <w:tcW w:w="333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18563F4D" w14:textId="77777777" w:rsidR="00F07EBA" w:rsidRPr="004822D8" w:rsidRDefault="00F07EBA" w:rsidP="004862A3">
            <w:pPr>
              <w:pStyle w:val="ListParagraph"/>
              <w:spacing w:after="0" w:line="240" w:lineRule="auto"/>
              <w:ind w:left="0"/>
              <w:jc w:val="both"/>
              <w:rPr>
                <w:rFonts w:ascii="Times New Roman" w:hAnsi="Times New Roman" w:cs="Times New Roman"/>
                <w:sz w:val="28"/>
                <w:szCs w:val="28"/>
              </w:rPr>
            </w:pPr>
            <w:r w:rsidRPr="004822D8">
              <w:rPr>
                <w:rFonts w:ascii="Times New Roman" w:hAnsi="Times New Roman" w:cs="Times New Roman"/>
                <w:sz w:val="28"/>
                <w:szCs w:val="28"/>
              </w:rPr>
              <w:t>Hiện thị thông tin địa chỉ nhà hàng.</w:t>
            </w:r>
          </w:p>
        </w:tc>
      </w:tr>
      <w:tr w:rsidR="00F07EBA" w:rsidRPr="004822D8" w14:paraId="477E1273" w14:textId="77777777" w:rsidTr="001002C8">
        <w:trPr>
          <w:trHeight w:val="479"/>
        </w:trPr>
        <w:tc>
          <w:tcPr>
            <w:tcW w:w="67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59875BA8" w14:textId="77777777" w:rsidR="00F07EBA" w:rsidRPr="004822D8" w:rsidRDefault="00F07EBA" w:rsidP="004862A3">
            <w:pPr>
              <w:pStyle w:val="ListParagraph"/>
              <w:spacing w:after="0" w:line="240" w:lineRule="auto"/>
              <w:ind w:left="0"/>
              <w:jc w:val="center"/>
              <w:rPr>
                <w:rFonts w:ascii="Times New Roman" w:hAnsi="Times New Roman" w:cs="Times New Roman"/>
                <w:b/>
                <w:color w:val="010101"/>
                <w:sz w:val="28"/>
                <w:szCs w:val="28"/>
              </w:rPr>
            </w:pPr>
            <w:r w:rsidRPr="004822D8">
              <w:rPr>
                <w:rFonts w:ascii="Times New Roman" w:hAnsi="Times New Roman" w:cs="Times New Roman"/>
                <w:b/>
                <w:color w:val="010101"/>
                <w:sz w:val="28"/>
                <w:szCs w:val="28"/>
              </w:rPr>
              <w:t>3</w:t>
            </w:r>
          </w:p>
        </w:tc>
        <w:tc>
          <w:tcPr>
            <w:tcW w:w="233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38D42E13" w14:textId="77777777" w:rsidR="00F07EBA" w:rsidRPr="004822D8" w:rsidRDefault="00F07EBA" w:rsidP="004862A3">
            <w:pPr>
              <w:pStyle w:val="ListParagraph"/>
              <w:spacing w:after="0" w:line="240" w:lineRule="auto"/>
              <w:ind w:left="0"/>
              <w:jc w:val="both"/>
              <w:rPr>
                <w:rFonts w:ascii="Times New Roman" w:hAnsi="Times New Roman" w:cs="Times New Roman"/>
                <w:color w:val="010101"/>
                <w:sz w:val="28"/>
                <w:szCs w:val="28"/>
              </w:rPr>
            </w:pPr>
            <w:r w:rsidRPr="004822D8">
              <w:rPr>
                <w:rFonts w:ascii="Times New Roman" w:hAnsi="Times New Roman" w:cs="Times New Roman"/>
                <w:color w:val="010101"/>
                <w:sz w:val="28"/>
                <w:szCs w:val="28"/>
              </w:rPr>
              <w:t>Thông tin tiệc cưới</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3EF853E9" w14:textId="77777777" w:rsidR="00F07EBA" w:rsidRPr="004822D8" w:rsidRDefault="00F07EBA" w:rsidP="004862A3">
            <w:pPr>
              <w:pStyle w:val="ListParagraph"/>
              <w:spacing w:after="0" w:line="240" w:lineRule="auto"/>
              <w:ind w:left="0"/>
              <w:jc w:val="both"/>
              <w:rPr>
                <w:rFonts w:ascii="Times New Roman" w:hAnsi="Times New Roman" w:cs="Times New Roman"/>
                <w:sz w:val="28"/>
                <w:szCs w:val="28"/>
              </w:rPr>
            </w:pPr>
            <w:r w:rsidRPr="004822D8">
              <w:rPr>
                <w:rFonts w:ascii="Times New Roman" w:hAnsi="Times New Roman" w:cs="Times New Roman"/>
                <w:sz w:val="28"/>
                <w:szCs w:val="28"/>
              </w:rPr>
              <w:t>Màn hình hiện thị</w:t>
            </w:r>
          </w:p>
        </w:tc>
        <w:tc>
          <w:tcPr>
            <w:tcW w:w="333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57B7F6A6" w14:textId="77777777" w:rsidR="00F07EBA" w:rsidRPr="004822D8" w:rsidRDefault="00F07EBA" w:rsidP="004862A3">
            <w:pPr>
              <w:pStyle w:val="ListParagraph"/>
              <w:spacing w:after="0" w:line="240" w:lineRule="auto"/>
              <w:ind w:left="0"/>
              <w:jc w:val="both"/>
              <w:rPr>
                <w:rFonts w:ascii="Times New Roman" w:hAnsi="Times New Roman" w:cs="Times New Roman"/>
                <w:sz w:val="28"/>
                <w:szCs w:val="28"/>
              </w:rPr>
            </w:pPr>
            <w:r w:rsidRPr="004822D8">
              <w:rPr>
                <w:rFonts w:ascii="Times New Roman" w:hAnsi="Times New Roman" w:cs="Times New Roman"/>
                <w:sz w:val="28"/>
                <w:szCs w:val="28"/>
              </w:rPr>
              <w:t xml:space="preserve">Hiện thị thông tin thực đơn, dịch vụ, danh sách sảnh, </w:t>
            </w:r>
            <w:r w:rsidRPr="004822D8">
              <w:rPr>
                <w:rFonts w:ascii="Times New Roman" w:hAnsi="Times New Roman" w:cs="Times New Roman"/>
                <w:sz w:val="28"/>
                <w:szCs w:val="28"/>
              </w:rPr>
              <w:lastRenderedPageBreak/>
              <w:t>cập nhật ( thêm, xóa sửa ) sảnh.</w:t>
            </w:r>
          </w:p>
        </w:tc>
      </w:tr>
      <w:tr w:rsidR="00F07EBA" w:rsidRPr="004822D8" w14:paraId="769D9E5E" w14:textId="77777777" w:rsidTr="001002C8">
        <w:tc>
          <w:tcPr>
            <w:tcW w:w="67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4A969EF1" w14:textId="77777777" w:rsidR="00F07EBA" w:rsidRPr="004822D8" w:rsidRDefault="00F07EBA" w:rsidP="004862A3">
            <w:pPr>
              <w:pStyle w:val="ListParagraph"/>
              <w:spacing w:after="0" w:line="240" w:lineRule="auto"/>
              <w:ind w:left="0"/>
              <w:jc w:val="center"/>
              <w:rPr>
                <w:rFonts w:ascii="Times New Roman" w:hAnsi="Times New Roman" w:cs="Times New Roman"/>
                <w:b/>
                <w:sz w:val="28"/>
                <w:szCs w:val="28"/>
              </w:rPr>
            </w:pPr>
            <w:r w:rsidRPr="004822D8">
              <w:rPr>
                <w:rFonts w:ascii="Times New Roman" w:hAnsi="Times New Roman" w:cs="Times New Roman"/>
                <w:b/>
                <w:sz w:val="28"/>
                <w:szCs w:val="28"/>
              </w:rPr>
              <w:lastRenderedPageBreak/>
              <w:t>4</w:t>
            </w:r>
          </w:p>
        </w:tc>
        <w:tc>
          <w:tcPr>
            <w:tcW w:w="233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0F5C633D" w14:textId="77777777" w:rsidR="00F07EBA" w:rsidRPr="004822D8" w:rsidRDefault="00F07EBA" w:rsidP="004862A3">
            <w:pPr>
              <w:pStyle w:val="ListParagraph"/>
              <w:spacing w:after="0" w:line="240" w:lineRule="auto"/>
              <w:ind w:left="0"/>
              <w:jc w:val="both"/>
              <w:rPr>
                <w:rFonts w:ascii="Times New Roman" w:hAnsi="Times New Roman" w:cs="Times New Roman"/>
                <w:sz w:val="28"/>
                <w:szCs w:val="28"/>
              </w:rPr>
            </w:pPr>
            <w:r w:rsidRPr="004822D8">
              <w:rPr>
                <w:rFonts w:ascii="Times New Roman" w:hAnsi="Times New Roman" w:cs="Times New Roman"/>
                <w:sz w:val="28"/>
                <w:szCs w:val="28"/>
              </w:rPr>
              <w:t>Lập hợp đồng mới</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6657CCE9" w14:textId="77777777" w:rsidR="00F07EBA" w:rsidRPr="004822D8" w:rsidRDefault="00F07EBA" w:rsidP="004862A3">
            <w:pPr>
              <w:pStyle w:val="ListParagraph"/>
              <w:spacing w:after="0" w:line="240" w:lineRule="auto"/>
              <w:ind w:left="0"/>
              <w:jc w:val="both"/>
              <w:rPr>
                <w:rFonts w:ascii="Times New Roman" w:hAnsi="Times New Roman" w:cs="Times New Roman"/>
                <w:sz w:val="28"/>
                <w:szCs w:val="28"/>
              </w:rPr>
            </w:pPr>
            <w:r w:rsidRPr="004822D8">
              <w:rPr>
                <w:rFonts w:ascii="Times New Roman" w:hAnsi="Times New Roman" w:cs="Times New Roman"/>
                <w:sz w:val="28"/>
                <w:szCs w:val="28"/>
              </w:rPr>
              <w:t>Màn hình nhập liệu</w:t>
            </w:r>
          </w:p>
        </w:tc>
        <w:tc>
          <w:tcPr>
            <w:tcW w:w="333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515CF7DC" w14:textId="77777777" w:rsidR="00F07EBA" w:rsidRPr="004822D8" w:rsidRDefault="00F07EBA" w:rsidP="004862A3">
            <w:pPr>
              <w:pStyle w:val="ListParagraph"/>
              <w:spacing w:after="0" w:line="240" w:lineRule="auto"/>
              <w:ind w:left="0"/>
              <w:jc w:val="both"/>
              <w:rPr>
                <w:rFonts w:ascii="Times New Roman" w:hAnsi="Times New Roman" w:cs="Times New Roman"/>
                <w:sz w:val="28"/>
                <w:szCs w:val="28"/>
              </w:rPr>
            </w:pPr>
            <w:r w:rsidRPr="004822D8">
              <w:rPr>
                <w:rFonts w:ascii="Times New Roman" w:hAnsi="Times New Roman" w:cs="Times New Roman"/>
                <w:sz w:val="28"/>
                <w:szCs w:val="28"/>
              </w:rPr>
              <w:t>Nhập lưu thông tin về khách hàng, thông tin đặt tiệc khách chọn.</w:t>
            </w:r>
          </w:p>
        </w:tc>
      </w:tr>
      <w:tr w:rsidR="00F07EBA" w:rsidRPr="004822D8" w14:paraId="094C34D4" w14:textId="77777777" w:rsidTr="001002C8">
        <w:trPr>
          <w:trHeight w:val="695"/>
        </w:trPr>
        <w:tc>
          <w:tcPr>
            <w:tcW w:w="67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17D1681F" w14:textId="77777777" w:rsidR="00F07EBA" w:rsidRPr="004822D8" w:rsidRDefault="00F07EBA" w:rsidP="004862A3">
            <w:pPr>
              <w:pStyle w:val="ListParagraph"/>
              <w:spacing w:after="0" w:line="240" w:lineRule="auto"/>
              <w:ind w:left="0"/>
              <w:jc w:val="center"/>
              <w:rPr>
                <w:rFonts w:ascii="Times New Roman" w:hAnsi="Times New Roman" w:cs="Times New Roman"/>
                <w:b/>
                <w:sz w:val="28"/>
                <w:szCs w:val="28"/>
              </w:rPr>
            </w:pPr>
            <w:r w:rsidRPr="004822D8">
              <w:rPr>
                <w:rFonts w:ascii="Times New Roman" w:hAnsi="Times New Roman" w:cs="Times New Roman"/>
                <w:b/>
                <w:sz w:val="28"/>
                <w:szCs w:val="28"/>
              </w:rPr>
              <w:t>5</w:t>
            </w:r>
          </w:p>
        </w:tc>
        <w:tc>
          <w:tcPr>
            <w:tcW w:w="233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57943D5C" w14:textId="77777777" w:rsidR="00F07EBA" w:rsidRPr="004822D8" w:rsidRDefault="00F07EBA" w:rsidP="004862A3">
            <w:pPr>
              <w:pStyle w:val="ListParagraph"/>
              <w:spacing w:after="0" w:line="240" w:lineRule="auto"/>
              <w:ind w:left="0"/>
              <w:jc w:val="both"/>
              <w:rPr>
                <w:rFonts w:ascii="Times New Roman" w:hAnsi="Times New Roman" w:cs="Times New Roman"/>
                <w:sz w:val="28"/>
                <w:szCs w:val="28"/>
              </w:rPr>
            </w:pPr>
            <w:r w:rsidRPr="004822D8">
              <w:rPr>
                <w:rFonts w:ascii="Times New Roman" w:hAnsi="Times New Roman" w:cs="Times New Roman"/>
                <w:sz w:val="28"/>
                <w:szCs w:val="28"/>
              </w:rPr>
              <w:t>Lập hóa đơn mới</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6D02D2ED" w14:textId="77777777" w:rsidR="00F07EBA" w:rsidRPr="004822D8" w:rsidRDefault="00F07EBA" w:rsidP="004862A3">
            <w:pPr>
              <w:pStyle w:val="ListParagraph"/>
              <w:spacing w:after="0" w:line="240" w:lineRule="auto"/>
              <w:ind w:left="0"/>
              <w:jc w:val="both"/>
              <w:rPr>
                <w:rFonts w:ascii="Times New Roman" w:hAnsi="Times New Roman" w:cs="Times New Roman"/>
                <w:sz w:val="28"/>
                <w:szCs w:val="28"/>
              </w:rPr>
            </w:pPr>
            <w:r w:rsidRPr="004822D8">
              <w:rPr>
                <w:rFonts w:ascii="Times New Roman" w:hAnsi="Times New Roman" w:cs="Times New Roman"/>
                <w:sz w:val="28"/>
                <w:szCs w:val="28"/>
              </w:rPr>
              <w:t>Màn hình nhập liệu</w:t>
            </w:r>
          </w:p>
        </w:tc>
        <w:tc>
          <w:tcPr>
            <w:tcW w:w="333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2062CC81" w14:textId="77777777" w:rsidR="00F07EBA" w:rsidRPr="004822D8" w:rsidRDefault="00F07EBA" w:rsidP="004862A3">
            <w:pPr>
              <w:pStyle w:val="ListParagraph"/>
              <w:spacing w:after="0" w:line="240" w:lineRule="auto"/>
              <w:ind w:left="0"/>
              <w:rPr>
                <w:rFonts w:ascii="Times New Roman" w:hAnsi="Times New Roman" w:cs="Times New Roman"/>
                <w:sz w:val="28"/>
                <w:szCs w:val="28"/>
              </w:rPr>
            </w:pPr>
            <w:r w:rsidRPr="004822D8">
              <w:rPr>
                <w:rFonts w:ascii="Times New Roman" w:hAnsi="Times New Roman" w:cs="Times New Roman"/>
                <w:sz w:val="28"/>
                <w:szCs w:val="28"/>
              </w:rPr>
              <w:t xml:space="preserve">Nhập mã hợp đồng </w:t>
            </w:r>
          </w:p>
        </w:tc>
      </w:tr>
      <w:tr w:rsidR="00F07EBA" w:rsidRPr="004822D8" w14:paraId="658CFCF6" w14:textId="77777777" w:rsidTr="001002C8">
        <w:trPr>
          <w:trHeight w:val="549"/>
        </w:trPr>
        <w:tc>
          <w:tcPr>
            <w:tcW w:w="67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4B9352D3" w14:textId="77777777" w:rsidR="00F07EBA" w:rsidRPr="004822D8" w:rsidRDefault="00F07EBA" w:rsidP="004862A3">
            <w:pPr>
              <w:pStyle w:val="ListParagraph"/>
              <w:spacing w:after="0" w:line="240" w:lineRule="auto"/>
              <w:ind w:left="0"/>
              <w:jc w:val="center"/>
              <w:rPr>
                <w:rFonts w:ascii="Times New Roman" w:hAnsi="Times New Roman" w:cs="Times New Roman"/>
                <w:b/>
                <w:sz w:val="28"/>
                <w:szCs w:val="28"/>
              </w:rPr>
            </w:pPr>
            <w:r w:rsidRPr="004822D8">
              <w:rPr>
                <w:rFonts w:ascii="Times New Roman" w:hAnsi="Times New Roman" w:cs="Times New Roman"/>
                <w:b/>
                <w:sz w:val="28"/>
                <w:szCs w:val="28"/>
              </w:rPr>
              <w:t>6</w:t>
            </w:r>
          </w:p>
        </w:tc>
        <w:tc>
          <w:tcPr>
            <w:tcW w:w="233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6DDD5020" w14:textId="77777777" w:rsidR="00F07EBA" w:rsidRPr="004822D8" w:rsidRDefault="00F07EBA" w:rsidP="004862A3">
            <w:pPr>
              <w:pStyle w:val="ListParagraph"/>
              <w:spacing w:after="0" w:line="240" w:lineRule="auto"/>
              <w:ind w:left="0"/>
              <w:jc w:val="both"/>
              <w:rPr>
                <w:rFonts w:ascii="Times New Roman" w:hAnsi="Times New Roman" w:cs="Times New Roman"/>
                <w:sz w:val="28"/>
                <w:szCs w:val="28"/>
              </w:rPr>
            </w:pPr>
            <w:r w:rsidRPr="004822D8">
              <w:rPr>
                <w:rFonts w:ascii="Times New Roman" w:hAnsi="Times New Roman" w:cs="Times New Roman"/>
                <w:sz w:val="28"/>
                <w:szCs w:val="28"/>
              </w:rPr>
              <w:t>Tạo nhân viên mới và cập nhật nhân viên</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5E57D5E8" w14:textId="77777777" w:rsidR="00F07EBA" w:rsidRPr="004822D8" w:rsidRDefault="00F07EBA" w:rsidP="004862A3">
            <w:pPr>
              <w:pStyle w:val="ListParagraph"/>
              <w:spacing w:after="0" w:line="240" w:lineRule="auto"/>
              <w:ind w:left="0"/>
              <w:jc w:val="both"/>
              <w:rPr>
                <w:rFonts w:ascii="Times New Roman" w:hAnsi="Times New Roman" w:cs="Times New Roman"/>
                <w:sz w:val="28"/>
                <w:szCs w:val="28"/>
              </w:rPr>
            </w:pPr>
            <w:r w:rsidRPr="004822D8">
              <w:rPr>
                <w:rFonts w:ascii="Times New Roman" w:hAnsi="Times New Roman" w:cs="Times New Roman"/>
                <w:sz w:val="28"/>
                <w:szCs w:val="28"/>
              </w:rPr>
              <w:t xml:space="preserve">Màn hình nhập liệu </w:t>
            </w:r>
          </w:p>
        </w:tc>
        <w:tc>
          <w:tcPr>
            <w:tcW w:w="333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6AB60FE7" w14:textId="77777777" w:rsidR="00F07EBA" w:rsidRPr="004822D8" w:rsidRDefault="00F07EBA" w:rsidP="004862A3">
            <w:pPr>
              <w:pStyle w:val="ListParagraph"/>
              <w:spacing w:after="0" w:line="240" w:lineRule="auto"/>
              <w:ind w:left="0"/>
              <w:rPr>
                <w:rFonts w:ascii="Times New Roman" w:hAnsi="Times New Roman" w:cs="Times New Roman"/>
                <w:sz w:val="28"/>
                <w:szCs w:val="28"/>
              </w:rPr>
            </w:pPr>
            <w:r w:rsidRPr="004822D8">
              <w:rPr>
                <w:rFonts w:ascii="Times New Roman" w:hAnsi="Times New Roman" w:cs="Times New Roman"/>
                <w:sz w:val="28"/>
                <w:szCs w:val="28"/>
              </w:rPr>
              <w:t>Nhập lưu thông tin nhân viên mới, cập nhật</w:t>
            </w:r>
            <w:r w:rsidR="00DE64CF" w:rsidRPr="004822D8">
              <w:rPr>
                <w:rFonts w:ascii="Times New Roman" w:hAnsi="Times New Roman" w:cs="Times New Roman"/>
                <w:sz w:val="28"/>
                <w:szCs w:val="28"/>
              </w:rPr>
              <w:t xml:space="preserve"> </w:t>
            </w:r>
            <w:r w:rsidRPr="004822D8">
              <w:rPr>
                <w:rFonts w:ascii="Times New Roman" w:hAnsi="Times New Roman" w:cs="Times New Roman"/>
                <w:sz w:val="28"/>
                <w:szCs w:val="28"/>
              </w:rPr>
              <w:t>(thêm, xóa, sửa)  thông tin nhân viên.</w:t>
            </w:r>
          </w:p>
        </w:tc>
      </w:tr>
      <w:tr w:rsidR="00F07EBA" w:rsidRPr="004822D8" w14:paraId="682544DF" w14:textId="77777777" w:rsidTr="001002C8">
        <w:trPr>
          <w:trHeight w:val="549"/>
        </w:trPr>
        <w:tc>
          <w:tcPr>
            <w:tcW w:w="67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6CD166B8" w14:textId="77777777" w:rsidR="00F07EBA" w:rsidRPr="004822D8" w:rsidRDefault="00F07EBA" w:rsidP="004862A3">
            <w:pPr>
              <w:pStyle w:val="ListParagraph"/>
              <w:spacing w:after="0" w:line="240" w:lineRule="auto"/>
              <w:ind w:left="0"/>
              <w:jc w:val="center"/>
              <w:rPr>
                <w:rFonts w:ascii="Times New Roman" w:hAnsi="Times New Roman" w:cs="Times New Roman"/>
                <w:b/>
                <w:sz w:val="28"/>
                <w:szCs w:val="28"/>
              </w:rPr>
            </w:pPr>
            <w:r w:rsidRPr="004822D8">
              <w:rPr>
                <w:rFonts w:ascii="Times New Roman" w:hAnsi="Times New Roman" w:cs="Times New Roman"/>
                <w:b/>
                <w:sz w:val="28"/>
                <w:szCs w:val="28"/>
              </w:rPr>
              <w:t>7</w:t>
            </w:r>
          </w:p>
        </w:tc>
        <w:tc>
          <w:tcPr>
            <w:tcW w:w="233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385E9CA0" w14:textId="77777777" w:rsidR="00F07EBA" w:rsidRPr="004822D8" w:rsidRDefault="00F07EBA" w:rsidP="004862A3">
            <w:pPr>
              <w:pStyle w:val="ListParagraph"/>
              <w:spacing w:after="0" w:line="240" w:lineRule="auto"/>
              <w:ind w:left="0"/>
              <w:jc w:val="both"/>
              <w:rPr>
                <w:rFonts w:ascii="Times New Roman" w:hAnsi="Times New Roman" w:cs="Times New Roman"/>
                <w:sz w:val="28"/>
                <w:szCs w:val="28"/>
              </w:rPr>
            </w:pPr>
            <w:r w:rsidRPr="004822D8">
              <w:rPr>
                <w:rFonts w:ascii="Times New Roman" w:hAnsi="Times New Roman" w:cs="Times New Roman"/>
                <w:sz w:val="28"/>
                <w:szCs w:val="28"/>
              </w:rPr>
              <w:t>Tra cứu hóa đơn</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20AB82AA" w14:textId="77777777" w:rsidR="00F07EBA" w:rsidRPr="004822D8" w:rsidRDefault="00F07EBA" w:rsidP="004862A3">
            <w:pPr>
              <w:pStyle w:val="ListParagraph"/>
              <w:spacing w:after="0" w:line="240" w:lineRule="auto"/>
              <w:ind w:left="0"/>
              <w:jc w:val="both"/>
              <w:rPr>
                <w:rFonts w:ascii="Times New Roman" w:hAnsi="Times New Roman" w:cs="Times New Roman"/>
                <w:sz w:val="28"/>
                <w:szCs w:val="28"/>
              </w:rPr>
            </w:pPr>
            <w:r w:rsidRPr="004822D8">
              <w:rPr>
                <w:rFonts w:ascii="Times New Roman" w:hAnsi="Times New Roman" w:cs="Times New Roman"/>
                <w:sz w:val="28"/>
                <w:szCs w:val="28"/>
              </w:rPr>
              <w:t>Màn hình hiện thị</w:t>
            </w:r>
          </w:p>
        </w:tc>
        <w:tc>
          <w:tcPr>
            <w:tcW w:w="333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6EC073BE" w14:textId="77777777" w:rsidR="00F07EBA" w:rsidRPr="004822D8" w:rsidRDefault="00F07EBA" w:rsidP="004862A3">
            <w:pPr>
              <w:pStyle w:val="ListParagraph"/>
              <w:spacing w:after="0" w:line="240" w:lineRule="auto"/>
              <w:ind w:left="0"/>
              <w:jc w:val="both"/>
              <w:rPr>
                <w:rFonts w:ascii="Times New Roman" w:hAnsi="Times New Roman" w:cs="Times New Roman"/>
                <w:sz w:val="28"/>
                <w:szCs w:val="28"/>
              </w:rPr>
            </w:pPr>
            <w:r w:rsidRPr="004822D8">
              <w:rPr>
                <w:rFonts w:ascii="Times New Roman" w:hAnsi="Times New Roman" w:cs="Times New Roman"/>
                <w:sz w:val="28"/>
                <w:szCs w:val="28"/>
              </w:rPr>
              <w:t>Tra cứu hóa đơn theo Mã khách hàng hoặc Tên khách hàng. Hiện thị thông tin hóa đơn.</w:t>
            </w:r>
          </w:p>
        </w:tc>
      </w:tr>
      <w:tr w:rsidR="00F07EBA" w:rsidRPr="004822D8" w14:paraId="13D40E45" w14:textId="77777777" w:rsidTr="001002C8">
        <w:trPr>
          <w:trHeight w:val="549"/>
        </w:trPr>
        <w:tc>
          <w:tcPr>
            <w:tcW w:w="67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78CFFACC" w14:textId="77777777" w:rsidR="00F07EBA" w:rsidRPr="004822D8" w:rsidRDefault="00F07EBA" w:rsidP="004862A3">
            <w:pPr>
              <w:pStyle w:val="ListParagraph"/>
              <w:spacing w:after="0" w:line="240" w:lineRule="auto"/>
              <w:ind w:left="0"/>
              <w:jc w:val="center"/>
              <w:rPr>
                <w:rFonts w:ascii="Times New Roman" w:hAnsi="Times New Roman" w:cs="Times New Roman"/>
                <w:b/>
                <w:sz w:val="28"/>
                <w:szCs w:val="28"/>
              </w:rPr>
            </w:pPr>
            <w:r w:rsidRPr="004822D8">
              <w:rPr>
                <w:rFonts w:ascii="Times New Roman" w:hAnsi="Times New Roman" w:cs="Times New Roman"/>
                <w:b/>
                <w:sz w:val="28"/>
                <w:szCs w:val="28"/>
              </w:rPr>
              <w:t>8</w:t>
            </w:r>
          </w:p>
        </w:tc>
        <w:tc>
          <w:tcPr>
            <w:tcW w:w="233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5DD55181" w14:textId="77777777" w:rsidR="00F07EBA" w:rsidRPr="004822D8" w:rsidRDefault="00F07EBA" w:rsidP="004862A3">
            <w:pPr>
              <w:pStyle w:val="ListParagraph"/>
              <w:spacing w:after="0" w:line="240" w:lineRule="auto"/>
              <w:ind w:left="0"/>
              <w:jc w:val="both"/>
              <w:rPr>
                <w:rFonts w:ascii="Times New Roman" w:hAnsi="Times New Roman" w:cs="Times New Roman"/>
                <w:sz w:val="28"/>
                <w:szCs w:val="28"/>
              </w:rPr>
            </w:pPr>
            <w:r w:rsidRPr="004822D8">
              <w:rPr>
                <w:rFonts w:ascii="Times New Roman" w:hAnsi="Times New Roman" w:cs="Times New Roman"/>
                <w:sz w:val="28"/>
                <w:szCs w:val="28"/>
              </w:rPr>
              <w:t>Tra cứu hợp đồng</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5BA4A332" w14:textId="77777777" w:rsidR="00F07EBA" w:rsidRPr="004822D8" w:rsidRDefault="00F07EBA" w:rsidP="004862A3">
            <w:pPr>
              <w:pStyle w:val="ListParagraph"/>
              <w:spacing w:after="0" w:line="240" w:lineRule="auto"/>
              <w:ind w:left="0"/>
              <w:jc w:val="both"/>
              <w:rPr>
                <w:rFonts w:ascii="Times New Roman" w:hAnsi="Times New Roman" w:cs="Times New Roman"/>
                <w:sz w:val="28"/>
                <w:szCs w:val="28"/>
              </w:rPr>
            </w:pPr>
            <w:r w:rsidRPr="004822D8">
              <w:rPr>
                <w:rFonts w:ascii="Times New Roman" w:hAnsi="Times New Roman" w:cs="Times New Roman"/>
                <w:sz w:val="28"/>
                <w:szCs w:val="28"/>
              </w:rPr>
              <w:t>Màn hình hiển thị</w:t>
            </w:r>
          </w:p>
        </w:tc>
        <w:tc>
          <w:tcPr>
            <w:tcW w:w="333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56158D21" w14:textId="77777777" w:rsidR="00F07EBA" w:rsidRPr="004822D8" w:rsidRDefault="00F07EBA" w:rsidP="004862A3">
            <w:pPr>
              <w:pStyle w:val="ListParagraph"/>
              <w:spacing w:after="0" w:line="240" w:lineRule="auto"/>
              <w:ind w:left="0"/>
              <w:jc w:val="both"/>
              <w:rPr>
                <w:rFonts w:ascii="Times New Roman" w:hAnsi="Times New Roman" w:cs="Times New Roman"/>
                <w:sz w:val="28"/>
                <w:szCs w:val="28"/>
              </w:rPr>
            </w:pPr>
            <w:r w:rsidRPr="004822D8">
              <w:rPr>
                <w:rFonts w:ascii="Times New Roman" w:hAnsi="Times New Roman" w:cs="Times New Roman"/>
                <w:sz w:val="28"/>
                <w:szCs w:val="28"/>
              </w:rPr>
              <w:t>Tra cứu hóa đơn theo Số điện thoại hoặc Tên khách hàng. Hiện thị thông tin hợp đồng.</w:t>
            </w:r>
          </w:p>
        </w:tc>
      </w:tr>
      <w:tr w:rsidR="00F07EBA" w:rsidRPr="004822D8" w14:paraId="2AA2CB3A" w14:textId="77777777" w:rsidTr="001002C8">
        <w:trPr>
          <w:trHeight w:val="549"/>
        </w:trPr>
        <w:tc>
          <w:tcPr>
            <w:tcW w:w="67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49343A64" w14:textId="77777777" w:rsidR="00F07EBA" w:rsidRPr="004822D8" w:rsidRDefault="00F07EBA" w:rsidP="004862A3">
            <w:pPr>
              <w:pStyle w:val="ListParagraph"/>
              <w:spacing w:after="0" w:line="240" w:lineRule="auto"/>
              <w:ind w:left="0"/>
              <w:jc w:val="center"/>
              <w:rPr>
                <w:rFonts w:ascii="Times New Roman" w:hAnsi="Times New Roman" w:cs="Times New Roman"/>
                <w:b/>
                <w:sz w:val="28"/>
                <w:szCs w:val="28"/>
              </w:rPr>
            </w:pPr>
            <w:r w:rsidRPr="004822D8">
              <w:rPr>
                <w:rFonts w:ascii="Times New Roman" w:hAnsi="Times New Roman" w:cs="Times New Roman"/>
                <w:b/>
                <w:sz w:val="28"/>
                <w:szCs w:val="28"/>
              </w:rPr>
              <w:t>9</w:t>
            </w:r>
          </w:p>
        </w:tc>
        <w:tc>
          <w:tcPr>
            <w:tcW w:w="233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73B0F98C" w14:textId="77777777" w:rsidR="00F07EBA" w:rsidRPr="004822D8" w:rsidRDefault="00F07EBA" w:rsidP="004862A3">
            <w:pPr>
              <w:pStyle w:val="ListParagraph"/>
              <w:spacing w:after="0" w:line="240" w:lineRule="auto"/>
              <w:ind w:left="0"/>
              <w:jc w:val="both"/>
              <w:rPr>
                <w:rFonts w:ascii="Times New Roman" w:hAnsi="Times New Roman" w:cs="Times New Roman"/>
                <w:sz w:val="28"/>
                <w:szCs w:val="28"/>
              </w:rPr>
            </w:pPr>
            <w:r w:rsidRPr="004822D8">
              <w:rPr>
                <w:rFonts w:ascii="Times New Roman" w:hAnsi="Times New Roman" w:cs="Times New Roman"/>
                <w:sz w:val="28"/>
                <w:szCs w:val="28"/>
              </w:rPr>
              <w:t>Tra cứu nhân viên</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67626D4A" w14:textId="77777777" w:rsidR="00F07EBA" w:rsidRPr="004822D8" w:rsidRDefault="00F07EBA" w:rsidP="004862A3">
            <w:pPr>
              <w:pStyle w:val="ListParagraph"/>
              <w:spacing w:after="0" w:line="240" w:lineRule="auto"/>
              <w:ind w:left="0"/>
              <w:jc w:val="both"/>
              <w:rPr>
                <w:rFonts w:ascii="Times New Roman" w:hAnsi="Times New Roman" w:cs="Times New Roman"/>
                <w:sz w:val="28"/>
                <w:szCs w:val="28"/>
              </w:rPr>
            </w:pPr>
            <w:r w:rsidRPr="004822D8">
              <w:rPr>
                <w:rFonts w:ascii="Times New Roman" w:hAnsi="Times New Roman" w:cs="Times New Roman"/>
                <w:sz w:val="28"/>
                <w:szCs w:val="28"/>
              </w:rPr>
              <w:t>Màn hình hiển thị</w:t>
            </w:r>
          </w:p>
        </w:tc>
        <w:tc>
          <w:tcPr>
            <w:tcW w:w="333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46078C6B" w14:textId="77777777" w:rsidR="00F07EBA" w:rsidRPr="004822D8" w:rsidRDefault="00F07EBA" w:rsidP="004862A3">
            <w:pPr>
              <w:pStyle w:val="ListParagraph"/>
              <w:spacing w:after="0" w:line="240" w:lineRule="auto"/>
              <w:ind w:left="0"/>
              <w:jc w:val="both"/>
              <w:rPr>
                <w:rFonts w:ascii="Times New Roman" w:hAnsi="Times New Roman" w:cs="Times New Roman"/>
                <w:sz w:val="28"/>
                <w:szCs w:val="28"/>
              </w:rPr>
            </w:pPr>
            <w:r w:rsidRPr="004822D8">
              <w:rPr>
                <w:rFonts w:ascii="Times New Roman" w:hAnsi="Times New Roman" w:cs="Times New Roman"/>
                <w:sz w:val="28"/>
                <w:szCs w:val="28"/>
              </w:rPr>
              <w:t>Tra cứu hóa đơn theo Mã nhân viên, Tên nhân viên hoặc Số điện thoạ</w:t>
            </w:r>
            <w:r w:rsidR="00DE64CF" w:rsidRPr="004822D8">
              <w:rPr>
                <w:rFonts w:ascii="Times New Roman" w:hAnsi="Times New Roman" w:cs="Times New Roman"/>
                <w:sz w:val="28"/>
                <w:szCs w:val="28"/>
              </w:rPr>
              <w:t>i</w:t>
            </w:r>
            <w:r w:rsidRPr="004822D8">
              <w:rPr>
                <w:rFonts w:ascii="Times New Roman" w:hAnsi="Times New Roman" w:cs="Times New Roman"/>
                <w:sz w:val="28"/>
                <w:szCs w:val="28"/>
              </w:rPr>
              <w:t>. Hiện thị thông tin nhân viên.</w:t>
            </w:r>
          </w:p>
        </w:tc>
      </w:tr>
      <w:tr w:rsidR="00F07EBA" w:rsidRPr="004822D8" w14:paraId="6A7DD0DF" w14:textId="77777777" w:rsidTr="001002C8">
        <w:trPr>
          <w:trHeight w:val="549"/>
        </w:trPr>
        <w:tc>
          <w:tcPr>
            <w:tcW w:w="67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425B2831" w14:textId="77777777" w:rsidR="00F07EBA" w:rsidRPr="004822D8" w:rsidRDefault="00F07EBA" w:rsidP="004862A3">
            <w:pPr>
              <w:pStyle w:val="ListParagraph"/>
              <w:spacing w:after="0" w:line="240" w:lineRule="auto"/>
              <w:ind w:left="0"/>
              <w:jc w:val="center"/>
              <w:rPr>
                <w:rFonts w:ascii="Times New Roman" w:hAnsi="Times New Roman" w:cs="Times New Roman"/>
                <w:b/>
                <w:sz w:val="28"/>
                <w:szCs w:val="28"/>
              </w:rPr>
            </w:pPr>
            <w:r w:rsidRPr="004822D8">
              <w:rPr>
                <w:rFonts w:ascii="Times New Roman" w:hAnsi="Times New Roman" w:cs="Times New Roman"/>
                <w:b/>
                <w:sz w:val="28"/>
                <w:szCs w:val="28"/>
              </w:rPr>
              <w:t>10</w:t>
            </w:r>
          </w:p>
        </w:tc>
        <w:tc>
          <w:tcPr>
            <w:tcW w:w="233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3E21BB83" w14:textId="77777777" w:rsidR="00F07EBA" w:rsidRPr="004822D8" w:rsidRDefault="00F07EBA" w:rsidP="004862A3">
            <w:pPr>
              <w:pStyle w:val="ListParagraph"/>
              <w:spacing w:after="0" w:line="240" w:lineRule="auto"/>
              <w:ind w:left="0"/>
              <w:jc w:val="both"/>
              <w:rPr>
                <w:rFonts w:ascii="Times New Roman" w:hAnsi="Times New Roman" w:cs="Times New Roman"/>
                <w:sz w:val="28"/>
                <w:szCs w:val="28"/>
              </w:rPr>
            </w:pPr>
            <w:r w:rsidRPr="004822D8">
              <w:rPr>
                <w:rFonts w:ascii="Times New Roman" w:hAnsi="Times New Roman" w:cs="Times New Roman"/>
                <w:sz w:val="28"/>
                <w:szCs w:val="28"/>
              </w:rPr>
              <w:t>Lập báo cáo</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2F237705" w14:textId="77777777" w:rsidR="00F07EBA" w:rsidRPr="004822D8" w:rsidRDefault="00F07EBA" w:rsidP="004862A3">
            <w:pPr>
              <w:pStyle w:val="ListParagraph"/>
              <w:spacing w:after="0" w:line="240" w:lineRule="auto"/>
              <w:ind w:left="0"/>
              <w:jc w:val="both"/>
              <w:rPr>
                <w:rFonts w:ascii="Times New Roman" w:hAnsi="Times New Roman" w:cs="Times New Roman"/>
                <w:sz w:val="28"/>
                <w:szCs w:val="28"/>
              </w:rPr>
            </w:pPr>
            <w:r w:rsidRPr="004822D8">
              <w:rPr>
                <w:rFonts w:ascii="Times New Roman" w:hAnsi="Times New Roman" w:cs="Times New Roman"/>
                <w:sz w:val="28"/>
                <w:szCs w:val="28"/>
              </w:rPr>
              <w:t>Màn hình nhập liệu</w:t>
            </w:r>
          </w:p>
        </w:tc>
        <w:tc>
          <w:tcPr>
            <w:tcW w:w="333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7E99B9E7" w14:textId="77777777" w:rsidR="00F07EBA" w:rsidRPr="004822D8" w:rsidRDefault="00F07EBA" w:rsidP="004862A3">
            <w:pPr>
              <w:pStyle w:val="ListParagraph"/>
              <w:spacing w:after="0" w:line="240" w:lineRule="auto"/>
              <w:ind w:left="0"/>
              <w:jc w:val="both"/>
              <w:rPr>
                <w:rFonts w:ascii="Times New Roman" w:hAnsi="Times New Roman" w:cs="Times New Roman"/>
                <w:sz w:val="28"/>
                <w:szCs w:val="28"/>
              </w:rPr>
            </w:pPr>
            <w:r w:rsidRPr="004822D8">
              <w:rPr>
                <w:rFonts w:ascii="Times New Roman" w:hAnsi="Times New Roman" w:cs="Times New Roman"/>
                <w:sz w:val="28"/>
                <w:szCs w:val="28"/>
              </w:rPr>
              <w:t>Nhập lưu thông tin báo cáo mỗi ngày.</w:t>
            </w:r>
          </w:p>
        </w:tc>
      </w:tr>
      <w:tr w:rsidR="00F07EBA" w:rsidRPr="004822D8" w14:paraId="439A2CE1" w14:textId="77777777" w:rsidTr="001002C8">
        <w:trPr>
          <w:trHeight w:val="549"/>
        </w:trPr>
        <w:tc>
          <w:tcPr>
            <w:tcW w:w="67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77C2E1E3" w14:textId="77777777" w:rsidR="00F07EBA" w:rsidRPr="004822D8" w:rsidRDefault="00F07EBA" w:rsidP="004862A3">
            <w:pPr>
              <w:pStyle w:val="ListParagraph"/>
              <w:spacing w:after="0" w:line="240" w:lineRule="auto"/>
              <w:ind w:left="0"/>
              <w:jc w:val="center"/>
              <w:rPr>
                <w:rFonts w:ascii="Times New Roman" w:hAnsi="Times New Roman" w:cs="Times New Roman"/>
                <w:b/>
                <w:sz w:val="28"/>
                <w:szCs w:val="28"/>
              </w:rPr>
            </w:pPr>
            <w:r w:rsidRPr="004822D8">
              <w:rPr>
                <w:rFonts w:ascii="Times New Roman" w:hAnsi="Times New Roman" w:cs="Times New Roman"/>
                <w:b/>
                <w:sz w:val="28"/>
                <w:szCs w:val="28"/>
              </w:rPr>
              <w:t>11</w:t>
            </w:r>
          </w:p>
        </w:tc>
        <w:tc>
          <w:tcPr>
            <w:tcW w:w="233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0A60AA5E" w14:textId="77777777" w:rsidR="00F07EBA" w:rsidRPr="004822D8" w:rsidRDefault="00F07EBA" w:rsidP="004862A3">
            <w:pPr>
              <w:pStyle w:val="ListParagraph"/>
              <w:spacing w:after="0" w:line="240" w:lineRule="auto"/>
              <w:ind w:left="0"/>
              <w:jc w:val="both"/>
              <w:rPr>
                <w:rFonts w:ascii="Times New Roman" w:hAnsi="Times New Roman" w:cs="Times New Roman"/>
                <w:sz w:val="28"/>
                <w:szCs w:val="28"/>
              </w:rPr>
            </w:pPr>
            <w:r w:rsidRPr="004822D8">
              <w:rPr>
                <w:rFonts w:ascii="Times New Roman" w:hAnsi="Times New Roman" w:cs="Times New Roman"/>
                <w:sz w:val="28"/>
                <w:szCs w:val="28"/>
              </w:rPr>
              <w:t>Báo cáo doanh thu</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39749704" w14:textId="77777777" w:rsidR="00F07EBA" w:rsidRPr="004822D8" w:rsidRDefault="00F07EBA" w:rsidP="004862A3">
            <w:pPr>
              <w:pStyle w:val="ListParagraph"/>
              <w:spacing w:after="0" w:line="240" w:lineRule="auto"/>
              <w:ind w:left="0"/>
              <w:jc w:val="both"/>
              <w:rPr>
                <w:rFonts w:ascii="Times New Roman" w:hAnsi="Times New Roman" w:cs="Times New Roman"/>
                <w:sz w:val="28"/>
                <w:szCs w:val="28"/>
              </w:rPr>
            </w:pPr>
            <w:r w:rsidRPr="004822D8">
              <w:rPr>
                <w:rFonts w:ascii="Times New Roman" w:hAnsi="Times New Roman" w:cs="Times New Roman"/>
                <w:sz w:val="28"/>
                <w:szCs w:val="28"/>
              </w:rPr>
              <w:t>Màn hình hiện thị và nhập liệu</w:t>
            </w:r>
          </w:p>
        </w:tc>
        <w:tc>
          <w:tcPr>
            <w:tcW w:w="333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48D23724" w14:textId="77777777" w:rsidR="00F07EBA" w:rsidRPr="004822D8" w:rsidRDefault="00F07EBA" w:rsidP="004862A3">
            <w:pPr>
              <w:pStyle w:val="ListParagraph"/>
              <w:spacing w:after="0" w:line="240" w:lineRule="auto"/>
              <w:ind w:left="0"/>
              <w:jc w:val="both"/>
              <w:rPr>
                <w:rFonts w:ascii="Times New Roman" w:hAnsi="Times New Roman" w:cs="Times New Roman"/>
                <w:sz w:val="28"/>
                <w:szCs w:val="28"/>
              </w:rPr>
            </w:pPr>
            <w:r w:rsidRPr="004822D8">
              <w:rPr>
                <w:rFonts w:ascii="Times New Roman" w:hAnsi="Times New Roman" w:cs="Times New Roman"/>
                <w:sz w:val="28"/>
                <w:szCs w:val="28"/>
              </w:rPr>
              <w:t>Hiện thị danh sách báo cáo mỗi ngày. Nhập tổng doanh thu tháng và hiện thông tin.</w:t>
            </w:r>
          </w:p>
        </w:tc>
      </w:tr>
    </w:tbl>
    <w:p w14:paraId="0CB8948D" w14:textId="77777777" w:rsidR="0018796A" w:rsidRPr="004822D8" w:rsidRDefault="00F07EBA" w:rsidP="00F07EBA">
      <w:pPr>
        <w:pStyle w:val="ListParagraph"/>
        <w:ind w:left="1080"/>
        <w:jc w:val="both"/>
        <w:outlineLvl w:val="2"/>
        <w:rPr>
          <w:rFonts w:ascii="Times New Roman" w:hAnsi="Times New Roman" w:cs="Times New Roman"/>
          <w:sz w:val="28"/>
          <w:szCs w:val="28"/>
        </w:rPr>
      </w:pPr>
      <w:r w:rsidRPr="004822D8">
        <w:rPr>
          <w:rFonts w:ascii="Times New Roman" w:hAnsi="Times New Roman" w:cs="Times New Roman"/>
          <w:sz w:val="28"/>
          <w:szCs w:val="28"/>
        </w:rPr>
        <w:br w:type="page"/>
      </w:r>
    </w:p>
    <w:p w14:paraId="20278C6A" w14:textId="77777777" w:rsidR="00695046" w:rsidRPr="004822D8" w:rsidRDefault="00695046" w:rsidP="009C1CBD">
      <w:pPr>
        <w:jc w:val="both"/>
        <w:rPr>
          <w:rFonts w:ascii="Times New Roman" w:hAnsi="Times New Roman" w:cs="Times New Roman"/>
          <w:b/>
          <w:sz w:val="28"/>
          <w:szCs w:val="28"/>
        </w:rPr>
      </w:pPr>
      <w:r w:rsidRPr="004822D8">
        <w:rPr>
          <w:rFonts w:ascii="Times New Roman" w:hAnsi="Times New Roman" w:cs="Times New Roman"/>
          <w:b/>
          <w:sz w:val="28"/>
          <w:szCs w:val="28"/>
        </w:rPr>
        <w:lastRenderedPageBreak/>
        <w:t>Mô tả xử lý sự kiện từng màn hình</w:t>
      </w:r>
    </w:p>
    <w:p w14:paraId="284271E9" w14:textId="77777777" w:rsidR="00F07EBA" w:rsidRPr="004822D8" w:rsidRDefault="00F07EBA" w:rsidP="009C1CBD">
      <w:pPr>
        <w:jc w:val="both"/>
        <w:rPr>
          <w:rFonts w:ascii="Times New Roman" w:hAnsi="Times New Roman" w:cs="Times New Roman"/>
          <w:b/>
          <w:sz w:val="28"/>
          <w:szCs w:val="28"/>
        </w:rPr>
      </w:pPr>
      <w:r w:rsidRPr="004822D8">
        <w:rPr>
          <w:rFonts w:ascii="Times New Roman" w:hAnsi="Times New Roman" w:cs="Times New Roman"/>
          <w:b/>
          <w:sz w:val="28"/>
          <w:szCs w:val="28"/>
        </w:rPr>
        <w:t>Màn hình đăng nhập</w:t>
      </w:r>
    </w:p>
    <w:p w14:paraId="1818C25A" w14:textId="77777777" w:rsidR="00A37BAB" w:rsidRPr="004822D8" w:rsidRDefault="00A37BAB" w:rsidP="009C1CBD">
      <w:pPr>
        <w:pStyle w:val="ListParagraph"/>
        <w:ind w:left="1710"/>
        <w:jc w:val="both"/>
        <w:rPr>
          <w:rFonts w:ascii="Times New Roman" w:hAnsi="Times New Roman" w:cs="Times New Roman"/>
          <w:b/>
          <w:sz w:val="28"/>
          <w:szCs w:val="28"/>
        </w:rPr>
      </w:pPr>
    </w:p>
    <w:p w14:paraId="39270400" w14:textId="737D16DF" w:rsidR="00F2496C" w:rsidRPr="004822D8" w:rsidRDefault="00695046" w:rsidP="009C1CBD">
      <w:pPr>
        <w:pStyle w:val="ListParagraph"/>
        <w:numPr>
          <w:ilvl w:val="2"/>
          <w:numId w:val="45"/>
        </w:numPr>
        <w:jc w:val="both"/>
        <w:outlineLvl w:val="1"/>
        <w:rPr>
          <w:rFonts w:ascii="Times New Roman" w:hAnsi="Times New Roman" w:cs="Times New Roman"/>
          <w:b/>
          <w:sz w:val="28"/>
          <w:szCs w:val="28"/>
        </w:rPr>
      </w:pPr>
      <w:bookmarkStart w:id="32" w:name="_Toc71995249"/>
      <w:r w:rsidRPr="004822D8">
        <w:rPr>
          <w:rFonts w:ascii="Times New Roman" w:hAnsi="Times New Roman" w:cs="Times New Roman"/>
          <w:b/>
          <w:sz w:val="28"/>
          <w:szCs w:val="28"/>
        </w:rPr>
        <w:t>Thiết kế xử lý</w:t>
      </w:r>
      <w:bookmarkEnd w:id="32"/>
    </w:p>
    <w:p w14:paraId="28D13C4F" w14:textId="77777777" w:rsidR="00DF277A" w:rsidRPr="004822D8" w:rsidRDefault="00DF277A" w:rsidP="009C1CBD">
      <w:pPr>
        <w:jc w:val="both"/>
        <w:rPr>
          <w:rFonts w:ascii="Times New Roman" w:hAnsi="Times New Roman" w:cs="Times New Roman"/>
          <w:b/>
          <w:sz w:val="28"/>
          <w:szCs w:val="28"/>
        </w:rPr>
      </w:pPr>
      <w:r w:rsidRPr="004822D8">
        <w:rPr>
          <w:rFonts w:ascii="Times New Roman" w:hAnsi="Times New Roman" w:cs="Times New Roman"/>
          <w:b/>
          <w:sz w:val="28"/>
          <w:szCs w:val="28"/>
        </w:rPr>
        <w:t>Màn hình đăng nhập</w:t>
      </w:r>
    </w:p>
    <w:p w14:paraId="7E036109" w14:textId="77777777" w:rsidR="00F2496C" w:rsidRPr="004822D8" w:rsidRDefault="00F2496C" w:rsidP="009C1CBD">
      <w:pPr>
        <w:pStyle w:val="ListParagraph"/>
        <w:ind w:left="1080"/>
        <w:jc w:val="both"/>
        <w:rPr>
          <w:rFonts w:ascii="Times New Roman" w:hAnsi="Times New Roman" w:cs="Times New Roman"/>
          <w:b/>
          <w:sz w:val="28"/>
          <w:szCs w:val="28"/>
        </w:rPr>
      </w:pPr>
    </w:p>
    <w:p w14:paraId="62AE9B44" w14:textId="77777777" w:rsidR="00DF277A" w:rsidRPr="004822D8" w:rsidRDefault="00F2496C" w:rsidP="00F2496C">
      <w:pPr>
        <w:pStyle w:val="ListParagraph"/>
        <w:ind w:left="810"/>
        <w:jc w:val="both"/>
        <w:rPr>
          <w:rFonts w:ascii="Times New Roman" w:hAnsi="Times New Roman" w:cs="Times New Roman"/>
          <w:b/>
          <w:sz w:val="28"/>
          <w:szCs w:val="28"/>
        </w:rPr>
      </w:pPr>
      <w:r w:rsidRPr="004822D8">
        <w:rPr>
          <w:rFonts w:ascii="Times New Roman" w:hAnsi="Times New Roman" w:cs="Times New Roman"/>
          <w:noProof/>
          <w:sz w:val="28"/>
          <w:szCs w:val="28"/>
        </w:rPr>
        <w:drawing>
          <wp:inline distT="0" distB="0" distL="0" distR="0" wp14:anchorId="7C72B955" wp14:editId="583CF740">
            <wp:extent cx="5476875" cy="4962525"/>
            <wp:effectExtent l="0" t="0" r="9525" b="9525"/>
            <wp:docPr id="512" name="Picture 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35"/>
                    <a:stretch>
                      <a:fillRect/>
                    </a:stretch>
                  </pic:blipFill>
                  <pic:spPr>
                    <a:xfrm>
                      <a:off x="0" y="0"/>
                      <a:ext cx="5476875" cy="4962525"/>
                    </a:xfrm>
                    <a:prstGeom prst="rect">
                      <a:avLst/>
                    </a:prstGeom>
                    <a:noFill/>
                    <a:ln>
                      <a:noFill/>
                      <a:prstDash/>
                    </a:ln>
                  </pic:spPr>
                </pic:pic>
              </a:graphicData>
            </a:graphic>
          </wp:inline>
        </w:drawing>
      </w:r>
    </w:p>
    <w:p w14:paraId="5F87696D" w14:textId="77777777" w:rsidR="00F2496C" w:rsidRPr="004822D8" w:rsidRDefault="00F2496C" w:rsidP="00F2496C">
      <w:pPr>
        <w:pStyle w:val="ListParagraph"/>
        <w:ind w:left="810"/>
        <w:jc w:val="both"/>
        <w:outlineLvl w:val="1"/>
        <w:rPr>
          <w:rFonts w:ascii="Times New Roman" w:hAnsi="Times New Roman" w:cs="Times New Roman"/>
          <w:b/>
          <w:sz w:val="28"/>
          <w:szCs w:val="28"/>
        </w:rPr>
      </w:pPr>
      <w:r w:rsidRPr="004822D8">
        <w:rPr>
          <w:rFonts w:ascii="Times New Roman" w:hAnsi="Times New Roman" w:cs="Times New Roman"/>
          <w:b/>
          <w:sz w:val="28"/>
          <w:szCs w:val="28"/>
        </w:rPr>
        <w:br w:type="page"/>
      </w:r>
    </w:p>
    <w:p w14:paraId="68E45FC0" w14:textId="77777777" w:rsidR="00F2496C" w:rsidRPr="004822D8" w:rsidRDefault="00F2496C" w:rsidP="009C1CBD">
      <w:pPr>
        <w:jc w:val="both"/>
        <w:rPr>
          <w:rFonts w:ascii="Times New Roman" w:hAnsi="Times New Roman" w:cs="Times New Roman"/>
          <w:b/>
          <w:sz w:val="28"/>
          <w:szCs w:val="28"/>
        </w:rPr>
      </w:pPr>
      <w:r w:rsidRPr="004822D8">
        <w:rPr>
          <w:rFonts w:ascii="Times New Roman" w:hAnsi="Times New Roman" w:cs="Times New Roman"/>
          <w:b/>
          <w:sz w:val="28"/>
          <w:szCs w:val="28"/>
        </w:rPr>
        <w:lastRenderedPageBreak/>
        <w:t>Màn hình chính</w:t>
      </w:r>
    </w:p>
    <w:p w14:paraId="1C3A2AD5" w14:textId="77777777" w:rsidR="00F2496C" w:rsidRPr="004822D8" w:rsidRDefault="00F2496C" w:rsidP="009C1CBD">
      <w:pPr>
        <w:pStyle w:val="ListParagraph"/>
        <w:ind w:left="1080"/>
        <w:jc w:val="both"/>
        <w:rPr>
          <w:rFonts w:ascii="Times New Roman" w:hAnsi="Times New Roman" w:cs="Times New Roman"/>
          <w:b/>
          <w:sz w:val="28"/>
          <w:szCs w:val="28"/>
        </w:rPr>
      </w:pPr>
    </w:p>
    <w:p w14:paraId="7E89FE4C" w14:textId="77777777" w:rsidR="00F2496C" w:rsidRPr="004822D8" w:rsidRDefault="00F2496C" w:rsidP="009C1CBD">
      <w:pPr>
        <w:pStyle w:val="ListParagraph"/>
        <w:ind w:left="1080"/>
        <w:jc w:val="both"/>
        <w:rPr>
          <w:rFonts w:ascii="Times New Roman" w:hAnsi="Times New Roman" w:cs="Times New Roman"/>
          <w:b/>
          <w:sz w:val="28"/>
          <w:szCs w:val="28"/>
        </w:rPr>
      </w:pPr>
    </w:p>
    <w:p w14:paraId="0EEDB069" w14:textId="77777777" w:rsidR="00F2496C" w:rsidRPr="004822D8" w:rsidRDefault="00F2496C" w:rsidP="00F2496C">
      <w:pPr>
        <w:pStyle w:val="ListParagraph"/>
        <w:ind w:left="0"/>
        <w:jc w:val="both"/>
        <w:rPr>
          <w:rFonts w:ascii="Times New Roman" w:hAnsi="Times New Roman" w:cs="Times New Roman"/>
          <w:b/>
          <w:sz w:val="28"/>
          <w:szCs w:val="28"/>
        </w:rPr>
      </w:pPr>
      <w:r w:rsidRPr="004822D8">
        <w:rPr>
          <w:rFonts w:ascii="Times New Roman" w:hAnsi="Times New Roman" w:cs="Times New Roman"/>
          <w:noProof/>
          <w:sz w:val="28"/>
          <w:szCs w:val="28"/>
        </w:rPr>
        <w:drawing>
          <wp:inline distT="0" distB="0" distL="0" distR="0" wp14:anchorId="35E63861" wp14:editId="5C0DAAD1">
            <wp:extent cx="6172200" cy="4591050"/>
            <wp:effectExtent l="0" t="0" r="0" b="0"/>
            <wp:docPr id="513" name="Picture 4"/>
            <wp:cNvGraphicFramePr/>
            <a:graphic xmlns:a="http://schemas.openxmlformats.org/drawingml/2006/main">
              <a:graphicData uri="http://schemas.openxmlformats.org/drawingml/2006/picture">
                <pic:pic xmlns:pic="http://schemas.openxmlformats.org/drawingml/2006/picture">
                  <pic:nvPicPr>
                    <pic:cNvPr id="2" name="Picture 4"/>
                    <pic:cNvPicPr/>
                  </pic:nvPicPr>
                  <pic:blipFill>
                    <a:blip r:embed="rId36"/>
                    <a:stretch>
                      <a:fillRect/>
                    </a:stretch>
                  </pic:blipFill>
                  <pic:spPr>
                    <a:xfrm>
                      <a:off x="0" y="0"/>
                      <a:ext cx="6172200" cy="4591050"/>
                    </a:xfrm>
                    <a:prstGeom prst="rect">
                      <a:avLst/>
                    </a:prstGeom>
                    <a:noFill/>
                    <a:ln>
                      <a:noFill/>
                      <a:prstDash/>
                    </a:ln>
                  </pic:spPr>
                </pic:pic>
              </a:graphicData>
            </a:graphic>
          </wp:inline>
        </w:drawing>
      </w:r>
    </w:p>
    <w:p w14:paraId="4F9556EE" w14:textId="77777777" w:rsidR="00F2496C" w:rsidRPr="004822D8" w:rsidRDefault="00F2496C" w:rsidP="00F2496C">
      <w:pPr>
        <w:pStyle w:val="ListParagraph"/>
        <w:ind w:left="0"/>
        <w:jc w:val="both"/>
        <w:outlineLvl w:val="1"/>
        <w:rPr>
          <w:rFonts w:ascii="Times New Roman" w:hAnsi="Times New Roman" w:cs="Times New Roman"/>
          <w:b/>
          <w:sz w:val="28"/>
          <w:szCs w:val="28"/>
        </w:rPr>
      </w:pPr>
      <w:r w:rsidRPr="004822D8">
        <w:rPr>
          <w:rFonts w:ascii="Times New Roman" w:hAnsi="Times New Roman" w:cs="Times New Roman"/>
          <w:b/>
          <w:sz w:val="28"/>
          <w:szCs w:val="28"/>
        </w:rPr>
        <w:br w:type="page"/>
      </w:r>
    </w:p>
    <w:p w14:paraId="2F34B770" w14:textId="77777777" w:rsidR="00F2496C" w:rsidRPr="004822D8" w:rsidRDefault="00F2496C" w:rsidP="009C1CBD">
      <w:pPr>
        <w:pStyle w:val="ListParagraph"/>
        <w:ind w:left="600"/>
        <w:jc w:val="both"/>
        <w:rPr>
          <w:rFonts w:ascii="Times New Roman" w:hAnsi="Times New Roman" w:cs="Times New Roman"/>
          <w:b/>
          <w:sz w:val="28"/>
          <w:szCs w:val="28"/>
        </w:rPr>
      </w:pPr>
      <w:r w:rsidRPr="004822D8">
        <w:rPr>
          <w:rFonts w:ascii="Times New Roman" w:hAnsi="Times New Roman" w:cs="Times New Roman"/>
          <w:b/>
          <w:sz w:val="28"/>
          <w:szCs w:val="28"/>
        </w:rPr>
        <w:lastRenderedPageBreak/>
        <w:t>Lập hợp đồng</w:t>
      </w:r>
    </w:p>
    <w:p w14:paraId="146E0866" w14:textId="77777777" w:rsidR="00F2496C" w:rsidRPr="004822D8" w:rsidRDefault="00F2496C" w:rsidP="009C1CBD">
      <w:pPr>
        <w:pStyle w:val="ListParagraph"/>
        <w:ind w:left="1080"/>
        <w:jc w:val="both"/>
        <w:rPr>
          <w:rFonts w:ascii="Times New Roman" w:hAnsi="Times New Roman" w:cs="Times New Roman"/>
          <w:b/>
          <w:sz w:val="28"/>
          <w:szCs w:val="28"/>
        </w:rPr>
      </w:pPr>
    </w:p>
    <w:p w14:paraId="5C44FA2F" w14:textId="77777777" w:rsidR="00F2496C" w:rsidRPr="004822D8" w:rsidRDefault="00F2496C" w:rsidP="00F2496C">
      <w:pPr>
        <w:pStyle w:val="ListParagraph"/>
        <w:ind w:left="0"/>
        <w:jc w:val="both"/>
        <w:rPr>
          <w:rFonts w:ascii="Times New Roman" w:hAnsi="Times New Roman" w:cs="Times New Roman"/>
          <w:b/>
          <w:sz w:val="28"/>
          <w:szCs w:val="28"/>
        </w:rPr>
      </w:pPr>
      <w:r w:rsidRPr="004822D8">
        <w:rPr>
          <w:rFonts w:ascii="Times New Roman" w:hAnsi="Times New Roman" w:cs="Times New Roman"/>
          <w:noProof/>
          <w:sz w:val="28"/>
          <w:szCs w:val="28"/>
        </w:rPr>
        <w:drawing>
          <wp:inline distT="0" distB="0" distL="0" distR="0" wp14:anchorId="135EFC01" wp14:editId="3DF6714E">
            <wp:extent cx="6267450" cy="4933950"/>
            <wp:effectExtent l="0" t="0" r="0" b="0"/>
            <wp:docPr id="3" name="Picture 5"/>
            <wp:cNvGraphicFramePr/>
            <a:graphic xmlns:a="http://schemas.openxmlformats.org/drawingml/2006/main">
              <a:graphicData uri="http://schemas.openxmlformats.org/drawingml/2006/picture">
                <pic:pic xmlns:pic="http://schemas.openxmlformats.org/drawingml/2006/picture">
                  <pic:nvPicPr>
                    <pic:cNvPr id="3" name="Picture 5"/>
                    <pic:cNvPicPr/>
                  </pic:nvPicPr>
                  <pic:blipFill>
                    <a:blip r:embed="rId37"/>
                    <a:stretch>
                      <a:fillRect/>
                    </a:stretch>
                  </pic:blipFill>
                  <pic:spPr>
                    <a:xfrm>
                      <a:off x="0" y="0"/>
                      <a:ext cx="6267450" cy="4933950"/>
                    </a:xfrm>
                    <a:prstGeom prst="rect">
                      <a:avLst/>
                    </a:prstGeom>
                    <a:noFill/>
                    <a:ln>
                      <a:noFill/>
                      <a:prstDash/>
                    </a:ln>
                  </pic:spPr>
                </pic:pic>
              </a:graphicData>
            </a:graphic>
          </wp:inline>
        </w:drawing>
      </w:r>
    </w:p>
    <w:p w14:paraId="5D3EC1B4" w14:textId="77777777" w:rsidR="00F2496C" w:rsidRPr="004822D8" w:rsidRDefault="00F2496C" w:rsidP="009C1CBD">
      <w:pPr>
        <w:pStyle w:val="ListParagraph"/>
        <w:ind w:left="0"/>
        <w:jc w:val="both"/>
        <w:rPr>
          <w:rFonts w:ascii="Times New Roman" w:hAnsi="Times New Roman" w:cs="Times New Roman"/>
          <w:b/>
          <w:sz w:val="28"/>
          <w:szCs w:val="28"/>
        </w:rPr>
      </w:pPr>
    </w:p>
    <w:p w14:paraId="4B99EE0E" w14:textId="77777777" w:rsidR="00F2496C" w:rsidRPr="004822D8" w:rsidRDefault="00F2496C" w:rsidP="00F2496C">
      <w:pPr>
        <w:pStyle w:val="ListParagraph"/>
        <w:ind w:left="0"/>
        <w:jc w:val="both"/>
        <w:outlineLvl w:val="1"/>
        <w:rPr>
          <w:rFonts w:ascii="Times New Roman" w:hAnsi="Times New Roman" w:cs="Times New Roman"/>
          <w:b/>
          <w:sz w:val="28"/>
          <w:szCs w:val="28"/>
        </w:rPr>
      </w:pPr>
      <w:r w:rsidRPr="004822D8">
        <w:rPr>
          <w:rFonts w:ascii="Times New Roman" w:hAnsi="Times New Roman" w:cs="Times New Roman"/>
          <w:b/>
          <w:sz w:val="28"/>
          <w:szCs w:val="28"/>
        </w:rPr>
        <w:br w:type="page"/>
      </w:r>
    </w:p>
    <w:p w14:paraId="6B4E7CDB" w14:textId="77777777" w:rsidR="00F2496C" w:rsidRPr="004822D8" w:rsidRDefault="00F2496C" w:rsidP="009C1CBD">
      <w:pPr>
        <w:pStyle w:val="ListParagraph"/>
        <w:ind w:left="600"/>
        <w:jc w:val="both"/>
        <w:rPr>
          <w:rFonts w:ascii="Times New Roman" w:hAnsi="Times New Roman" w:cs="Times New Roman"/>
          <w:b/>
          <w:sz w:val="28"/>
          <w:szCs w:val="28"/>
        </w:rPr>
      </w:pPr>
      <w:r w:rsidRPr="004822D8">
        <w:rPr>
          <w:rFonts w:ascii="Times New Roman" w:hAnsi="Times New Roman" w:cs="Times New Roman"/>
          <w:b/>
          <w:sz w:val="28"/>
          <w:szCs w:val="28"/>
        </w:rPr>
        <w:lastRenderedPageBreak/>
        <w:t>Lập hoá đơn</w:t>
      </w:r>
    </w:p>
    <w:p w14:paraId="3D18BB5F" w14:textId="77777777" w:rsidR="00F2496C" w:rsidRPr="004822D8" w:rsidRDefault="00F2496C" w:rsidP="009C1CBD">
      <w:pPr>
        <w:pStyle w:val="ListParagraph"/>
        <w:ind w:left="1080"/>
        <w:jc w:val="both"/>
        <w:rPr>
          <w:rFonts w:ascii="Times New Roman" w:hAnsi="Times New Roman" w:cs="Times New Roman"/>
          <w:b/>
          <w:sz w:val="28"/>
          <w:szCs w:val="28"/>
        </w:rPr>
      </w:pPr>
    </w:p>
    <w:p w14:paraId="78D8EEDE" w14:textId="77777777" w:rsidR="00F2496C" w:rsidRPr="004822D8" w:rsidRDefault="00F2496C" w:rsidP="00F2496C">
      <w:pPr>
        <w:pStyle w:val="ListParagraph"/>
        <w:ind w:left="0"/>
        <w:jc w:val="both"/>
        <w:rPr>
          <w:rFonts w:ascii="Times New Roman" w:hAnsi="Times New Roman" w:cs="Times New Roman"/>
          <w:b/>
          <w:sz w:val="28"/>
          <w:szCs w:val="28"/>
        </w:rPr>
      </w:pPr>
      <w:r w:rsidRPr="004822D8">
        <w:rPr>
          <w:rFonts w:ascii="Times New Roman" w:hAnsi="Times New Roman" w:cs="Times New Roman"/>
          <w:noProof/>
          <w:sz w:val="28"/>
          <w:szCs w:val="28"/>
        </w:rPr>
        <w:drawing>
          <wp:inline distT="0" distB="0" distL="0" distR="0" wp14:anchorId="326586FE" wp14:editId="7BF886F3">
            <wp:extent cx="5848350" cy="3771900"/>
            <wp:effectExtent l="0" t="0" r="0" b="0"/>
            <wp:docPr id="514" name="Picture 6"/>
            <wp:cNvGraphicFramePr/>
            <a:graphic xmlns:a="http://schemas.openxmlformats.org/drawingml/2006/main">
              <a:graphicData uri="http://schemas.openxmlformats.org/drawingml/2006/picture">
                <pic:pic xmlns:pic="http://schemas.openxmlformats.org/drawingml/2006/picture">
                  <pic:nvPicPr>
                    <pic:cNvPr id="4" name="Picture 6"/>
                    <pic:cNvPicPr/>
                  </pic:nvPicPr>
                  <pic:blipFill>
                    <a:blip r:embed="rId38"/>
                    <a:stretch>
                      <a:fillRect/>
                    </a:stretch>
                  </pic:blipFill>
                  <pic:spPr>
                    <a:xfrm>
                      <a:off x="0" y="0"/>
                      <a:ext cx="5848350" cy="3771900"/>
                    </a:xfrm>
                    <a:prstGeom prst="rect">
                      <a:avLst/>
                    </a:prstGeom>
                    <a:noFill/>
                    <a:ln>
                      <a:noFill/>
                      <a:prstDash/>
                    </a:ln>
                  </pic:spPr>
                </pic:pic>
              </a:graphicData>
            </a:graphic>
          </wp:inline>
        </w:drawing>
      </w:r>
    </w:p>
    <w:p w14:paraId="3550C62A" w14:textId="77777777" w:rsidR="00F2496C" w:rsidRPr="004822D8" w:rsidRDefault="00F2496C" w:rsidP="009C1CBD">
      <w:pPr>
        <w:pStyle w:val="ListParagraph"/>
        <w:ind w:left="600"/>
        <w:jc w:val="both"/>
        <w:rPr>
          <w:rFonts w:ascii="Times New Roman" w:hAnsi="Times New Roman" w:cs="Times New Roman"/>
          <w:b/>
          <w:sz w:val="28"/>
          <w:szCs w:val="28"/>
        </w:rPr>
      </w:pPr>
      <w:r w:rsidRPr="004822D8">
        <w:rPr>
          <w:rFonts w:ascii="Times New Roman" w:hAnsi="Times New Roman" w:cs="Times New Roman"/>
          <w:b/>
          <w:sz w:val="28"/>
          <w:szCs w:val="28"/>
        </w:rPr>
        <w:t>Nhân viên</w:t>
      </w:r>
    </w:p>
    <w:p w14:paraId="76CF1B7C" w14:textId="77777777" w:rsidR="00F2496C" w:rsidRPr="004822D8" w:rsidRDefault="00F2496C" w:rsidP="00F2496C">
      <w:pPr>
        <w:pStyle w:val="ListParagraph"/>
        <w:ind w:left="90"/>
        <w:jc w:val="both"/>
        <w:rPr>
          <w:rFonts w:ascii="Times New Roman" w:hAnsi="Times New Roman" w:cs="Times New Roman"/>
          <w:b/>
          <w:sz w:val="28"/>
          <w:szCs w:val="28"/>
        </w:rPr>
      </w:pPr>
      <w:r w:rsidRPr="004822D8">
        <w:rPr>
          <w:rFonts w:ascii="Times New Roman" w:hAnsi="Times New Roman" w:cs="Times New Roman"/>
          <w:noProof/>
          <w:sz w:val="28"/>
          <w:szCs w:val="28"/>
        </w:rPr>
        <w:lastRenderedPageBreak/>
        <w:drawing>
          <wp:inline distT="0" distB="0" distL="0" distR="0" wp14:anchorId="085E1FD4" wp14:editId="1DF7ABC2">
            <wp:extent cx="5915025" cy="3867150"/>
            <wp:effectExtent l="0" t="0" r="9525" b="0"/>
            <wp:docPr id="5" name="Picture 7"/>
            <wp:cNvGraphicFramePr/>
            <a:graphic xmlns:a="http://schemas.openxmlformats.org/drawingml/2006/main">
              <a:graphicData uri="http://schemas.openxmlformats.org/drawingml/2006/picture">
                <pic:pic xmlns:pic="http://schemas.openxmlformats.org/drawingml/2006/picture">
                  <pic:nvPicPr>
                    <pic:cNvPr id="5" name="Picture 7"/>
                    <pic:cNvPicPr/>
                  </pic:nvPicPr>
                  <pic:blipFill>
                    <a:blip r:embed="rId39"/>
                    <a:stretch>
                      <a:fillRect/>
                    </a:stretch>
                  </pic:blipFill>
                  <pic:spPr>
                    <a:xfrm>
                      <a:off x="0" y="0"/>
                      <a:ext cx="5915025" cy="3867150"/>
                    </a:xfrm>
                    <a:prstGeom prst="rect">
                      <a:avLst/>
                    </a:prstGeom>
                    <a:noFill/>
                    <a:ln>
                      <a:noFill/>
                      <a:prstDash/>
                    </a:ln>
                  </pic:spPr>
                </pic:pic>
              </a:graphicData>
            </a:graphic>
          </wp:inline>
        </w:drawing>
      </w:r>
    </w:p>
    <w:p w14:paraId="025E6946" w14:textId="77777777" w:rsidR="00F2496C" w:rsidRPr="004822D8" w:rsidRDefault="00F2496C" w:rsidP="009C1CBD">
      <w:pPr>
        <w:pStyle w:val="ListParagraph"/>
        <w:ind w:left="600"/>
        <w:jc w:val="both"/>
        <w:rPr>
          <w:rFonts w:ascii="Times New Roman" w:hAnsi="Times New Roman" w:cs="Times New Roman"/>
          <w:b/>
          <w:sz w:val="28"/>
          <w:szCs w:val="28"/>
        </w:rPr>
      </w:pPr>
      <w:r w:rsidRPr="004822D8">
        <w:rPr>
          <w:rFonts w:ascii="Times New Roman" w:hAnsi="Times New Roman" w:cs="Times New Roman"/>
          <w:b/>
          <w:sz w:val="28"/>
          <w:szCs w:val="28"/>
        </w:rPr>
        <w:t>Tra cứu hợp đồng</w:t>
      </w:r>
    </w:p>
    <w:p w14:paraId="7AF95467" w14:textId="77777777" w:rsidR="00F2496C" w:rsidRPr="004822D8" w:rsidRDefault="00F2496C" w:rsidP="00F2496C">
      <w:pPr>
        <w:pStyle w:val="ListParagraph"/>
        <w:ind w:left="0"/>
        <w:jc w:val="both"/>
        <w:rPr>
          <w:rFonts w:ascii="Times New Roman" w:hAnsi="Times New Roman" w:cs="Times New Roman"/>
          <w:b/>
          <w:sz w:val="28"/>
          <w:szCs w:val="28"/>
        </w:rPr>
      </w:pPr>
      <w:r w:rsidRPr="004822D8">
        <w:rPr>
          <w:rFonts w:ascii="Times New Roman" w:hAnsi="Times New Roman" w:cs="Times New Roman"/>
          <w:noProof/>
          <w:sz w:val="28"/>
          <w:szCs w:val="28"/>
        </w:rPr>
        <w:drawing>
          <wp:inline distT="0" distB="0" distL="0" distR="0" wp14:anchorId="4184FD9B" wp14:editId="2601EBC4">
            <wp:extent cx="5848350" cy="3819525"/>
            <wp:effectExtent l="0" t="0" r="0" b="9525"/>
            <wp:docPr id="7" name="Picture 9"/>
            <wp:cNvGraphicFramePr/>
            <a:graphic xmlns:a="http://schemas.openxmlformats.org/drawingml/2006/main">
              <a:graphicData uri="http://schemas.openxmlformats.org/drawingml/2006/picture">
                <pic:pic xmlns:pic="http://schemas.openxmlformats.org/drawingml/2006/picture">
                  <pic:nvPicPr>
                    <pic:cNvPr id="7" name="Picture 9"/>
                    <pic:cNvPicPr/>
                  </pic:nvPicPr>
                  <pic:blipFill>
                    <a:blip r:embed="rId40"/>
                    <a:stretch>
                      <a:fillRect/>
                    </a:stretch>
                  </pic:blipFill>
                  <pic:spPr>
                    <a:xfrm>
                      <a:off x="0" y="0"/>
                      <a:ext cx="5848350" cy="3819525"/>
                    </a:xfrm>
                    <a:prstGeom prst="rect">
                      <a:avLst/>
                    </a:prstGeom>
                    <a:noFill/>
                    <a:ln>
                      <a:noFill/>
                      <a:prstDash/>
                    </a:ln>
                  </pic:spPr>
                </pic:pic>
              </a:graphicData>
            </a:graphic>
          </wp:inline>
        </w:drawing>
      </w:r>
    </w:p>
    <w:p w14:paraId="4A27F98B" w14:textId="77777777" w:rsidR="00F2496C" w:rsidRPr="004822D8" w:rsidRDefault="00F2496C" w:rsidP="009C1CBD">
      <w:pPr>
        <w:pStyle w:val="ListParagraph"/>
        <w:ind w:left="600"/>
        <w:jc w:val="both"/>
        <w:rPr>
          <w:rFonts w:ascii="Times New Roman" w:hAnsi="Times New Roman" w:cs="Times New Roman"/>
          <w:b/>
          <w:sz w:val="28"/>
          <w:szCs w:val="28"/>
        </w:rPr>
      </w:pPr>
      <w:r w:rsidRPr="004822D8">
        <w:rPr>
          <w:rFonts w:ascii="Times New Roman" w:hAnsi="Times New Roman" w:cs="Times New Roman"/>
          <w:b/>
          <w:sz w:val="28"/>
          <w:szCs w:val="28"/>
        </w:rPr>
        <w:t>Tra cứu hoá đơn</w:t>
      </w:r>
    </w:p>
    <w:p w14:paraId="7A9D194B" w14:textId="77777777" w:rsidR="00F2496C" w:rsidRPr="004822D8" w:rsidRDefault="00F2496C" w:rsidP="00F2496C">
      <w:pPr>
        <w:pStyle w:val="ListParagraph"/>
        <w:ind w:left="270"/>
        <w:jc w:val="both"/>
        <w:rPr>
          <w:rFonts w:ascii="Times New Roman" w:hAnsi="Times New Roman" w:cs="Times New Roman"/>
          <w:b/>
          <w:sz w:val="28"/>
          <w:szCs w:val="28"/>
        </w:rPr>
      </w:pPr>
      <w:r w:rsidRPr="004822D8">
        <w:rPr>
          <w:rFonts w:ascii="Times New Roman" w:hAnsi="Times New Roman" w:cs="Times New Roman"/>
          <w:noProof/>
          <w:sz w:val="28"/>
          <w:szCs w:val="28"/>
        </w:rPr>
        <w:lastRenderedPageBreak/>
        <w:drawing>
          <wp:inline distT="0" distB="0" distL="0" distR="0" wp14:anchorId="32BE8A7B" wp14:editId="52D36713">
            <wp:extent cx="5953125" cy="3886200"/>
            <wp:effectExtent l="0" t="0" r="9525" b="0"/>
            <wp:docPr id="6" name="Picture 8"/>
            <wp:cNvGraphicFramePr/>
            <a:graphic xmlns:a="http://schemas.openxmlformats.org/drawingml/2006/main">
              <a:graphicData uri="http://schemas.openxmlformats.org/drawingml/2006/picture">
                <pic:pic xmlns:pic="http://schemas.openxmlformats.org/drawingml/2006/picture">
                  <pic:nvPicPr>
                    <pic:cNvPr id="6" name="Picture 8"/>
                    <pic:cNvPicPr/>
                  </pic:nvPicPr>
                  <pic:blipFill>
                    <a:blip r:embed="rId41"/>
                    <a:stretch>
                      <a:fillRect/>
                    </a:stretch>
                  </pic:blipFill>
                  <pic:spPr>
                    <a:xfrm>
                      <a:off x="0" y="0"/>
                      <a:ext cx="5953125" cy="3886200"/>
                    </a:xfrm>
                    <a:prstGeom prst="rect">
                      <a:avLst/>
                    </a:prstGeom>
                    <a:noFill/>
                    <a:ln>
                      <a:noFill/>
                      <a:prstDash/>
                    </a:ln>
                  </pic:spPr>
                </pic:pic>
              </a:graphicData>
            </a:graphic>
          </wp:inline>
        </w:drawing>
      </w:r>
    </w:p>
    <w:p w14:paraId="77E03D3E" w14:textId="77777777" w:rsidR="00F2496C" w:rsidRPr="004822D8" w:rsidRDefault="00F2496C" w:rsidP="009C1CBD">
      <w:pPr>
        <w:pStyle w:val="ListParagraph"/>
        <w:ind w:left="600"/>
        <w:jc w:val="both"/>
        <w:rPr>
          <w:rFonts w:ascii="Times New Roman" w:hAnsi="Times New Roman" w:cs="Times New Roman"/>
          <w:b/>
          <w:sz w:val="28"/>
          <w:szCs w:val="28"/>
        </w:rPr>
      </w:pPr>
      <w:r w:rsidRPr="004822D8">
        <w:rPr>
          <w:rFonts w:ascii="Times New Roman" w:hAnsi="Times New Roman" w:cs="Times New Roman"/>
          <w:b/>
          <w:sz w:val="28"/>
          <w:szCs w:val="28"/>
        </w:rPr>
        <w:t>Tra cứu nhân viên</w:t>
      </w:r>
    </w:p>
    <w:p w14:paraId="709A5C0C" w14:textId="77777777" w:rsidR="00F2496C" w:rsidRPr="004822D8" w:rsidRDefault="00F2496C" w:rsidP="00F2496C">
      <w:pPr>
        <w:pStyle w:val="ListParagraph"/>
        <w:ind w:left="0"/>
        <w:jc w:val="both"/>
        <w:rPr>
          <w:rFonts w:ascii="Times New Roman" w:hAnsi="Times New Roman" w:cs="Times New Roman"/>
          <w:b/>
          <w:sz w:val="28"/>
          <w:szCs w:val="28"/>
        </w:rPr>
      </w:pPr>
      <w:r w:rsidRPr="004822D8">
        <w:rPr>
          <w:rFonts w:ascii="Times New Roman" w:hAnsi="Times New Roman" w:cs="Times New Roman"/>
          <w:noProof/>
          <w:sz w:val="28"/>
          <w:szCs w:val="28"/>
        </w:rPr>
        <w:drawing>
          <wp:inline distT="0" distB="0" distL="0" distR="0" wp14:anchorId="13262E4E" wp14:editId="3ACB171D">
            <wp:extent cx="5819775" cy="3733800"/>
            <wp:effectExtent l="0" t="0" r="9525" b="0"/>
            <wp:docPr id="8" name="Picture 10"/>
            <wp:cNvGraphicFramePr/>
            <a:graphic xmlns:a="http://schemas.openxmlformats.org/drawingml/2006/main">
              <a:graphicData uri="http://schemas.openxmlformats.org/drawingml/2006/picture">
                <pic:pic xmlns:pic="http://schemas.openxmlformats.org/drawingml/2006/picture">
                  <pic:nvPicPr>
                    <pic:cNvPr id="8" name="Picture 10"/>
                    <pic:cNvPicPr/>
                  </pic:nvPicPr>
                  <pic:blipFill>
                    <a:blip r:embed="rId42"/>
                    <a:stretch>
                      <a:fillRect/>
                    </a:stretch>
                  </pic:blipFill>
                  <pic:spPr>
                    <a:xfrm>
                      <a:off x="0" y="0"/>
                      <a:ext cx="5819775" cy="3733800"/>
                    </a:xfrm>
                    <a:prstGeom prst="rect">
                      <a:avLst/>
                    </a:prstGeom>
                    <a:noFill/>
                    <a:ln>
                      <a:noFill/>
                      <a:prstDash/>
                    </a:ln>
                  </pic:spPr>
                </pic:pic>
              </a:graphicData>
            </a:graphic>
          </wp:inline>
        </w:drawing>
      </w:r>
    </w:p>
    <w:p w14:paraId="6CCA212F" w14:textId="77777777" w:rsidR="00F2496C" w:rsidRPr="004822D8" w:rsidRDefault="00F2496C" w:rsidP="009C1CBD">
      <w:pPr>
        <w:pStyle w:val="ListParagraph"/>
        <w:ind w:left="0"/>
        <w:jc w:val="both"/>
        <w:rPr>
          <w:rFonts w:ascii="Times New Roman" w:hAnsi="Times New Roman" w:cs="Times New Roman"/>
          <w:b/>
          <w:sz w:val="28"/>
          <w:szCs w:val="28"/>
        </w:rPr>
      </w:pPr>
    </w:p>
    <w:p w14:paraId="2167E669" w14:textId="77777777" w:rsidR="00F2496C" w:rsidRPr="004822D8" w:rsidRDefault="00F2496C" w:rsidP="009C1CBD">
      <w:pPr>
        <w:pStyle w:val="ListParagraph"/>
        <w:numPr>
          <w:ilvl w:val="1"/>
          <w:numId w:val="45"/>
        </w:numPr>
        <w:jc w:val="both"/>
        <w:rPr>
          <w:rFonts w:ascii="Times New Roman" w:hAnsi="Times New Roman" w:cs="Times New Roman"/>
          <w:b/>
          <w:sz w:val="28"/>
          <w:szCs w:val="28"/>
        </w:rPr>
      </w:pPr>
      <w:r w:rsidRPr="004822D8">
        <w:rPr>
          <w:rFonts w:ascii="Times New Roman" w:hAnsi="Times New Roman" w:cs="Times New Roman"/>
          <w:b/>
          <w:sz w:val="28"/>
          <w:szCs w:val="28"/>
        </w:rPr>
        <w:lastRenderedPageBreak/>
        <w:t>Lập báo cáo</w:t>
      </w:r>
    </w:p>
    <w:p w14:paraId="29FF17FF" w14:textId="77777777" w:rsidR="00F2496C" w:rsidRPr="004822D8" w:rsidRDefault="00F2496C" w:rsidP="00F2496C">
      <w:pPr>
        <w:pStyle w:val="ListParagraph"/>
        <w:ind w:left="180"/>
        <w:jc w:val="both"/>
        <w:rPr>
          <w:rFonts w:ascii="Times New Roman" w:hAnsi="Times New Roman" w:cs="Times New Roman"/>
          <w:b/>
          <w:sz w:val="28"/>
          <w:szCs w:val="28"/>
        </w:rPr>
      </w:pPr>
      <w:r w:rsidRPr="004822D8">
        <w:rPr>
          <w:rFonts w:ascii="Times New Roman" w:hAnsi="Times New Roman" w:cs="Times New Roman"/>
          <w:noProof/>
          <w:sz w:val="28"/>
          <w:szCs w:val="28"/>
        </w:rPr>
        <w:drawing>
          <wp:inline distT="0" distB="0" distL="0" distR="0" wp14:anchorId="1C4296E4" wp14:editId="41A37D1F">
            <wp:extent cx="5686425" cy="3771900"/>
            <wp:effectExtent l="0" t="0" r="9525" b="0"/>
            <wp:docPr id="9" name="Picture 11"/>
            <wp:cNvGraphicFramePr/>
            <a:graphic xmlns:a="http://schemas.openxmlformats.org/drawingml/2006/main">
              <a:graphicData uri="http://schemas.openxmlformats.org/drawingml/2006/picture">
                <pic:pic xmlns:pic="http://schemas.openxmlformats.org/drawingml/2006/picture">
                  <pic:nvPicPr>
                    <pic:cNvPr id="9" name="Picture 11"/>
                    <pic:cNvPicPr/>
                  </pic:nvPicPr>
                  <pic:blipFill>
                    <a:blip r:embed="rId43"/>
                    <a:stretch>
                      <a:fillRect/>
                    </a:stretch>
                  </pic:blipFill>
                  <pic:spPr>
                    <a:xfrm>
                      <a:off x="0" y="0"/>
                      <a:ext cx="5686425" cy="3771900"/>
                    </a:xfrm>
                    <a:prstGeom prst="rect">
                      <a:avLst/>
                    </a:prstGeom>
                    <a:noFill/>
                    <a:ln>
                      <a:noFill/>
                      <a:prstDash/>
                    </a:ln>
                  </pic:spPr>
                </pic:pic>
              </a:graphicData>
            </a:graphic>
          </wp:inline>
        </w:drawing>
      </w:r>
    </w:p>
    <w:p w14:paraId="3A4860E9" w14:textId="77777777" w:rsidR="00F2496C" w:rsidRPr="004822D8" w:rsidRDefault="00F2496C" w:rsidP="009C1CBD">
      <w:pPr>
        <w:pStyle w:val="ListParagraph"/>
        <w:numPr>
          <w:ilvl w:val="1"/>
          <w:numId w:val="45"/>
        </w:numPr>
        <w:jc w:val="both"/>
        <w:rPr>
          <w:rFonts w:ascii="Times New Roman" w:hAnsi="Times New Roman" w:cs="Times New Roman"/>
          <w:b/>
          <w:sz w:val="28"/>
          <w:szCs w:val="28"/>
        </w:rPr>
      </w:pPr>
      <w:r w:rsidRPr="004822D8">
        <w:rPr>
          <w:rFonts w:ascii="Times New Roman" w:hAnsi="Times New Roman" w:cs="Times New Roman"/>
          <w:b/>
          <w:sz w:val="28"/>
          <w:szCs w:val="28"/>
        </w:rPr>
        <w:t>Báo cáo doanh thu</w:t>
      </w:r>
    </w:p>
    <w:p w14:paraId="05BAAB3B" w14:textId="77777777" w:rsidR="00F2496C" w:rsidRPr="004822D8" w:rsidRDefault="00F2496C" w:rsidP="00F2496C">
      <w:pPr>
        <w:pStyle w:val="ListParagraph"/>
        <w:tabs>
          <w:tab w:val="left" w:pos="1260"/>
        </w:tabs>
        <w:ind w:left="180"/>
        <w:jc w:val="both"/>
        <w:rPr>
          <w:rFonts w:ascii="Times New Roman" w:hAnsi="Times New Roman" w:cs="Times New Roman"/>
          <w:b/>
          <w:sz w:val="28"/>
          <w:szCs w:val="28"/>
        </w:rPr>
      </w:pPr>
      <w:r w:rsidRPr="004822D8">
        <w:rPr>
          <w:rFonts w:ascii="Times New Roman" w:hAnsi="Times New Roman" w:cs="Times New Roman"/>
          <w:noProof/>
          <w:sz w:val="28"/>
          <w:szCs w:val="28"/>
        </w:rPr>
        <w:drawing>
          <wp:inline distT="0" distB="0" distL="0" distR="0" wp14:anchorId="3803F55D" wp14:editId="0AE8C83B">
            <wp:extent cx="5943600" cy="3894455"/>
            <wp:effectExtent l="0" t="0" r="0" b="0"/>
            <wp:docPr id="10" name="Picture 12"/>
            <wp:cNvGraphicFramePr/>
            <a:graphic xmlns:a="http://schemas.openxmlformats.org/drawingml/2006/main">
              <a:graphicData uri="http://schemas.openxmlformats.org/drawingml/2006/picture">
                <pic:pic xmlns:pic="http://schemas.openxmlformats.org/drawingml/2006/picture">
                  <pic:nvPicPr>
                    <pic:cNvPr id="10" name="Picture 12"/>
                    <pic:cNvPicPr/>
                  </pic:nvPicPr>
                  <pic:blipFill>
                    <a:blip r:embed="rId44"/>
                    <a:stretch>
                      <a:fillRect/>
                    </a:stretch>
                  </pic:blipFill>
                  <pic:spPr>
                    <a:xfrm>
                      <a:off x="0" y="0"/>
                      <a:ext cx="5943600" cy="3894455"/>
                    </a:xfrm>
                    <a:prstGeom prst="rect">
                      <a:avLst/>
                    </a:prstGeom>
                    <a:noFill/>
                    <a:ln>
                      <a:noFill/>
                      <a:prstDash/>
                    </a:ln>
                  </pic:spPr>
                </pic:pic>
              </a:graphicData>
            </a:graphic>
          </wp:inline>
        </w:drawing>
      </w:r>
    </w:p>
    <w:p w14:paraId="1DA432FD" w14:textId="5050A8D4" w:rsidR="0033160E" w:rsidRPr="004822D8" w:rsidRDefault="0033160E" w:rsidP="009C1CBD">
      <w:pPr>
        <w:pStyle w:val="Heading1"/>
        <w:rPr>
          <w:b w:val="0"/>
          <w:bCs w:val="0"/>
          <w:sz w:val="28"/>
          <w:szCs w:val="28"/>
        </w:rPr>
      </w:pPr>
      <w:bookmarkStart w:id="33" w:name="_Toc71995250"/>
      <w:r w:rsidRPr="004822D8">
        <w:rPr>
          <w:sz w:val="28"/>
          <w:szCs w:val="28"/>
        </w:rPr>
        <w:lastRenderedPageBreak/>
        <w:t xml:space="preserve">Chương </w:t>
      </w:r>
      <w:r w:rsidR="009C1CBD" w:rsidRPr="004822D8">
        <w:rPr>
          <w:b w:val="0"/>
          <w:bCs w:val="0"/>
          <w:sz w:val="28"/>
          <w:szCs w:val="28"/>
        </w:rPr>
        <w:t>3</w:t>
      </w:r>
      <w:r w:rsidRPr="004822D8">
        <w:rPr>
          <w:sz w:val="28"/>
          <w:szCs w:val="28"/>
        </w:rPr>
        <w:t>: Chương trình DEMO</w:t>
      </w:r>
      <w:bookmarkEnd w:id="33"/>
    </w:p>
    <w:p w14:paraId="63A6FD88" w14:textId="185924D9" w:rsidR="0033160E" w:rsidRPr="004822D8" w:rsidRDefault="0033160E" w:rsidP="0033160E">
      <w:pPr>
        <w:jc w:val="center"/>
        <w:rPr>
          <w:rFonts w:ascii="Times New Roman" w:hAnsi="Times New Roman" w:cs="Times New Roman"/>
          <w:b/>
          <w:bCs/>
          <w:sz w:val="28"/>
          <w:szCs w:val="28"/>
          <w:lang w:val="vi-VN" w:eastAsia="vi-VN"/>
        </w:rPr>
      </w:pPr>
    </w:p>
    <w:p w14:paraId="2EE75586" w14:textId="7C901971" w:rsidR="0033160E" w:rsidRPr="004822D8" w:rsidRDefault="00DB27BA" w:rsidP="0033160E">
      <w:pPr>
        <w:jc w:val="center"/>
        <w:rPr>
          <w:rFonts w:ascii="Times New Roman" w:hAnsi="Times New Roman" w:cs="Times New Roman"/>
          <w:b/>
          <w:bCs/>
          <w:sz w:val="28"/>
          <w:szCs w:val="28"/>
          <w:lang w:val="vi-VN" w:eastAsia="vi-VN"/>
        </w:rPr>
      </w:pPr>
      <w:r>
        <w:rPr>
          <w:noProof/>
        </w:rPr>
        <w:drawing>
          <wp:inline distT="0" distB="0" distL="0" distR="0" wp14:anchorId="3F2D120A" wp14:editId="2BC2A1EC">
            <wp:extent cx="5943600" cy="33413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341370"/>
                    </a:xfrm>
                    <a:prstGeom prst="rect">
                      <a:avLst/>
                    </a:prstGeom>
                  </pic:spPr>
                </pic:pic>
              </a:graphicData>
            </a:graphic>
          </wp:inline>
        </w:drawing>
      </w:r>
    </w:p>
    <w:p w14:paraId="4384DE95" w14:textId="653D6A18" w:rsidR="0033160E" w:rsidRDefault="00DB27BA" w:rsidP="0033160E">
      <w:pPr>
        <w:jc w:val="center"/>
        <w:rPr>
          <w:rFonts w:ascii="Times New Roman" w:hAnsi="Times New Roman" w:cs="Times New Roman"/>
          <w:b/>
          <w:bCs/>
          <w:sz w:val="28"/>
          <w:szCs w:val="28"/>
          <w:lang w:eastAsia="vi-VN"/>
        </w:rPr>
      </w:pPr>
      <w:r>
        <w:rPr>
          <w:rFonts w:ascii="Times New Roman" w:hAnsi="Times New Roman" w:cs="Times New Roman"/>
          <w:b/>
          <w:bCs/>
          <w:sz w:val="28"/>
          <w:szCs w:val="28"/>
          <w:lang w:eastAsia="vi-VN"/>
        </w:rPr>
        <w:t>H1.1 Đăng nhập</w:t>
      </w:r>
    </w:p>
    <w:p w14:paraId="001C0B7D" w14:textId="0BDD1202" w:rsidR="00754A20" w:rsidRDefault="00754A20" w:rsidP="0033160E">
      <w:pPr>
        <w:jc w:val="center"/>
        <w:rPr>
          <w:rFonts w:ascii="Times New Roman" w:hAnsi="Times New Roman" w:cs="Times New Roman"/>
          <w:b/>
          <w:bCs/>
          <w:sz w:val="28"/>
          <w:szCs w:val="28"/>
          <w:lang w:eastAsia="vi-VN"/>
        </w:rPr>
      </w:pPr>
    </w:p>
    <w:p w14:paraId="3B089717" w14:textId="77777777" w:rsidR="00754A20" w:rsidRDefault="00754A20" w:rsidP="0033160E">
      <w:pPr>
        <w:jc w:val="center"/>
        <w:rPr>
          <w:rFonts w:ascii="Times New Roman" w:hAnsi="Times New Roman" w:cs="Times New Roman"/>
          <w:b/>
          <w:bCs/>
          <w:sz w:val="28"/>
          <w:szCs w:val="28"/>
          <w:lang w:eastAsia="vi-VN"/>
        </w:rPr>
      </w:pPr>
    </w:p>
    <w:p w14:paraId="2130B6B3" w14:textId="300674A2" w:rsidR="00754A20" w:rsidRDefault="00754A20" w:rsidP="0033160E">
      <w:pPr>
        <w:jc w:val="center"/>
        <w:rPr>
          <w:rFonts w:ascii="Times New Roman" w:hAnsi="Times New Roman" w:cs="Times New Roman"/>
          <w:b/>
          <w:bCs/>
          <w:sz w:val="28"/>
          <w:szCs w:val="28"/>
          <w:lang w:val="vi-VN" w:eastAsia="vi-VN"/>
        </w:rPr>
      </w:pPr>
      <w:r>
        <w:rPr>
          <w:noProof/>
        </w:rPr>
        <w:lastRenderedPageBreak/>
        <w:drawing>
          <wp:inline distT="0" distB="0" distL="0" distR="0" wp14:anchorId="29ED85B1" wp14:editId="15246369">
            <wp:extent cx="5943600" cy="33413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341370"/>
                    </a:xfrm>
                    <a:prstGeom prst="rect">
                      <a:avLst/>
                    </a:prstGeom>
                  </pic:spPr>
                </pic:pic>
              </a:graphicData>
            </a:graphic>
          </wp:inline>
        </w:drawing>
      </w:r>
    </w:p>
    <w:p w14:paraId="02B53B41" w14:textId="7D8B4E76" w:rsidR="00754A20" w:rsidRDefault="00754A20" w:rsidP="0033160E">
      <w:pPr>
        <w:jc w:val="center"/>
        <w:rPr>
          <w:rFonts w:ascii="Times New Roman" w:hAnsi="Times New Roman" w:cs="Times New Roman"/>
          <w:b/>
          <w:bCs/>
          <w:sz w:val="28"/>
          <w:szCs w:val="28"/>
          <w:lang w:eastAsia="vi-VN"/>
        </w:rPr>
      </w:pPr>
      <w:r>
        <w:rPr>
          <w:rFonts w:ascii="Times New Roman" w:hAnsi="Times New Roman" w:cs="Times New Roman"/>
          <w:b/>
          <w:bCs/>
          <w:sz w:val="28"/>
          <w:szCs w:val="28"/>
          <w:lang w:eastAsia="vi-VN"/>
        </w:rPr>
        <w:t>H1.2 Trang Chủ Của Ứng Dụng</w:t>
      </w:r>
    </w:p>
    <w:p w14:paraId="644DF1F6" w14:textId="1D485631" w:rsidR="00754A20" w:rsidRDefault="00754A20" w:rsidP="0033160E">
      <w:pPr>
        <w:jc w:val="center"/>
        <w:rPr>
          <w:rFonts w:ascii="Times New Roman" w:hAnsi="Times New Roman" w:cs="Times New Roman"/>
          <w:b/>
          <w:bCs/>
          <w:sz w:val="28"/>
          <w:szCs w:val="28"/>
          <w:lang w:eastAsia="vi-VN"/>
        </w:rPr>
      </w:pPr>
    </w:p>
    <w:p w14:paraId="7B1F57E2" w14:textId="7C7B813E" w:rsidR="00754A20" w:rsidRDefault="00754A20" w:rsidP="0033160E">
      <w:pPr>
        <w:jc w:val="center"/>
        <w:rPr>
          <w:rFonts w:ascii="Times New Roman" w:hAnsi="Times New Roman" w:cs="Times New Roman"/>
          <w:b/>
          <w:bCs/>
          <w:sz w:val="28"/>
          <w:szCs w:val="28"/>
          <w:lang w:eastAsia="vi-VN"/>
        </w:rPr>
      </w:pPr>
    </w:p>
    <w:p w14:paraId="291A2960" w14:textId="322C9414" w:rsidR="00754A20" w:rsidRDefault="00754A20" w:rsidP="0033160E">
      <w:pPr>
        <w:jc w:val="center"/>
        <w:rPr>
          <w:rFonts w:ascii="Times New Roman" w:hAnsi="Times New Roman" w:cs="Times New Roman"/>
          <w:b/>
          <w:bCs/>
          <w:sz w:val="28"/>
          <w:szCs w:val="28"/>
          <w:lang w:eastAsia="vi-VN"/>
        </w:rPr>
      </w:pPr>
      <w:r>
        <w:rPr>
          <w:noProof/>
        </w:rPr>
        <w:drawing>
          <wp:inline distT="0" distB="0" distL="0" distR="0" wp14:anchorId="5F38A2C0" wp14:editId="61451467">
            <wp:extent cx="5943600" cy="33413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341370"/>
                    </a:xfrm>
                    <a:prstGeom prst="rect">
                      <a:avLst/>
                    </a:prstGeom>
                  </pic:spPr>
                </pic:pic>
              </a:graphicData>
            </a:graphic>
          </wp:inline>
        </w:drawing>
      </w:r>
    </w:p>
    <w:p w14:paraId="733982E0" w14:textId="6D9AFEF6" w:rsidR="00754A20" w:rsidRDefault="00754A20" w:rsidP="0033160E">
      <w:pPr>
        <w:jc w:val="center"/>
        <w:rPr>
          <w:rFonts w:ascii="Times New Roman" w:hAnsi="Times New Roman" w:cs="Times New Roman"/>
          <w:b/>
          <w:bCs/>
          <w:sz w:val="28"/>
          <w:szCs w:val="28"/>
          <w:lang w:eastAsia="vi-VN"/>
        </w:rPr>
      </w:pPr>
      <w:r>
        <w:rPr>
          <w:rFonts w:ascii="Times New Roman" w:hAnsi="Times New Roman" w:cs="Times New Roman"/>
          <w:b/>
          <w:bCs/>
          <w:sz w:val="28"/>
          <w:szCs w:val="28"/>
          <w:lang w:eastAsia="vi-VN"/>
        </w:rPr>
        <w:t>H1.3 Chỉnh Sửa Thông Tin Người dùng</w:t>
      </w:r>
    </w:p>
    <w:p w14:paraId="6E341A47" w14:textId="5FE0F9D2" w:rsidR="005D29C0" w:rsidRDefault="005D29C0" w:rsidP="0033160E">
      <w:pPr>
        <w:jc w:val="center"/>
        <w:rPr>
          <w:rFonts w:ascii="Times New Roman" w:hAnsi="Times New Roman" w:cs="Times New Roman"/>
          <w:b/>
          <w:bCs/>
          <w:sz w:val="28"/>
          <w:szCs w:val="28"/>
          <w:lang w:eastAsia="vi-VN"/>
        </w:rPr>
      </w:pPr>
    </w:p>
    <w:p w14:paraId="54DCDA02" w14:textId="51054878" w:rsidR="005D29C0" w:rsidRDefault="005D29C0" w:rsidP="0033160E">
      <w:pPr>
        <w:jc w:val="center"/>
        <w:rPr>
          <w:rFonts w:ascii="Times New Roman" w:hAnsi="Times New Roman" w:cs="Times New Roman"/>
          <w:b/>
          <w:bCs/>
          <w:sz w:val="28"/>
          <w:szCs w:val="28"/>
          <w:lang w:eastAsia="vi-VN"/>
        </w:rPr>
      </w:pPr>
      <w:r>
        <w:rPr>
          <w:noProof/>
        </w:rPr>
        <w:drawing>
          <wp:inline distT="0" distB="0" distL="0" distR="0" wp14:anchorId="40AF6F98" wp14:editId="247253CB">
            <wp:extent cx="5943600" cy="33413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341370"/>
                    </a:xfrm>
                    <a:prstGeom prst="rect">
                      <a:avLst/>
                    </a:prstGeom>
                  </pic:spPr>
                </pic:pic>
              </a:graphicData>
            </a:graphic>
          </wp:inline>
        </w:drawing>
      </w:r>
    </w:p>
    <w:p w14:paraId="52BA0680" w14:textId="090FA460" w:rsidR="005D29C0" w:rsidRDefault="005D29C0" w:rsidP="0033160E">
      <w:pPr>
        <w:jc w:val="center"/>
        <w:rPr>
          <w:rFonts w:ascii="Times New Roman" w:hAnsi="Times New Roman" w:cs="Times New Roman"/>
          <w:b/>
          <w:bCs/>
          <w:sz w:val="28"/>
          <w:szCs w:val="28"/>
          <w:lang w:eastAsia="vi-VN"/>
        </w:rPr>
      </w:pPr>
      <w:r>
        <w:rPr>
          <w:rFonts w:ascii="Times New Roman" w:hAnsi="Times New Roman" w:cs="Times New Roman"/>
          <w:b/>
          <w:bCs/>
          <w:sz w:val="28"/>
          <w:szCs w:val="28"/>
          <w:lang w:eastAsia="vi-VN"/>
        </w:rPr>
        <w:t>H1.4 Xác Thực Thông Tin Trước Khi Đăng Ký TK</w:t>
      </w:r>
    </w:p>
    <w:p w14:paraId="3821A2A2" w14:textId="08659AA0" w:rsidR="005D29C0" w:rsidRDefault="005D29C0" w:rsidP="0033160E">
      <w:pPr>
        <w:jc w:val="center"/>
        <w:rPr>
          <w:rFonts w:ascii="Times New Roman" w:hAnsi="Times New Roman" w:cs="Times New Roman"/>
          <w:b/>
          <w:bCs/>
          <w:sz w:val="28"/>
          <w:szCs w:val="28"/>
          <w:lang w:eastAsia="vi-VN"/>
        </w:rPr>
      </w:pPr>
    </w:p>
    <w:p w14:paraId="3CE9B0E9" w14:textId="549B39F7" w:rsidR="005D29C0" w:rsidRDefault="005D29C0" w:rsidP="0033160E">
      <w:pPr>
        <w:jc w:val="center"/>
        <w:rPr>
          <w:rFonts w:ascii="Times New Roman" w:hAnsi="Times New Roman" w:cs="Times New Roman"/>
          <w:b/>
          <w:bCs/>
          <w:sz w:val="28"/>
          <w:szCs w:val="28"/>
          <w:lang w:eastAsia="vi-VN"/>
        </w:rPr>
      </w:pPr>
      <w:r>
        <w:rPr>
          <w:noProof/>
        </w:rPr>
        <w:drawing>
          <wp:inline distT="0" distB="0" distL="0" distR="0" wp14:anchorId="576834B1" wp14:editId="169105E1">
            <wp:extent cx="5943600" cy="33413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341370"/>
                    </a:xfrm>
                    <a:prstGeom prst="rect">
                      <a:avLst/>
                    </a:prstGeom>
                  </pic:spPr>
                </pic:pic>
              </a:graphicData>
            </a:graphic>
          </wp:inline>
        </w:drawing>
      </w:r>
    </w:p>
    <w:p w14:paraId="3FD924CD" w14:textId="159C88BC" w:rsidR="005D29C0" w:rsidRPr="00754A20" w:rsidRDefault="005D29C0" w:rsidP="0033160E">
      <w:pPr>
        <w:jc w:val="center"/>
        <w:rPr>
          <w:rFonts w:ascii="Times New Roman" w:hAnsi="Times New Roman" w:cs="Times New Roman"/>
          <w:b/>
          <w:bCs/>
          <w:sz w:val="28"/>
          <w:szCs w:val="28"/>
          <w:lang w:eastAsia="vi-VN"/>
        </w:rPr>
      </w:pPr>
      <w:r>
        <w:rPr>
          <w:rFonts w:ascii="Times New Roman" w:hAnsi="Times New Roman" w:cs="Times New Roman"/>
          <w:b/>
          <w:bCs/>
          <w:sz w:val="28"/>
          <w:szCs w:val="28"/>
          <w:lang w:eastAsia="vi-VN"/>
        </w:rPr>
        <w:t>H1.5 Đăng Ký Tài Khoản</w:t>
      </w:r>
    </w:p>
    <w:p w14:paraId="6A6CFEF5" w14:textId="727DE66D" w:rsidR="0033160E" w:rsidRPr="004822D8" w:rsidRDefault="0033160E" w:rsidP="0033160E">
      <w:pPr>
        <w:jc w:val="center"/>
        <w:rPr>
          <w:rFonts w:ascii="Times New Roman" w:hAnsi="Times New Roman" w:cs="Times New Roman"/>
          <w:b/>
          <w:bCs/>
          <w:sz w:val="28"/>
          <w:szCs w:val="28"/>
          <w:lang w:val="vi-VN" w:eastAsia="vi-VN"/>
        </w:rPr>
      </w:pPr>
    </w:p>
    <w:p w14:paraId="62FDD33D" w14:textId="3E9DBDE0" w:rsidR="0033160E" w:rsidRPr="004822D8" w:rsidRDefault="0033160E" w:rsidP="0033160E">
      <w:pPr>
        <w:jc w:val="center"/>
        <w:rPr>
          <w:rFonts w:ascii="Times New Roman" w:hAnsi="Times New Roman" w:cs="Times New Roman"/>
          <w:b/>
          <w:bCs/>
          <w:sz w:val="28"/>
          <w:szCs w:val="28"/>
          <w:lang w:val="vi-VN" w:eastAsia="vi-VN"/>
        </w:rPr>
      </w:pPr>
    </w:p>
    <w:p w14:paraId="448A17BC" w14:textId="00BD6D94" w:rsidR="0033160E" w:rsidRPr="004822D8" w:rsidRDefault="0033160E" w:rsidP="0033160E">
      <w:pPr>
        <w:jc w:val="center"/>
        <w:rPr>
          <w:rFonts w:ascii="Times New Roman" w:hAnsi="Times New Roman" w:cs="Times New Roman"/>
          <w:b/>
          <w:bCs/>
          <w:sz w:val="28"/>
          <w:szCs w:val="28"/>
          <w:lang w:val="vi-VN" w:eastAsia="vi-VN"/>
        </w:rPr>
      </w:pPr>
    </w:p>
    <w:p w14:paraId="7E2177EA" w14:textId="65025234" w:rsidR="0033160E" w:rsidRPr="004822D8" w:rsidRDefault="0033160E" w:rsidP="0033160E">
      <w:pPr>
        <w:jc w:val="center"/>
        <w:rPr>
          <w:rFonts w:ascii="Times New Roman" w:hAnsi="Times New Roman" w:cs="Times New Roman"/>
          <w:b/>
          <w:bCs/>
          <w:sz w:val="28"/>
          <w:szCs w:val="28"/>
          <w:lang w:val="vi-VN" w:eastAsia="vi-VN"/>
        </w:rPr>
      </w:pPr>
    </w:p>
    <w:p w14:paraId="2518868F" w14:textId="77777777" w:rsidR="0033160E" w:rsidRPr="004822D8" w:rsidRDefault="0033160E" w:rsidP="0033160E">
      <w:pPr>
        <w:jc w:val="center"/>
        <w:rPr>
          <w:rFonts w:ascii="Times New Roman" w:hAnsi="Times New Roman" w:cs="Times New Roman"/>
          <w:b/>
          <w:bCs/>
          <w:sz w:val="28"/>
          <w:szCs w:val="28"/>
          <w:lang w:val="vi-VN" w:eastAsia="vi-VN"/>
        </w:rPr>
      </w:pPr>
    </w:p>
    <w:p w14:paraId="44D59492" w14:textId="47679A56" w:rsidR="008F11D0" w:rsidRPr="004822D8" w:rsidRDefault="008F11D0" w:rsidP="009C1CBD">
      <w:pPr>
        <w:pStyle w:val="Heading1"/>
        <w:rPr>
          <w:sz w:val="28"/>
          <w:szCs w:val="28"/>
        </w:rPr>
      </w:pPr>
      <w:bookmarkStart w:id="34" w:name="_Toc71995251"/>
      <w:r w:rsidRPr="004822D8">
        <w:rPr>
          <w:sz w:val="28"/>
          <w:szCs w:val="28"/>
        </w:rPr>
        <w:t xml:space="preserve">Chương </w:t>
      </w:r>
      <w:r w:rsidR="009C1CBD" w:rsidRPr="004822D8">
        <w:rPr>
          <w:sz w:val="28"/>
          <w:szCs w:val="28"/>
          <w:lang w:val="en-US"/>
        </w:rPr>
        <w:t xml:space="preserve">4: </w:t>
      </w:r>
      <w:r w:rsidRPr="004822D8">
        <w:rPr>
          <w:sz w:val="28"/>
          <w:szCs w:val="28"/>
        </w:rPr>
        <w:t xml:space="preserve"> Kết luận</w:t>
      </w:r>
      <w:bookmarkStart w:id="35" w:name="_Toc455753706"/>
      <w:bookmarkEnd w:id="34"/>
    </w:p>
    <w:p w14:paraId="50B173B7" w14:textId="77777777" w:rsidR="008F11D0" w:rsidRPr="004822D8" w:rsidRDefault="008F11D0" w:rsidP="00863652">
      <w:pPr>
        <w:pStyle w:val="ListParagraph"/>
        <w:numPr>
          <w:ilvl w:val="0"/>
          <w:numId w:val="15"/>
        </w:numPr>
        <w:outlineLvl w:val="1"/>
        <w:rPr>
          <w:rFonts w:ascii="Times New Roman" w:hAnsi="Times New Roman" w:cs="Times New Roman"/>
          <w:b/>
          <w:sz w:val="28"/>
          <w:szCs w:val="28"/>
        </w:rPr>
      </w:pPr>
      <w:bookmarkStart w:id="36" w:name="_Toc71995252"/>
      <w:r w:rsidRPr="004822D8">
        <w:rPr>
          <w:rFonts w:ascii="Times New Roman" w:hAnsi="Times New Roman" w:cs="Times New Roman"/>
          <w:b/>
          <w:sz w:val="28"/>
          <w:szCs w:val="28"/>
        </w:rPr>
        <w:t>Đánh giá tổng quan.</w:t>
      </w:r>
      <w:bookmarkEnd w:id="35"/>
      <w:bookmarkEnd w:id="36"/>
    </w:p>
    <w:p w14:paraId="42B102AE" w14:textId="77777777" w:rsidR="008F11D0" w:rsidRPr="004822D8" w:rsidRDefault="008F11D0" w:rsidP="008F11D0">
      <w:pPr>
        <w:ind w:left="720"/>
        <w:rPr>
          <w:rFonts w:ascii="Times New Roman" w:hAnsi="Times New Roman" w:cs="Times New Roman"/>
          <w:sz w:val="28"/>
          <w:szCs w:val="28"/>
        </w:rPr>
      </w:pPr>
      <w:r w:rsidRPr="004822D8">
        <w:rPr>
          <w:rFonts w:ascii="Times New Roman" w:hAnsi="Times New Roman" w:cs="Times New Roman"/>
          <w:sz w:val="28"/>
          <w:szCs w:val="28"/>
        </w:rPr>
        <w:t xml:space="preserve">Nhìn chung phần mềm hoàn thành đầy đủ các chức năng cần thiết như: </w:t>
      </w:r>
    </w:p>
    <w:p w14:paraId="1BC0A6D4" w14:textId="77777777" w:rsidR="008F11D0" w:rsidRPr="004822D8" w:rsidRDefault="008F11D0" w:rsidP="00863652">
      <w:pPr>
        <w:pStyle w:val="ListParagraph"/>
        <w:numPr>
          <w:ilvl w:val="0"/>
          <w:numId w:val="16"/>
        </w:numPr>
        <w:ind w:left="1440"/>
        <w:rPr>
          <w:rFonts w:ascii="Times New Roman" w:hAnsi="Times New Roman" w:cs="Times New Roman"/>
          <w:sz w:val="28"/>
          <w:szCs w:val="28"/>
        </w:rPr>
      </w:pPr>
      <w:r w:rsidRPr="004822D8">
        <w:rPr>
          <w:rFonts w:ascii="Times New Roman" w:hAnsi="Times New Roman" w:cs="Times New Roman"/>
          <w:sz w:val="28"/>
          <w:szCs w:val="28"/>
        </w:rPr>
        <w:t>Cập nhật sảnh.</w:t>
      </w:r>
    </w:p>
    <w:p w14:paraId="48CCCFC8" w14:textId="77777777" w:rsidR="008F11D0" w:rsidRPr="004822D8" w:rsidRDefault="008F11D0" w:rsidP="00863652">
      <w:pPr>
        <w:pStyle w:val="ListParagraph"/>
        <w:numPr>
          <w:ilvl w:val="0"/>
          <w:numId w:val="16"/>
        </w:numPr>
        <w:ind w:left="1440"/>
        <w:rPr>
          <w:rFonts w:ascii="Times New Roman" w:hAnsi="Times New Roman" w:cs="Times New Roman"/>
          <w:sz w:val="28"/>
          <w:szCs w:val="28"/>
        </w:rPr>
      </w:pPr>
      <w:r w:rsidRPr="004822D8">
        <w:rPr>
          <w:rFonts w:ascii="Times New Roman" w:hAnsi="Times New Roman" w:cs="Times New Roman"/>
          <w:sz w:val="28"/>
          <w:szCs w:val="28"/>
        </w:rPr>
        <w:t>Lập hợp đồng.</w:t>
      </w:r>
    </w:p>
    <w:p w14:paraId="744C1168" w14:textId="77777777" w:rsidR="008F11D0" w:rsidRPr="004822D8" w:rsidRDefault="008F11D0" w:rsidP="00863652">
      <w:pPr>
        <w:pStyle w:val="ListParagraph"/>
        <w:numPr>
          <w:ilvl w:val="0"/>
          <w:numId w:val="16"/>
        </w:numPr>
        <w:ind w:left="1440"/>
        <w:rPr>
          <w:rFonts w:ascii="Times New Roman" w:hAnsi="Times New Roman" w:cs="Times New Roman"/>
          <w:sz w:val="28"/>
          <w:szCs w:val="28"/>
        </w:rPr>
      </w:pPr>
      <w:r w:rsidRPr="004822D8">
        <w:rPr>
          <w:rFonts w:ascii="Times New Roman" w:hAnsi="Times New Roman" w:cs="Times New Roman"/>
          <w:sz w:val="28"/>
          <w:szCs w:val="28"/>
        </w:rPr>
        <w:t>Lập hoá đơn.</w:t>
      </w:r>
    </w:p>
    <w:p w14:paraId="2544B63F" w14:textId="77777777" w:rsidR="008F11D0" w:rsidRPr="004822D8" w:rsidRDefault="008F11D0" w:rsidP="00863652">
      <w:pPr>
        <w:pStyle w:val="ListParagraph"/>
        <w:numPr>
          <w:ilvl w:val="0"/>
          <w:numId w:val="16"/>
        </w:numPr>
        <w:ind w:left="1440"/>
        <w:rPr>
          <w:rFonts w:ascii="Times New Roman" w:hAnsi="Times New Roman" w:cs="Times New Roman"/>
          <w:sz w:val="28"/>
          <w:szCs w:val="28"/>
        </w:rPr>
      </w:pPr>
      <w:r w:rsidRPr="004822D8">
        <w:rPr>
          <w:rFonts w:ascii="Times New Roman" w:hAnsi="Times New Roman" w:cs="Times New Roman"/>
          <w:sz w:val="28"/>
          <w:szCs w:val="28"/>
        </w:rPr>
        <w:t>Quản lý thông tin nhân viên.</w:t>
      </w:r>
    </w:p>
    <w:p w14:paraId="58106547" w14:textId="77777777" w:rsidR="008F11D0" w:rsidRPr="004822D8" w:rsidRDefault="008F11D0" w:rsidP="00863652">
      <w:pPr>
        <w:pStyle w:val="ListParagraph"/>
        <w:numPr>
          <w:ilvl w:val="0"/>
          <w:numId w:val="16"/>
        </w:numPr>
        <w:ind w:left="1440"/>
        <w:rPr>
          <w:rFonts w:ascii="Times New Roman" w:hAnsi="Times New Roman" w:cs="Times New Roman"/>
          <w:sz w:val="28"/>
          <w:szCs w:val="28"/>
        </w:rPr>
      </w:pPr>
      <w:r w:rsidRPr="004822D8">
        <w:rPr>
          <w:rFonts w:ascii="Times New Roman" w:hAnsi="Times New Roman" w:cs="Times New Roman"/>
          <w:sz w:val="28"/>
          <w:szCs w:val="28"/>
        </w:rPr>
        <w:t>Tra cứu.</w:t>
      </w:r>
    </w:p>
    <w:p w14:paraId="080A3F32" w14:textId="77777777" w:rsidR="008F11D0" w:rsidRPr="004822D8" w:rsidRDefault="008F11D0" w:rsidP="00863652">
      <w:pPr>
        <w:pStyle w:val="ListParagraph"/>
        <w:numPr>
          <w:ilvl w:val="0"/>
          <w:numId w:val="16"/>
        </w:numPr>
        <w:ind w:left="1440"/>
        <w:rPr>
          <w:rFonts w:ascii="Times New Roman" w:hAnsi="Times New Roman" w:cs="Times New Roman"/>
          <w:sz w:val="28"/>
          <w:szCs w:val="28"/>
        </w:rPr>
      </w:pPr>
      <w:r w:rsidRPr="004822D8">
        <w:rPr>
          <w:rFonts w:ascii="Times New Roman" w:hAnsi="Times New Roman" w:cs="Times New Roman"/>
          <w:sz w:val="28"/>
          <w:szCs w:val="28"/>
        </w:rPr>
        <w:t>Lập báo cáo.</w:t>
      </w:r>
      <w:bookmarkStart w:id="37" w:name="_Toc455753707"/>
    </w:p>
    <w:p w14:paraId="0C2711F2" w14:textId="77777777" w:rsidR="008F11D0" w:rsidRPr="004822D8" w:rsidRDefault="008F11D0" w:rsidP="008F11D0">
      <w:pPr>
        <w:pStyle w:val="ListParagraph"/>
        <w:ind w:left="1440"/>
        <w:rPr>
          <w:rFonts w:ascii="Times New Roman" w:hAnsi="Times New Roman" w:cs="Times New Roman"/>
          <w:sz w:val="28"/>
          <w:szCs w:val="28"/>
        </w:rPr>
      </w:pPr>
    </w:p>
    <w:p w14:paraId="51E82DE8" w14:textId="77777777" w:rsidR="008F11D0" w:rsidRPr="004822D8" w:rsidRDefault="008F11D0" w:rsidP="00863652">
      <w:pPr>
        <w:pStyle w:val="ListParagraph"/>
        <w:numPr>
          <w:ilvl w:val="0"/>
          <w:numId w:val="15"/>
        </w:numPr>
        <w:outlineLvl w:val="1"/>
        <w:rPr>
          <w:rFonts w:ascii="Times New Roman" w:hAnsi="Times New Roman" w:cs="Times New Roman"/>
          <w:b/>
          <w:sz w:val="28"/>
          <w:szCs w:val="28"/>
        </w:rPr>
      </w:pPr>
      <w:bookmarkStart w:id="38" w:name="_Toc71995253"/>
      <w:r w:rsidRPr="004822D8">
        <w:rPr>
          <w:rFonts w:ascii="Times New Roman" w:hAnsi="Times New Roman" w:cs="Times New Roman"/>
          <w:b/>
          <w:sz w:val="28"/>
          <w:szCs w:val="28"/>
        </w:rPr>
        <w:t>Ưu điểm và nhược điểm.</w:t>
      </w:r>
      <w:bookmarkEnd w:id="37"/>
      <w:bookmarkEnd w:id="38"/>
    </w:p>
    <w:p w14:paraId="5335F193" w14:textId="77777777" w:rsidR="008F11D0" w:rsidRPr="004822D8" w:rsidRDefault="008F11D0" w:rsidP="00863652">
      <w:pPr>
        <w:pStyle w:val="Heading3"/>
        <w:numPr>
          <w:ilvl w:val="1"/>
          <w:numId w:val="15"/>
        </w:numPr>
        <w:ind w:left="1080"/>
        <w:rPr>
          <w:rFonts w:ascii="Times New Roman" w:hAnsi="Times New Roman" w:cs="Times New Roman"/>
          <w:b/>
          <w:color w:val="auto"/>
          <w:sz w:val="28"/>
          <w:szCs w:val="28"/>
        </w:rPr>
      </w:pPr>
      <w:bookmarkStart w:id="39" w:name="_Toc455753708"/>
      <w:bookmarkStart w:id="40" w:name="_Toc71995254"/>
      <w:r w:rsidRPr="004822D8">
        <w:rPr>
          <w:rFonts w:ascii="Times New Roman" w:hAnsi="Times New Roman" w:cs="Times New Roman"/>
          <w:b/>
          <w:color w:val="auto"/>
          <w:sz w:val="28"/>
          <w:szCs w:val="28"/>
        </w:rPr>
        <w:t>Ưu điểm.</w:t>
      </w:r>
      <w:bookmarkEnd w:id="39"/>
      <w:bookmarkEnd w:id="40"/>
    </w:p>
    <w:p w14:paraId="57817B81" w14:textId="77777777" w:rsidR="008F11D0" w:rsidRPr="004822D8" w:rsidRDefault="008F11D0" w:rsidP="00863652">
      <w:pPr>
        <w:pStyle w:val="ListNumber3"/>
        <w:numPr>
          <w:ilvl w:val="0"/>
          <w:numId w:val="17"/>
        </w:numPr>
        <w:spacing w:after="0" w:line="360" w:lineRule="auto"/>
        <w:ind w:left="1440"/>
        <w:rPr>
          <w:rFonts w:ascii="Times New Roman" w:hAnsi="Times New Roman" w:cs="Times New Roman"/>
          <w:sz w:val="28"/>
          <w:szCs w:val="28"/>
        </w:rPr>
      </w:pPr>
      <w:r w:rsidRPr="004822D8">
        <w:rPr>
          <w:rFonts w:ascii="Times New Roman" w:hAnsi="Times New Roman" w:cs="Times New Roman"/>
          <w:sz w:val="28"/>
          <w:szCs w:val="28"/>
        </w:rPr>
        <w:t>Giao diện thân thiện dễ sử dụng với hầu hết mọi người dùng,</w:t>
      </w:r>
    </w:p>
    <w:p w14:paraId="1D6BDB4F" w14:textId="77777777" w:rsidR="008F11D0" w:rsidRPr="004822D8" w:rsidRDefault="008F11D0" w:rsidP="00863652">
      <w:pPr>
        <w:pStyle w:val="ListNumber3"/>
        <w:numPr>
          <w:ilvl w:val="0"/>
          <w:numId w:val="17"/>
        </w:numPr>
        <w:spacing w:after="0" w:line="360" w:lineRule="auto"/>
        <w:ind w:left="1440"/>
        <w:rPr>
          <w:rFonts w:ascii="Times New Roman" w:hAnsi="Times New Roman" w:cs="Times New Roman"/>
          <w:sz w:val="28"/>
          <w:szCs w:val="28"/>
        </w:rPr>
      </w:pPr>
      <w:r w:rsidRPr="004822D8">
        <w:rPr>
          <w:rFonts w:ascii="Times New Roman" w:hAnsi="Times New Roman" w:cs="Times New Roman"/>
          <w:sz w:val="28"/>
          <w:szCs w:val="28"/>
        </w:rPr>
        <w:t>Chức năng khá đầy đủ.</w:t>
      </w:r>
    </w:p>
    <w:p w14:paraId="4DC91833" w14:textId="77777777" w:rsidR="008F11D0" w:rsidRPr="004822D8" w:rsidRDefault="008F11D0" w:rsidP="00863652">
      <w:pPr>
        <w:pStyle w:val="Heading3"/>
        <w:numPr>
          <w:ilvl w:val="1"/>
          <w:numId w:val="15"/>
        </w:numPr>
        <w:ind w:left="1080"/>
        <w:rPr>
          <w:rFonts w:ascii="Times New Roman" w:hAnsi="Times New Roman" w:cs="Times New Roman"/>
          <w:b/>
          <w:color w:val="auto"/>
          <w:sz w:val="28"/>
          <w:szCs w:val="28"/>
        </w:rPr>
      </w:pPr>
      <w:bookmarkStart w:id="41" w:name="_Toc455753709"/>
      <w:r w:rsidRPr="004822D8">
        <w:rPr>
          <w:rFonts w:ascii="Times New Roman" w:hAnsi="Times New Roman" w:cs="Times New Roman"/>
          <w:b/>
          <w:color w:val="auto"/>
          <w:sz w:val="28"/>
          <w:szCs w:val="28"/>
        </w:rPr>
        <w:t xml:space="preserve"> </w:t>
      </w:r>
      <w:bookmarkStart w:id="42" w:name="_Toc71995255"/>
      <w:r w:rsidRPr="004822D8">
        <w:rPr>
          <w:rFonts w:ascii="Times New Roman" w:hAnsi="Times New Roman" w:cs="Times New Roman"/>
          <w:b/>
          <w:color w:val="auto"/>
          <w:sz w:val="28"/>
          <w:szCs w:val="28"/>
        </w:rPr>
        <w:t>Nhược điểm.</w:t>
      </w:r>
      <w:bookmarkEnd w:id="41"/>
      <w:bookmarkEnd w:id="42"/>
    </w:p>
    <w:p w14:paraId="36B246B4" w14:textId="77777777" w:rsidR="008F11D0" w:rsidRPr="004822D8" w:rsidRDefault="008F11D0" w:rsidP="00863652">
      <w:pPr>
        <w:pStyle w:val="ListNumber3"/>
        <w:numPr>
          <w:ilvl w:val="0"/>
          <w:numId w:val="18"/>
        </w:numPr>
        <w:tabs>
          <w:tab w:val="left" w:pos="720"/>
        </w:tabs>
        <w:spacing w:after="0" w:line="360" w:lineRule="auto"/>
        <w:ind w:left="1440"/>
        <w:rPr>
          <w:rFonts w:ascii="Times New Roman" w:hAnsi="Times New Roman" w:cs="Times New Roman"/>
          <w:sz w:val="28"/>
          <w:szCs w:val="28"/>
        </w:rPr>
      </w:pPr>
      <w:r w:rsidRPr="004822D8">
        <w:rPr>
          <w:rFonts w:ascii="Times New Roman" w:hAnsi="Times New Roman" w:cs="Times New Roman"/>
          <w:sz w:val="28"/>
          <w:szCs w:val="28"/>
        </w:rPr>
        <w:t>Chương trình chưa có khả năng áp dụng vào thực tế.</w:t>
      </w:r>
    </w:p>
    <w:p w14:paraId="704F29A0" w14:textId="77777777" w:rsidR="008F11D0" w:rsidRPr="004822D8" w:rsidRDefault="008F11D0" w:rsidP="00863652">
      <w:pPr>
        <w:pStyle w:val="ListNumber3"/>
        <w:numPr>
          <w:ilvl w:val="0"/>
          <w:numId w:val="18"/>
        </w:numPr>
        <w:tabs>
          <w:tab w:val="left" w:pos="720"/>
        </w:tabs>
        <w:spacing w:after="0" w:line="360" w:lineRule="auto"/>
        <w:ind w:left="1440"/>
        <w:rPr>
          <w:rFonts w:ascii="Times New Roman" w:hAnsi="Times New Roman" w:cs="Times New Roman"/>
          <w:sz w:val="28"/>
          <w:szCs w:val="28"/>
        </w:rPr>
      </w:pPr>
      <w:r w:rsidRPr="004822D8">
        <w:rPr>
          <w:rFonts w:ascii="Times New Roman" w:hAnsi="Times New Roman" w:cs="Times New Roman"/>
          <w:sz w:val="28"/>
          <w:szCs w:val="28"/>
        </w:rPr>
        <w:t>Hệ thống tìm kiếm đơn giản, chưa thực hiện được các thao tác tìm kiếm phức tạp.</w:t>
      </w:r>
    </w:p>
    <w:p w14:paraId="27FCCED8" w14:textId="77777777" w:rsidR="008F11D0" w:rsidRPr="004822D8" w:rsidRDefault="008F11D0" w:rsidP="00863652">
      <w:pPr>
        <w:pStyle w:val="ListNumber3"/>
        <w:numPr>
          <w:ilvl w:val="0"/>
          <w:numId w:val="18"/>
        </w:numPr>
        <w:tabs>
          <w:tab w:val="left" w:pos="720"/>
        </w:tabs>
        <w:spacing w:after="0" w:line="360" w:lineRule="auto"/>
        <w:ind w:left="1440"/>
        <w:rPr>
          <w:rFonts w:ascii="Times New Roman" w:hAnsi="Times New Roman" w:cs="Times New Roman"/>
          <w:sz w:val="28"/>
          <w:szCs w:val="28"/>
        </w:rPr>
      </w:pPr>
      <w:r w:rsidRPr="004822D8">
        <w:rPr>
          <w:rFonts w:ascii="Times New Roman" w:hAnsi="Times New Roman" w:cs="Times New Roman"/>
          <w:sz w:val="28"/>
          <w:szCs w:val="28"/>
        </w:rPr>
        <w:t>Chưa giải quyết hết các vấn đề thực tế xảy ra.</w:t>
      </w:r>
    </w:p>
    <w:p w14:paraId="289807B7" w14:textId="77777777" w:rsidR="008F11D0" w:rsidRPr="004822D8" w:rsidRDefault="008F11D0" w:rsidP="00863652">
      <w:pPr>
        <w:pStyle w:val="ListNumber3"/>
        <w:numPr>
          <w:ilvl w:val="0"/>
          <w:numId w:val="18"/>
        </w:numPr>
        <w:tabs>
          <w:tab w:val="left" w:pos="720"/>
        </w:tabs>
        <w:spacing w:after="0" w:line="360" w:lineRule="auto"/>
        <w:ind w:left="1440"/>
        <w:rPr>
          <w:rFonts w:ascii="Times New Roman" w:hAnsi="Times New Roman" w:cs="Times New Roman"/>
          <w:sz w:val="28"/>
          <w:szCs w:val="28"/>
        </w:rPr>
      </w:pPr>
      <w:r w:rsidRPr="004822D8">
        <w:rPr>
          <w:rFonts w:ascii="Times New Roman" w:hAnsi="Times New Roman" w:cs="Times New Roman"/>
          <w:sz w:val="28"/>
          <w:szCs w:val="28"/>
        </w:rPr>
        <w:t>Chưa phát triển chưc năng của người dùng là khách hàng.</w:t>
      </w:r>
    </w:p>
    <w:p w14:paraId="6B6CC9C0" w14:textId="77777777" w:rsidR="008F11D0" w:rsidRPr="004822D8" w:rsidRDefault="008F11D0" w:rsidP="00863652">
      <w:pPr>
        <w:pStyle w:val="Heading2"/>
        <w:numPr>
          <w:ilvl w:val="0"/>
          <w:numId w:val="15"/>
        </w:numPr>
        <w:rPr>
          <w:rFonts w:ascii="Times New Roman" w:hAnsi="Times New Roman" w:cs="Times New Roman"/>
          <w:b/>
          <w:color w:val="auto"/>
          <w:sz w:val="28"/>
          <w:szCs w:val="28"/>
        </w:rPr>
      </w:pPr>
      <w:bookmarkStart w:id="43" w:name="_Toc455753710"/>
      <w:bookmarkStart w:id="44" w:name="_Toc71995256"/>
      <w:r w:rsidRPr="004822D8">
        <w:rPr>
          <w:rFonts w:ascii="Times New Roman" w:hAnsi="Times New Roman" w:cs="Times New Roman"/>
          <w:b/>
          <w:color w:val="auto"/>
          <w:sz w:val="28"/>
          <w:szCs w:val="28"/>
        </w:rPr>
        <w:t>Hướng phát triển.</w:t>
      </w:r>
      <w:bookmarkEnd w:id="43"/>
      <w:bookmarkEnd w:id="44"/>
    </w:p>
    <w:p w14:paraId="4784B586" w14:textId="77777777" w:rsidR="008F11D0" w:rsidRPr="004822D8" w:rsidRDefault="008F11D0" w:rsidP="00863652">
      <w:pPr>
        <w:pStyle w:val="ListParagraph"/>
        <w:numPr>
          <w:ilvl w:val="0"/>
          <w:numId w:val="19"/>
        </w:numPr>
        <w:spacing w:after="0" w:line="360" w:lineRule="auto"/>
        <w:ind w:left="1440"/>
        <w:rPr>
          <w:rFonts w:ascii="Times New Roman" w:hAnsi="Times New Roman" w:cs="Times New Roman"/>
          <w:sz w:val="28"/>
          <w:szCs w:val="28"/>
        </w:rPr>
      </w:pPr>
      <w:r w:rsidRPr="004822D8">
        <w:rPr>
          <w:rFonts w:ascii="Times New Roman" w:hAnsi="Times New Roman" w:cs="Times New Roman"/>
          <w:sz w:val="28"/>
          <w:szCs w:val="28"/>
        </w:rPr>
        <w:t>Tiếp tục phát triển phần mềm để có thể áp dụng vào thực tế.</w:t>
      </w:r>
    </w:p>
    <w:p w14:paraId="4934A960" w14:textId="77777777" w:rsidR="008F11D0" w:rsidRPr="004822D8" w:rsidRDefault="008F11D0" w:rsidP="00863652">
      <w:pPr>
        <w:pStyle w:val="ListParagraph"/>
        <w:numPr>
          <w:ilvl w:val="0"/>
          <w:numId w:val="19"/>
        </w:numPr>
        <w:spacing w:after="0" w:line="360" w:lineRule="auto"/>
        <w:ind w:left="1440"/>
        <w:rPr>
          <w:rFonts w:ascii="Times New Roman" w:hAnsi="Times New Roman" w:cs="Times New Roman"/>
          <w:sz w:val="28"/>
          <w:szCs w:val="28"/>
        </w:rPr>
      </w:pPr>
      <w:r w:rsidRPr="004822D8">
        <w:rPr>
          <w:rFonts w:ascii="Times New Roman" w:hAnsi="Times New Roman" w:cs="Times New Roman"/>
          <w:sz w:val="28"/>
          <w:szCs w:val="28"/>
        </w:rPr>
        <w:t>Phát triển chức năng tra cứu.</w:t>
      </w:r>
    </w:p>
    <w:p w14:paraId="04529D99" w14:textId="77777777" w:rsidR="00106AB4" w:rsidRPr="004822D8" w:rsidRDefault="008F11D0" w:rsidP="00863652">
      <w:pPr>
        <w:pStyle w:val="ListParagraph"/>
        <w:numPr>
          <w:ilvl w:val="0"/>
          <w:numId w:val="19"/>
        </w:numPr>
        <w:ind w:left="1440"/>
        <w:jc w:val="both"/>
        <w:rPr>
          <w:rFonts w:ascii="Times New Roman" w:hAnsi="Times New Roman" w:cs="Times New Roman"/>
          <w:sz w:val="28"/>
          <w:szCs w:val="28"/>
        </w:rPr>
      </w:pPr>
      <w:r w:rsidRPr="004822D8">
        <w:rPr>
          <w:rFonts w:ascii="Times New Roman" w:hAnsi="Times New Roman" w:cs="Times New Roman"/>
          <w:sz w:val="28"/>
          <w:szCs w:val="28"/>
        </w:rPr>
        <w:t>Phát triển thêm các chức năng của người dùng là khách hàng</w:t>
      </w:r>
    </w:p>
    <w:p w14:paraId="7074A243" w14:textId="77777777" w:rsidR="008F11D0" w:rsidRPr="004822D8" w:rsidRDefault="008F09C2" w:rsidP="008F09C2">
      <w:pPr>
        <w:ind w:left="1080"/>
        <w:jc w:val="both"/>
        <w:rPr>
          <w:rFonts w:ascii="Times New Roman" w:hAnsi="Times New Roman" w:cs="Times New Roman"/>
          <w:sz w:val="28"/>
          <w:szCs w:val="28"/>
        </w:rPr>
      </w:pPr>
      <w:r w:rsidRPr="004822D8">
        <w:rPr>
          <w:rFonts w:ascii="Times New Roman" w:hAnsi="Times New Roman" w:cs="Times New Roman"/>
          <w:sz w:val="28"/>
          <w:szCs w:val="28"/>
        </w:rPr>
        <w:br w:type="page"/>
      </w:r>
    </w:p>
    <w:sectPr w:rsidR="008F11D0" w:rsidRPr="004822D8">
      <w:footerReference w:type="default" r:id="rId5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43D0B18" w14:textId="77777777" w:rsidR="00E22953" w:rsidRDefault="00E22953" w:rsidP="008F09C2">
      <w:pPr>
        <w:spacing w:after="0" w:line="240" w:lineRule="auto"/>
      </w:pPr>
      <w:r>
        <w:separator/>
      </w:r>
    </w:p>
  </w:endnote>
  <w:endnote w:type="continuationSeparator" w:id="0">
    <w:p w14:paraId="5C7B9C74" w14:textId="77777777" w:rsidR="00E22953" w:rsidRDefault="00E22953" w:rsidP="008F09C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50054180"/>
      <w:docPartObj>
        <w:docPartGallery w:val="Page Numbers (Bottom of Page)"/>
        <w:docPartUnique/>
      </w:docPartObj>
    </w:sdtPr>
    <w:sdtEndPr>
      <w:rPr>
        <w:noProof/>
      </w:rPr>
    </w:sdtEndPr>
    <w:sdtContent>
      <w:p w14:paraId="488E7982" w14:textId="2E9E96DE" w:rsidR="0053360B" w:rsidRDefault="0053360B">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64A3E08" w14:textId="77777777" w:rsidR="0053360B" w:rsidRDefault="0053360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DCA158E" w14:textId="77777777" w:rsidR="00E22953" w:rsidRDefault="00E22953" w:rsidP="008F09C2">
      <w:pPr>
        <w:spacing w:after="0" w:line="240" w:lineRule="auto"/>
      </w:pPr>
      <w:r>
        <w:separator/>
      </w:r>
    </w:p>
  </w:footnote>
  <w:footnote w:type="continuationSeparator" w:id="0">
    <w:p w14:paraId="2A5201CA" w14:textId="77777777" w:rsidR="00E22953" w:rsidRDefault="00E22953" w:rsidP="008F09C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A21F32"/>
    <w:multiLevelType w:val="multilevel"/>
    <w:tmpl w:val="01F08F16"/>
    <w:lvl w:ilvl="0">
      <w:start w:val="2"/>
      <w:numFmt w:val="decimal"/>
      <w:lvlText w:val="%1"/>
      <w:lvlJc w:val="left"/>
      <w:pPr>
        <w:ind w:left="600" w:hanging="600"/>
      </w:pPr>
      <w:rPr>
        <w:rFonts w:hint="default"/>
      </w:rPr>
    </w:lvl>
    <w:lvl w:ilvl="1">
      <w:start w:val="7"/>
      <w:numFmt w:val="decimal"/>
      <w:lvlText w:val="%1.%2"/>
      <w:lvlJc w:val="left"/>
      <w:pPr>
        <w:ind w:left="600" w:hanging="60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 w15:restartNumberingAfterBreak="0">
    <w:nsid w:val="070753E0"/>
    <w:multiLevelType w:val="hybridMultilevel"/>
    <w:tmpl w:val="14A2EA3C"/>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2" w15:restartNumberingAfterBreak="0">
    <w:nsid w:val="0D1A4F56"/>
    <w:multiLevelType w:val="hybridMultilevel"/>
    <w:tmpl w:val="F7AAD20A"/>
    <w:lvl w:ilvl="0" w:tplc="11C063FC">
      <w:start w:val="1"/>
      <w:numFmt w:val="bullet"/>
      <w:lvlText w:val="-"/>
      <w:lvlJc w:val="left"/>
      <w:pPr>
        <w:ind w:left="1440" w:hanging="360"/>
      </w:pPr>
      <w:rPr>
        <w:rFonts w:ascii="Times New Roman" w:eastAsiaTheme="minorHAnsi" w:hAnsi="Times New Roman" w:cs="Times New Roman"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3" w15:restartNumberingAfterBreak="0">
    <w:nsid w:val="0DEE1744"/>
    <w:multiLevelType w:val="multilevel"/>
    <w:tmpl w:val="636202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DEF4818"/>
    <w:multiLevelType w:val="hybridMultilevel"/>
    <w:tmpl w:val="AA6A4C2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 w15:restartNumberingAfterBreak="0">
    <w:nsid w:val="0FF72DAC"/>
    <w:multiLevelType w:val="multilevel"/>
    <w:tmpl w:val="0FF72DAC"/>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6" w15:restartNumberingAfterBreak="0">
    <w:nsid w:val="1CFE0443"/>
    <w:multiLevelType w:val="hybridMultilevel"/>
    <w:tmpl w:val="700016DC"/>
    <w:lvl w:ilvl="0" w:tplc="0409000B">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7" w15:restartNumberingAfterBreak="0">
    <w:nsid w:val="1D5F7094"/>
    <w:multiLevelType w:val="hybridMultilevel"/>
    <w:tmpl w:val="D3C4BF6C"/>
    <w:lvl w:ilvl="0" w:tplc="0409000B">
      <w:start w:val="1"/>
      <w:numFmt w:val="bullet"/>
      <w:lvlText w:val=""/>
      <w:lvlJc w:val="left"/>
      <w:pPr>
        <w:ind w:left="2880" w:hanging="360"/>
      </w:pPr>
      <w:rPr>
        <w:rFonts w:ascii="Wingdings" w:hAnsi="Wingdings" w:hint="default"/>
      </w:rPr>
    </w:lvl>
    <w:lvl w:ilvl="1" w:tplc="0409000B">
      <w:start w:val="1"/>
      <w:numFmt w:val="bullet"/>
      <w:lvlText w:val=""/>
      <w:lvlJc w:val="left"/>
      <w:pPr>
        <w:ind w:left="3600" w:hanging="360"/>
      </w:pPr>
      <w:rPr>
        <w:rFonts w:ascii="Wingdings" w:hAnsi="Wingdings"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8" w15:restartNumberingAfterBreak="0">
    <w:nsid w:val="24D10EDD"/>
    <w:multiLevelType w:val="hybridMultilevel"/>
    <w:tmpl w:val="E42C292E"/>
    <w:lvl w:ilvl="0" w:tplc="0409000B">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9" w15:restartNumberingAfterBreak="0">
    <w:nsid w:val="2ABB0874"/>
    <w:multiLevelType w:val="hybridMultilevel"/>
    <w:tmpl w:val="A214403C"/>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BE831DA"/>
    <w:multiLevelType w:val="hybridMultilevel"/>
    <w:tmpl w:val="E45A150C"/>
    <w:lvl w:ilvl="0" w:tplc="70FCF998">
      <w:start w:val="1"/>
      <w:numFmt w:val="decimal"/>
      <w:lvlText w:val="2.%1."/>
      <w:lvlJc w:val="right"/>
      <w:pPr>
        <w:ind w:left="1429" w:hanging="360"/>
      </w:pPr>
      <w:rPr>
        <w:rFonts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1" w15:restartNumberingAfterBreak="0">
    <w:nsid w:val="34C05816"/>
    <w:multiLevelType w:val="multilevel"/>
    <w:tmpl w:val="18D29C18"/>
    <w:lvl w:ilvl="0">
      <w:start w:val="1"/>
      <w:numFmt w:val="decimal"/>
      <w:lvlText w:val="%1."/>
      <w:lvlJc w:val="left"/>
      <w:pPr>
        <w:ind w:left="720" w:hanging="360"/>
      </w:pPr>
      <w:rPr>
        <w:rFonts w:hint="default"/>
        <w:b/>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 w15:restartNumberingAfterBreak="0">
    <w:nsid w:val="3871137C"/>
    <w:multiLevelType w:val="hybridMultilevel"/>
    <w:tmpl w:val="0390F286"/>
    <w:lvl w:ilvl="0" w:tplc="8F8ECFBE">
      <w:start w:val="1"/>
      <w:numFmt w:val="bullet"/>
      <w:pStyle w:val="ListNumber3"/>
      <w:lvlText w:val="-"/>
      <w:lvlJc w:val="left"/>
      <w:pPr>
        <w:ind w:left="1080" w:hanging="360"/>
      </w:pPr>
      <w:rPr>
        <w:rFonts w:ascii="Times New Roman" w:eastAsiaTheme="minorHAns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13" w15:restartNumberingAfterBreak="0">
    <w:nsid w:val="3B422531"/>
    <w:multiLevelType w:val="multilevel"/>
    <w:tmpl w:val="1AB626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B6E2875"/>
    <w:multiLevelType w:val="multilevel"/>
    <w:tmpl w:val="B1A48020"/>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3EFD2477"/>
    <w:multiLevelType w:val="hybridMultilevel"/>
    <w:tmpl w:val="3E522CA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6" w15:restartNumberingAfterBreak="0">
    <w:nsid w:val="419F20BF"/>
    <w:multiLevelType w:val="multilevel"/>
    <w:tmpl w:val="D662E6D6"/>
    <w:lvl w:ilvl="0">
      <w:start w:val="2"/>
      <w:numFmt w:val="decimal"/>
      <w:lvlText w:val="%1"/>
      <w:lvlJc w:val="left"/>
      <w:pPr>
        <w:ind w:left="375" w:hanging="375"/>
      </w:pPr>
      <w:rPr>
        <w:rFonts w:hint="default"/>
      </w:rPr>
    </w:lvl>
    <w:lvl w:ilvl="1">
      <w:start w:val="4"/>
      <w:numFmt w:val="decimal"/>
      <w:lvlText w:val="%1.%2"/>
      <w:lvlJc w:val="left"/>
      <w:pPr>
        <w:ind w:left="540" w:hanging="375"/>
      </w:pPr>
      <w:rPr>
        <w:rFonts w:hint="default"/>
      </w:rPr>
    </w:lvl>
    <w:lvl w:ilvl="2">
      <w:start w:val="1"/>
      <w:numFmt w:val="decimal"/>
      <w:lvlText w:val="%1.%2.%3"/>
      <w:lvlJc w:val="left"/>
      <w:pPr>
        <w:ind w:left="1050" w:hanging="720"/>
      </w:pPr>
      <w:rPr>
        <w:rFonts w:hint="default"/>
      </w:rPr>
    </w:lvl>
    <w:lvl w:ilvl="3">
      <w:start w:val="1"/>
      <w:numFmt w:val="decimal"/>
      <w:lvlText w:val="%1.%2.%3.%4"/>
      <w:lvlJc w:val="left"/>
      <w:pPr>
        <w:ind w:left="1215" w:hanging="720"/>
      </w:pPr>
      <w:rPr>
        <w:rFonts w:hint="default"/>
      </w:rPr>
    </w:lvl>
    <w:lvl w:ilvl="4">
      <w:start w:val="1"/>
      <w:numFmt w:val="decimal"/>
      <w:lvlText w:val="%1.%2.%3.%4.%5"/>
      <w:lvlJc w:val="left"/>
      <w:pPr>
        <w:ind w:left="1740" w:hanging="1080"/>
      </w:pPr>
      <w:rPr>
        <w:rFonts w:hint="default"/>
      </w:rPr>
    </w:lvl>
    <w:lvl w:ilvl="5">
      <w:start w:val="1"/>
      <w:numFmt w:val="decimal"/>
      <w:lvlText w:val="%1.%2.%3.%4.%5.%6"/>
      <w:lvlJc w:val="left"/>
      <w:pPr>
        <w:ind w:left="1905" w:hanging="1080"/>
      </w:pPr>
      <w:rPr>
        <w:rFonts w:hint="default"/>
      </w:rPr>
    </w:lvl>
    <w:lvl w:ilvl="6">
      <w:start w:val="1"/>
      <w:numFmt w:val="decimal"/>
      <w:lvlText w:val="%1.%2.%3.%4.%5.%6.%7"/>
      <w:lvlJc w:val="left"/>
      <w:pPr>
        <w:ind w:left="2430" w:hanging="1440"/>
      </w:pPr>
      <w:rPr>
        <w:rFonts w:hint="default"/>
      </w:rPr>
    </w:lvl>
    <w:lvl w:ilvl="7">
      <w:start w:val="1"/>
      <w:numFmt w:val="decimal"/>
      <w:lvlText w:val="%1.%2.%3.%4.%5.%6.%7.%8"/>
      <w:lvlJc w:val="left"/>
      <w:pPr>
        <w:ind w:left="2595" w:hanging="1440"/>
      </w:pPr>
      <w:rPr>
        <w:rFonts w:hint="default"/>
      </w:rPr>
    </w:lvl>
    <w:lvl w:ilvl="8">
      <w:start w:val="1"/>
      <w:numFmt w:val="decimal"/>
      <w:lvlText w:val="%1.%2.%3.%4.%5.%6.%7.%8.%9"/>
      <w:lvlJc w:val="left"/>
      <w:pPr>
        <w:ind w:left="2760" w:hanging="1440"/>
      </w:pPr>
      <w:rPr>
        <w:rFonts w:hint="default"/>
      </w:rPr>
    </w:lvl>
  </w:abstractNum>
  <w:abstractNum w:abstractNumId="17" w15:restartNumberingAfterBreak="0">
    <w:nsid w:val="41C2673E"/>
    <w:multiLevelType w:val="hybridMultilevel"/>
    <w:tmpl w:val="966647EC"/>
    <w:lvl w:ilvl="0" w:tplc="EF0C4A02">
      <w:start w:val="1"/>
      <w:numFmt w:val="decimal"/>
      <w:lvlText w:val="%1."/>
      <w:lvlJc w:val="left"/>
      <w:pPr>
        <w:ind w:left="502" w:hanging="360"/>
      </w:pPr>
      <w:rPr>
        <w:rFonts w:hint="default"/>
      </w:rPr>
    </w:lvl>
    <w:lvl w:ilvl="1" w:tplc="04090019">
      <w:start w:val="1"/>
      <w:numFmt w:val="lowerLetter"/>
      <w:lvlText w:val="%2."/>
      <w:lvlJc w:val="left"/>
      <w:pPr>
        <w:ind w:left="927" w:hanging="360"/>
      </w:pPr>
    </w:lvl>
    <w:lvl w:ilvl="2" w:tplc="0409001B">
      <w:start w:val="1"/>
      <w:numFmt w:val="lowerRoman"/>
      <w:lvlText w:val="%3."/>
      <w:lvlJc w:val="right"/>
      <w:pPr>
        <w:ind w:left="1314" w:hanging="180"/>
      </w:pPr>
    </w:lvl>
    <w:lvl w:ilvl="3" w:tplc="0409000F" w:tentative="1">
      <w:start w:val="1"/>
      <w:numFmt w:val="decimal"/>
      <w:lvlText w:val="%4."/>
      <w:lvlJc w:val="left"/>
      <w:pPr>
        <w:ind w:left="3370" w:hanging="360"/>
      </w:pPr>
    </w:lvl>
    <w:lvl w:ilvl="4" w:tplc="04090019" w:tentative="1">
      <w:start w:val="1"/>
      <w:numFmt w:val="lowerLetter"/>
      <w:lvlText w:val="%5."/>
      <w:lvlJc w:val="left"/>
      <w:pPr>
        <w:ind w:left="4090" w:hanging="360"/>
      </w:pPr>
    </w:lvl>
    <w:lvl w:ilvl="5" w:tplc="0409001B" w:tentative="1">
      <w:start w:val="1"/>
      <w:numFmt w:val="lowerRoman"/>
      <w:lvlText w:val="%6."/>
      <w:lvlJc w:val="right"/>
      <w:pPr>
        <w:ind w:left="4810" w:hanging="180"/>
      </w:pPr>
    </w:lvl>
    <w:lvl w:ilvl="6" w:tplc="0409000F" w:tentative="1">
      <w:start w:val="1"/>
      <w:numFmt w:val="decimal"/>
      <w:lvlText w:val="%7."/>
      <w:lvlJc w:val="left"/>
      <w:pPr>
        <w:ind w:left="5530" w:hanging="360"/>
      </w:pPr>
    </w:lvl>
    <w:lvl w:ilvl="7" w:tplc="04090019" w:tentative="1">
      <w:start w:val="1"/>
      <w:numFmt w:val="lowerLetter"/>
      <w:lvlText w:val="%8."/>
      <w:lvlJc w:val="left"/>
      <w:pPr>
        <w:ind w:left="6250" w:hanging="360"/>
      </w:pPr>
    </w:lvl>
    <w:lvl w:ilvl="8" w:tplc="0409001B" w:tentative="1">
      <w:start w:val="1"/>
      <w:numFmt w:val="lowerRoman"/>
      <w:lvlText w:val="%9."/>
      <w:lvlJc w:val="right"/>
      <w:pPr>
        <w:ind w:left="6970" w:hanging="180"/>
      </w:pPr>
    </w:lvl>
  </w:abstractNum>
  <w:abstractNum w:abstractNumId="18" w15:restartNumberingAfterBreak="0">
    <w:nsid w:val="47E73A84"/>
    <w:multiLevelType w:val="multilevel"/>
    <w:tmpl w:val="4110928E"/>
    <w:lvl w:ilvl="0">
      <w:start w:val="2"/>
      <w:numFmt w:val="decimal"/>
      <w:lvlText w:val="%1"/>
      <w:lvlJc w:val="left"/>
      <w:pPr>
        <w:ind w:left="375" w:hanging="375"/>
      </w:pPr>
      <w:rPr>
        <w:rFonts w:ascii="Times New Roman" w:hAnsi="Times New Roman" w:cs="Times New Roman" w:hint="default"/>
        <w:b/>
        <w:sz w:val="28"/>
      </w:rPr>
    </w:lvl>
    <w:lvl w:ilvl="1">
      <w:start w:val="5"/>
      <w:numFmt w:val="decimal"/>
      <w:lvlText w:val="%1.%2"/>
      <w:lvlJc w:val="left"/>
      <w:pPr>
        <w:ind w:left="375" w:hanging="375"/>
      </w:pPr>
      <w:rPr>
        <w:rFonts w:ascii="Times New Roman" w:hAnsi="Times New Roman" w:cs="Times New Roman" w:hint="default"/>
        <w:b/>
        <w:sz w:val="28"/>
      </w:rPr>
    </w:lvl>
    <w:lvl w:ilvl="2">
      <w:start w:val="1"/>
      <w:numFmt w:val="decimal"/>
      <w:lvlText w:val="%1.%2.%3"/>
      <w:lvlJc w:val="left"/>
      <w:pPr>
        <w:ind w:left="720" w:hanging="720"/>
      </w:pPr>
      <w:rPr>
        <w:rFonts w:ascii="Times New Roman" w:hAnsi="Times New Roman" w:cs="Times New Roman" w:hint="default"/>
        <w:b/>
        <w:sz w:val="28"/>
      </w:rPr>
    </w:lvl>
    <w:lvl w:ilvl="3">
      <w:start w:val="1"/>
      <w:numFmt w:val="decimal"/>
      <w:lvlText w:val="%1.%2.%3.%4"/>
      <w:lvlJc w:val="left"/>
      <w:pPr>
        <w:ind w:left="1080" w:hanging="1080"/>
      </w:pPr>
      <w:rPr>
        <w:rFonts w:ascii="Times New Roman" w:hAnsi="Times New Roman" w:cs="Times New Roman" w:hint="default"/>
        <w:b/>
        <w:sz w:val="28"/>
      </w:rPr>
    </w:lvl>
    <w:lvl w:ilvl="4">
      <w:start w:val="1"/>
      <w:numFmt w:val="decimal"/>
      <w:lvlText w:val="%1.%2.%3.%4.%5"/>
      <w:lvlJc w:val="left"/>
      <w:pPr>
        <w:ind w:left="1080" w:hanging="1080"/>
      </w:pPr>
      <w:rPr>
        <w:rFonts w:ascii="Times New Roman" w:hAnsi="Times New Roman" w:cs="Times New Roman" w:hint="default"/>
        <w:b/>
        <w:sz w:val="28"/>
      </w:rPr>
    </w:lvl>
    <w:lvl w:ilvl="5">
      <w:start w:val="1"/>
      <w:numFmt w:val="decimal"/>
      <w:lvlText w:val="%1.%2.%3.%4.%5.%6"/>
      <w:lvlJc w:val="left"/>
      <w:pPr>
        <w:ind w:left="1440" w:hanging="1440"/>
      </w:pPr>
      <w:rPr>
        <w:rFonts w:ascii="Times New Roman" w:hAnsi="Times New Roman" w:cs="Times New Roman" w:hint="default"/>
        <w:b/>
        <w:sz w:val="28"/>
      </w:rPr>
    </w:lvl>
    <w:lvl w:ilvl="6">
      <w:start w:val="1"/>
      <w:numFmt w:val="decimal"/>
      <w:lvlText w:val="%1.%2.%3.%4.%5.%6.%7"/>
      <w:lvlJc w:val="left"/>
      <w:pPr>
        <w:ind w:left="1440" w:hanging="1440"/>
      </w:pPr>
      <w:rPr>
        <w:rFonts w:ascii="Times New Roman" w:hAnsi="Times New Roman" w:cs="Times New Roman" w:hint="default"/>
        <w:b/>
        <w:sz w:val="28"/>
      </w:rPr>
    </w:lvl>
    <w:lvl w:ilvl="7">
      <w:start w:val="1"/>
      <w:numFmt w:val="decimal"/>
      <w:lvlText w:val="%1.%2.%3.%4.%5.%6.%7.%8"/>
      <w:lvlJc w:val="left"/>
      <w:pPr>
        <w:ind w:left="1800" w:hanging="1800"/>
      </w:pPr>
      <w:rPr>
        <w:rFonts w:ascii="Times New Roman" w:hAnsi="Times New Roman" w:cs="Times New Roman" w:hint="default"/>
        <w:b/>
        <w:sz w:val="28"/>
      </w:rPr>
    </w:lvl>
    <w:lvl w:ilvl="8">
      <w:start w:val="1"/>
      <w:numFmt w:val="decimal"/>
      <w:lvlText w:val="%1.%2.%3.%4.%5.%6.%7.%8.%9"/>
      <w:lvlJc w:val="left"/>
      <w:pPr>
        <w:ind w:left="2160" w:hanging="2160"/>
      </w:pPr>
      <w:rPr>
        <w:rFonts w:ascii="Times New Roman" w:hAnsi="Times New Roman" w:cs="Times New Roman" w:hint="default"/>
        <w:b/>
        <w:sz w:val="28"/>
      </w:rPr>
    </w:lvl>
  </w:abstractNum>
  <w:abstractNum w:abstractNumId="19" w15:restartNumberingAfterBreak="0">
    <w:nsid w:val="49197C5B"/>
    <w:multiLevelType w:val="hybridMultilevel"/>
    <w:tmpl w:val="16DECB66"/>
    <w:lvl w:ilvl="0" w:tplc="5240D014">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0" w15:restartNumberingAfterBreak="0">
    <w:nsid w:val="493B191C"/>
    <w:multiLevelType w:val="multilevel"/>
    <w:tmpl w:val="493B191C"/>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1" w15:restartNumberingAfterBreak="0">
    <w:nsid w:val="4D84121E"/>
    <w:multiLevelType w:val="multilevel"/>
    <w:tmpl w:val="5C3831FC"/>
    <w:lvl w:ilvl="0">
      <w:start w:val="2"/>
      <w:numFmt w:val="decimal"/>
      <w:lvlText w:val="%1"/>
      <w:lvlJc w:val="left"/>
      <w:pPr>
        <w:ind w:left="375" w:hanging="375"/>
      </w:pPr>
      <w:rPr>
        <w:rFonts w:hint="default"/>
      </w:rPr>
    </w:lvl>
    <w:lvl w:ilvl="1">
      <w:start w:val="5"/>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2" w15:restartNumberingAfterBreak="0">
    <w:nsid w:val="5418720C"/>
    <w:multiLevelType w:val="hybridMultilevel"/>
    <w:tmpl w:val="39DC2C80"/>
    <w:lvl w:ilvl="0" w:tplc="77325E7C">
      <w:start w:val="2"/>
      <w:numFmt w:val="bullet"/>
      <w:lvlText w:val="-"/>
      <w:lvlJc w:val="left"/>
      <w:pPr>
        <w:ind w:left="900" w:hanging="360"/>
      </w:pPr>
      <w:rPr>
        <w:rFonts w:ascii="Times New Roman" w:eastAsiaTheme="minorHAnsi" w:hAnsi="Times New Roman" w:cs="Times New Roman" w:hint="default"/>
        <w:b w:val="0"/>
        <w:i w:val="0"/>
        <w:sz w:val="22"/>
      </w:rPr>
    </w:lvl>
    <w:lvl w:ilvl="1" w:tplc="04090003">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23" w15:restartNumberingAfterBreak="0">
    <w:nsid w:val="54A87BCD"/>
    <w:multiLevelType w:val="multilevel"/>
    <w:tmpl w:val="8AE636AE"/>
    <w:lvl w:ilvl="0">
      <w:start w:val="2"/>
      <w:numFmt w:val="decimal"/>
      <w:lvlText w:val="%1"/>
      <w:lvlJc w:val="left"/>
      <w:pPr>
        <w:ind w:left="600" w:hanging="600"/>
      </w:pPr>
      <w:rPr>
        <w:rFonts w:hint="default"/>
      </w:rPr>
    </w:lvl>
    <w:lvl w:ilvl="1">
      <w:start w:val="6"/>
      <w:numFmt w:val="decimal"/>
      <w:lvlText w:val="%1.%2"/>
      <w:lvlJc w:val="left"/>
      <w:pPr>
        <w:ind w:left="600" w:hanging="60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4" w15:restartNumberingAfterBreak="0">
    <w:nsid w:val="56490021"/>
    <w:multiLevelType w:val="hybridMultilevel"/>
    <w:tmpl w:val="89D63F5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7F479D6"/>
    <w:multiLevelType w:val="hybridMultilevel"/>
    <w:tmpl w:val="04B87B04"/>
    <w:lvl w:ilvl="0" w:tplc="04090005">
      <w:start w:val="1"/>
      <w:numFmt w:val="bullet"/>
      <w:lvlText w:val=""/>
      <w:lvlJc w:val="left"/>
      <w:pPr>
        <w:ind w:left="1077" w:hanging="360"/>
      </w:pPr>
      <w:rPr>
        <w:rFonts w:ascii="Wingdings" w:hAnsi="Wingdings" w:hint="default"/>
      </w:rPr>
    </w:lvl>
    <w:lvl w:ilvl="1" w:tplc="0409000B">
      <w:start w:val="1"/>
      <w:numFmt w:val="bullet"/>
      <w:lvlText w:val=""/>
      <w:lvlJc w:val="left"/>
      <w:pPr>
        <w:ind w:left="126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3237" w:hanging="360"/>
      </w:pPr>
      <w:rPr>
        <w:rFonts w:ascii="Symbol" w:hAnsi="Symbol" w:hint="default"/>
      </w:rPr>
    </w:lvl>
    <w:lvl w:ilvl="4" w:tplc="04090003">
      <w:start w:val="1"/>
      <w:numFmt w:val="bullet"/>
      <w:lvlText w:val="o"/>
      <w:lvlJc w:val="left"/>
      <w:pPr>
        <w:ind w:left="3957" w:hanging="360"/>
      </w:pPr>
      <w:rPr>
        <w:rFonts w:ascii="Courier New" w:hAnsi="Courier New" w:cs="Courier New" w:hint="default"/>
      </w:rPr>
    </w:lvl>
    <w:lvl w:ilvl="5" w:tplc="04090005">
      <w:start w:val="1"/>
      <w:numFmt w:val="bullet"/>
      <w:lvlText w:val=""/>
      <w:lvlJc w:val="left"/>
      <w:pPr>
        <w:ind w:left="4677" w:hanging="360"/>
      </w:pPr>
      <w:rPr>
        <w:rFonts w:ascii="Wingdings" w:hAnsi="Wingdings" w:hint="default"/>
      </w:rPr>
    </w:lvl>
    <w:lvl w:ilvl="6" w:tplc="04090001">
      <w:start w:val="1"/>
      <w:numFmt w:val="bullet"/>
      <w:lvlText w:val=""/>
      <w:lvlJc w:val="left"/>
      <w:pPr>
        <w:ind w:left="5397" w:hanging="360"/>
      </w:pPr>
      <w:rPr>
        <w:rFonts w:ascii="Symbol" w:hAnsi="Symbol" w:hint="default"/>
      </w:rPr>
    </w:lvl>
    <w:lvl w:ilvl="7" w:tplc="04090003">
      <w:start w:val="1"/>
      <w:numFmt w:val="bullet"/>
      <w:lvlText w:val="o"/>
      <w:lvlJc w:val="left"/>
      <w:pPr>
        <w:ind w:left="6117" w:hanging="360"/>
      </w:pPr>
      <w:rPr>
        <w:rFonts w:ascii="Courier New" w:hAnsi="Courier New" w:cs="Courier New" w:hint="default"/>
      </w:rPr>
    </w:lvl>
    <w:lvl w:ilvl="8" w:tplc="04090005">
      <w:start w:val="1"/>
      <w:numFmt w:val="bullet"/>
      <w:lvlText w:val=""/>
      <w:lvlJc w:val="left"/>
      <w:pPr>
        <w:ind w:left="6837" w:hanging="360"/>
      </w:pPr>
      <w:rPr>
        <w:rFonts w:ascii="Wingdings" w:hAnsi="Wingdings" w:hint="default"/>
      </w:rPr>
    </w:lvl>
  </w:abstractNum>
  <w:abstractNum w:abstractNumId="26" w15:restartNumberingAfterBreak="0">
    <w:nsid w:val="5A937F7E"/>
    <w:multiLevelType w:val="hybridMultilevel"/>
    <w:tmpl w:val="9F9A4B6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7" w15:restartNumberingAfterBreak="0">
    <w:nsid w:val="5B5D5112"/>
    <w:multiLevelType w:val="multilevel"/>
    <w:tmpl w:val="D9BA50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C445905"/>
    <w:multiLevelType w:val="hybridMultilevel"/>
    <w:tmpl w:val="E8E2A7A0"/>
    <w:lvl w:ilvl="0" w:tplc="F9085954">
      <w:start w:val="1"/>
      <w:numFmt w:val="decimal"/>
      <w:lvlText w:val="3.3.%1."/>
      <w:lvlJc w:val="right"/>
      <w:pPr>
        <w:ind w:left="785" w:hanging="360"/>
      </w:pPr>
      <w:rPr>
        <w:rFonts w:hint="default"/>
      </w:rPr>
    </w:lvl>
    <w:lvl w:ilvl="1" w:tplc="04090019" w:tentative="1">
      <w:start w:val="1"/>
      <w:numFmt w:val="lowerLetter"/>
      <w:lvlText w:val="%2."/>
      <w:lvlJc w:val="left"/>
      <w:pPr>
        <w:ind w:left="1505" w:hanging="360"/>
      </w:pPr>
    </w:lvl>
    <w:lvl w:ilvl="2" w:tplc="0409001B" w:tentative="1">
      <w:start w:val="1"/>
      <w:numFmt w:val="lowerRoman"/>
      <w:lvlText w:val="%3."/>
      <w:lvlJc w:val="right"/>
      <w:pPr>
        <w:ind w:left="2225" w:hanging="180"/>
      </w:pPr>
    </w:lvl>
    <w:lvl w:ilvl="3" w:tplc="0409000F" w:tentative="1">
      <w:start w:val="1"/>
      <w:numFmt w:val="decimal"/>
      <w:lvlText w:val="%4."/>
      <w:lvlJc w:val="left"/>
      <w:pPr>
        <w:ind w:left="2945" w:hanging="360"/>
      </w:pPr>
    </w:lvl>
    <w:lvl w:ilvl="4" w:tplc="04090019" w:tentative="1">
      <w:start w:val="1"/>
      <w:numFmt w:val="lowerLetter"/>
      <w:lvlText w:val="%5."/>
      <w:lvlJc w:val="left"/>
      <w:pPr>
        <w:ind w:left="3665" w:hanging="360"/>
      </w:pPr>
    </w:lvl>
    <w:lvl w:ilvl="5" w:tplc="0409001B" w:tentative="1">
      <w:start w:val="1"/>
      <w:numFmt w:val="lowerRoman"/>
      <w:lvlText w:val="%6."/>
      <w:lvlJc w:val="right"/>
      <w:pPr>
        <w:ind w:left="4385" w:hanging="180"/>
      </w:pPr>
    </w:lvl>
    <w:lvl w:ilvl="6" w:tplc="0409000F" w:tentative="1">
      <w:start w:val="1"/>
      <w:numFmt w:val="decimal"/>
      <w:lvlText w:val="%7."/>
      <w:lvlJc w:val="left"/>
      <w:pPr>
        <w:ind w:left="5105" w:hanging="360"/>
      </w:pPr>
    </w:lvl>
    <w:lvl w:ilvl="7" w:tplc="04090019" w:tentative="1">
      <w:start w:val="1"/>
      <w:numFmt w:val="lowerLetter"/>
      <w:lvlText w:val="%8."/>
      <w:lvlJc w:val="left"/>
      <w:pPr>
        <w:ind w:left="5825" w:hanging="360"/>
      </w:pPr>
    </w:lvl>
    <w:lvl w:ilvl="8" w:tplc="0409001B" w:tentative="1">
      <w:start w:val="1"/>
      <w:numFmt w:val="lowerRoman"/>
      <w:lvlText w:val="%9."/>
      <w:lvlJc w:val="right"/>
      <w:pPr>
        <w:ind w:left="6545" w:hanging="180"/>
      </w:pPr>
    </w:lvl>
  </w:abstractNum>
  <w:abstractNum w:abstractNumId="29" w15:restartNumberingAfterBreak="0">
    <w:nsid w:val="5D926157"/>
    <w:multiLevelType w:val="hybridMultilevel"/>
    <w:tmpl w:val="0D6A0538"/>
    <w:lvl w:ilvl="0" w:tplc="3B10645C">
      <w:start w:val="1"/>
      <w:numFmt w:val="decimal"/>
      <w:lvlText w:val="3.5.%1."/>
      <w:lvlJc w:val="right"/>
      <w:pPr>
        <w:ind w:left="785" w:hanging="360"/>
      </w:pPr>
      <w:rPr>
        <w:rFonts w:hint="default"/>
      </w:rPr>
    </w:lvl>
    <w:lvl w:ilvl="1" w:tplc="04090019" w:tentative="1">
      <w:start w:val="1"/>
      <w:numFmt w:val="lowerLetter"/>
      <w:lvlText w:val="%2."/>
      <w:lvlJc w:val="left"/>
      <w:pPr>
        <w:ind w:left="1865" w:hanging="360"/>
      </w:pPr>
    </w:lvl>
    <w:lvl w:ilvl="2" w:tplc="0409001B" w:tentative="1">
      <w:start w:val="1"/>
      <w:numFmt w:val="lowerRoman"/>
      <w:lvlText w:val="%3."/>
      <w:lvlJc w:val="right"/>
      <w:pPr>
        <w:ind w:left="2585" w:hanging="180"/>
      </w:pPr>
    </w:lvl>
    <w:lvl w:ilvl="3" w:tplc="0409000F" w:tentative="1">
      <w:start w:val="1"/>
      <w:numFmt w:val="decimal"/>
      <w:lvlText w:val="%4."/>
      <w:lvlJc w:val="left"/>
      <w:pPr>
        <w:ind w:left="3305" w:hanging="360"/>
      </w:pPr>
    </w:lvl>
    <w:lvl w:ilvl="4" w:tplc="04090019" w:tentative="1">
      <w:start w:val="1"/>
      <w:numFmt w:val="lowerLetter"/>
      <w:lvlText w:val="%5."/>
      <w:lvlJc w:val="left"/>
      <w:pPr>
        <w:ind w:left="4025" w:hanging="360"/>
      </w:pPr>
    </w:lvl>
    <w:lvl w:ilvl="5" w:tplc="0409001B" w:tentative="1">
      <w:start w:val="1"/>
      <w:numFmt w:val="lowerRoman"/>
      <w:lvlText w:val="%6."/>
      <w:lvlJc w:val="right"/>
      <w:pPr>
        <w:ind w:left="4745" w:hanging="180"/>
      </w:pPr>
    </w:lvl>
    <w:lvl w:ilvl="6" w:tplc="0409000F" w:tentative="1">
      <w:start w:val="1"/>
      <w:numFmt w:val="decimal"/>
      <w:lvlText w:val="%7."/>
      <w:lvlJc w:val="left"/>
      <w:pPr>
        <w:ind w:left="5465" w:hanging="360"/>
      </w:pPr>
    </w:lvl>
    <w:lvl w:ilvl="7" w:tplc="04090019" w:tentative="1">
      <w:start w:val="1"/>
      <w:numFmt w:val="lowerLetter"/>
      <w:lvlText w:val="%8."/>
      <w:lvlJc w:val="left"/>
      <w:pPr>
        <w:ind w:left="6185" w:hanging="360"/>
      </w:pPr>
    </w:lvl>
    <w:lvl w:ilvl="8" w:tplc="0409001B" w:tentative="1">
      <w:start w:val="1"/>
      <w:numFmt w:val="lowerRoman"/>
      <w:lvlText w:val="%9."/>
      <w:lvlJc w:val="right"/>
      <w:pPr>
        <w:ind w:left="6905" w:hanging="180"/>
      </w:pPr>
    </w:lvl>
  </w:abstractNum>
  <w:abstractNum w:abstractNumId="30" w15:restartNumberingAfterBreak="0">
    <w:nsid w:val="5E0B113B"/>
    <w:multiLevelType w:val="hybridMultilevel"/>
    <w:tmpl w:val="B7DABB44"/>
    <w:lvl w:ilvl="0" w:tplc="7DE65B3E">
      <w:start w:val="1"/>
      <w:numFmt w:val="decimal"/>
      <w:lvlText w:val="3.%1."/>
      <w:lvlJc w:val="righ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E385200"/>
    <w:multiLevelType w:val="hybridMultilevel"/>
    <w:tmpl w:val="0A3E41A6"/>
    <w:lvl w:ilvl="0" w:tplc="0409000B">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32" w15:restartNumberingAfterBreak="0">
    <w:nsid w:val="5E8B4174"/>
    <w:multiLevelType w:val="multilevel"/>
    <w:tmpl w:val="8B4C89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EE011B3"/>
    <w:multiLevelType w:val="hybridMultilevel"/>
    <w:tmpl w:val="65FC1358"/>
    <w:lvl w:ilvl="0" w:tplc="0409000B">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34" w15:restartNumberingAfterBreak="0">
    <w:nsid w:val="60847772"/>
    <w:multiLevelType w:val="hybridMultilevel"/>
    <w:tmpl w:val="7B48FED0"/>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start w:val="1"/>
      <w:numFmt w:val="bullet"/>
      <w:lvlText w:val=""/>
      <w:lvlJc w:val="left"/>
      <w:pPr>
        <w:ind w:left="4320" w:hanging="360"/>
      </w:pPr>
      <w:rPr>
        <w:rFonts w:ascii="Symbol" w:hAnsi="Symbol" w:hint="default"/>
      </w:rPr>
    </w:lvl>
    <w:lvl w:ilvl="4" w:tplc="04090003">
      <w:start w:val="1"/>
      <w:numFmt w:val="bullet"/>
      <w:lvlText w:val="o"/>
      <w:lvlJc w:val="left"/>
      <w:pPr>
        <w:ind w:left="5040" w:hanging="360"/>
      </w:pPr>
      <w:rPr>
        <w:rFonts w:ascii="Courier New" w:hAnsi="Courier New" w:cs="Courier New" w:hint="default"/>
      </w:rPr>
    </w:lvl>
    <w:lvl w:ilvl="5" w:tplc="04090005">
      <w:start w:val="1"/>
      <w:numFmt w:val="bullet"/>
      <w:lvlText w:val=""/>
      <w:lvlJc w:val="left"/>
      <w:pPr>
        <w:ind w:left="5760" w:hanging="360"/>
      </w:pPr>
      <w:rPr>
        <w:rFonts w:ascii="Wingdings" w:hAnsi="Wingdings" w:hint="default"/>
      </w:rPr>
    </w:lvl>
    <w:lvl w:ilvl="6" w:tplc="04090001">
      <w:start w:val="1"/>
      <w:numFmt w:val="bullet"/>
      <w:lvlText w:val=""/>
      <w:lvlJc w:val="left"/>
      <w:pPr>
        <w:ind w:left="6480" w:hanging="360"/>
      </w:pPr>
      <w:rPr>
        <w:rFonts w:ascii="Symbol" w:hAnsi="Symbol" w:hint="default"/>
      </w:rPr>
    </w:lvl>
    <w:lvl w:ilvl="7" w:tplc="04090003">
      <w:start w:val="1"/>
      <w:numFmt w:val="bullet"/>
      <w:lvlText w:val="o"/>
      <w:lvlJc w:val="left"/>
      <w:pPr>
        <w:ind w:left="7200" w:hanging="360"/>
      </w:pPr>
      <w:rPr>
        <w:rFonts w:ascii="Courier New" w:hAnsi="Courier New" w:cs="Courier New" w:hint="default"/>
      </w:rPr>
    </w:lvl>
    <w:lvl w:ilvl="8" w:tplc="04090005">
      <w:start w:val="1"/>
      <w:numFmt w:val="bullet"/>
      <w:lvlText w:val=""/>
      <w:lvlJc w:val="left"/>
      <w:pPr>
        <w:ind w:left="7920" w:hanging="360"/>
      </w:pPr>
      <w:rPr>
        <w:rFonts w:ascii="Wingdings" w:hAnsi="Wingdings" w:hint="default"/>
      </w:rPr>
    </w:lvl>
  </w:abstractNum>
  <w:abstractNum w:abstractNumId="35" w15:restartNumberingAfterBreak="0">
    <w:nsid w:val="633C4E7B"/>
    <w:multiLevelType w:val="multilevel"/>
    <w:tmpl w:val="2508FE00"/>
    <w:lvl w:ilvl="0">
      <w:start w:val="2"/>
      <w:numFmt w:val="decimal"/>
      <w:lvlText w:val="%1"/>
      <w:lvlJc w:val="left"/>
      <w:pPr>
        <w:ind w:left="375" w:hanging="375"/>
      </w:pPr>
      <w:rPr>
        <w:rFonts w:hint="default"/>
      </w:rPr>
    </w:lvl>
    <w:lvl w:ilvl="1">
      <w:start w:val="5"/>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6" w15:restartNumberingAfterBreak="0">
    <w:nsid w:val="6353397D"/>
    <w:multiLevelType w:val="hybridMultilevel"/>
    <w:tmpl w:val="B6BCF5EE"/>
    <w:lvl w:ilvl="0" w:tplc="72000314">
      <w:start w:val="1"/>
      <w:numFmt w:val="decimal"/>
      <w:lvlText w:val="3.2.%1."/>
      <w:lvlJc w:val="right"/>
      <w:pPr>
        <w:ind w:left="785" w:hanging="360"/>
      </w:pPr>
      <w:rPr>
        <w:rFonts w:hint="default"/>
      </w:rPr>
    </w:lvl>
    <w:lvl w:ilvl="1" w:tplc="04090019" w:tentative="1">
      <w:start w:val="1"/>
      <w:numFmt w:val="lowerLetter"/>
      <w:lvlText w:val="%2."/>
      <w:lvlJc w:val="left"/>
      <w:pPr>
        <w:ind w:left="1505" w:hanging="360"/>
      </w:pPr>
    </w:lvl>
    <w:lvl w:ilvl="2" w:tplc="0409001B" w:tentative="1">
      <w:start w:val="1"/>
      <w:numFmt w:val="lowerRoman"/>
      <w:lvlText w:val="%3."/>
      <w:lvlJc w:val="right"/>
      <w:pPr>
        <w:ind w:left="2225" w:hanging="180"/>
      </w:pPr>
    </w:lvl>
    <w:lvl w:ilvl="3" w:tplc="0409000F" w:tentative="1">
      <w:start w:val="1"/>
      <w:numFmt w:val="decimal"/>
      <w:lvlText w:val="%4."/>
      <w:lvlJc w:val="left"/>
      <w:pPr>
        <w:ind w:left="2945" w:hanging="360"/>
      </w:pPr>
    </w:lvl>
    <w:lvl w:ilvl="4" w:tplc="04090019" w:tentative="1">
      <w:start w:val="1"/>
      <w:numFmt w:val="lowerLetter"/>
      <w:lvlText w:val="%5."/>
      <w:lvlJc w:val="left"/>
      <w:pPr>
        <w:ind w:left="3665" w:hanging="360"/>
      </w:pPr>
    </w:lvl>
    <w:lvl w:ilvl="5" w:tplc="0409001B" w:tentative="1">
      <w:start w:val="1"/>
      <w:numFmt w:val="lowerRoman"/>
      <w:lvlText w:val="%6."/>
      <w:lvlJc w:val="right"/>
      <w:pPr>
        <w:ind w:left="4385" w:hanging="180"/>
      </w:pPr>
    </w:lvl>
    <w:lvl w:ilvl="6" w:tplc="0409000F" w:tentative="1">
      <w:start w:val="1"/>
      <w:numFmt w:val="decimal"/>
      <w:lvlText w:val="%7."/>
      <w:lvlJc w:val="left"/>
      <w:pPr>
        <w:ind w:left="5105" w:hanging="360"/>
      </w:pPr>
    </w:lvl>
    <w:lvl w:ilvl="7" w:tplc="04090019" w:tentative="1">
      <w:start w:val="1"/>
      <w:numFmt w:val="lowerLetter"/>
      <w:lvlText w:val="%8."/>
      <w:lvlJc w:val="left"/>
      <w:pPr>
        <w:ind w:left="5825" w:hanging="360"/>
      </w:pPr>
    </w:lvl>
    <w:lvl w:ilvl="8" w:tplc="0409001B" w:tentative="1">
      <w:start w:val="1"/>
      <w:numFmt w:val="lowerRoman"/>
      <w:lvlText w:val="%9."/>
      <w:lvlJc w:val="right"/>
      <w:pPr>
        <w:ind w:left="6545" w:hanging="180"/>
      </w:pPr>
    </w:lvl>
  </w:abstractNum>
  <w:abstractNum w:abstractNumId="37" w15:restartNumberingAfterBreak="0">
    <w:nsid w:val="66A5268F"/>
    <w:multiLevelType w:val="multilevel"/>
    <w:tmpl w:val="59581B26"/>
    <w:lvl w:ilvl="0">
      <w:start w:val="1"/>
      <w:numFmt w:val="bullet"/>
      <w:lvlText w:val=""/>
      <w:lvlJc w:val="left"/>
      <w:pPr>
        <w:tabs>
          <w:tab w:val="num" w:pos="720"/>
        </w:tabs>
        <w:ind w:left="720" w:hanging="360"/>
      </w:pPr>
      <w:rPr>
        <w:rFonts w:ascii="Symbol" w:hAnsi="Symbol" w:hint="default"/>
        <w:sz w:val="20"/>
      </w:rPr>
    </w:lvl>
    <w:lvl w:ilvl="1">
      <w:start w:val="7"/>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828115B"/>
    <w:multiLevelType w:val="multilevel"/>
    <w:tmpl w:val="6828115B"/>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9" w15:restartNumberingAfterBreak="0">
    <w:nsid w:val="6AD420F9"/>
    <w:multiLevelType w:val="hybridMultilevel"/>
    <w:tmpl w:val="48D0C57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40" w15:restartNumberingAfterBreak="0">
    <w:nsid w:val="72E17070"/>
    <w:multiLevelType w:val="multilevel"/>
    <w:tmpl w:val="B7026930"/>
    <w:lvl w:ilvl="0">
      <w:start w:val="1"/>
      <w:numFmt w:val="decimal"/>
      <w:lvlText w:val="%1"/>
      <w:lvlJc w:val="left"/>
      <w:pPr>
        <w:ind w:left="360" w:hanging="360"/>
      </w:pPr>
      <w:rPr>
        <w:rFonts w:hint="default"/>
      </w:rPr>
    </w:lvl>
    <w:lvl w:ilvl="1">
      <w:start w:val="1"/>
      <w:numFmt w:val="decimal"/>
      <w:lvlText w:val="%1.%2"/>
      <w:lvlJc w:val="left"/>
      <w:pPr>
        <w:ind w:left="525" w:hanging="360"/>
      </w:pPr>
      <w:rPr>
        <w:rFonts w:hint="default"/>
      </w:rPr>
    </w:lvl>
    <w:lvl w:ilvl="2">
      <w:start w:val="1"/>
      <w:numFmt w:val="decimal"/>
      <w:lvlText w:val="%1.%2.%3"/>
      <w:lvlJc w:val="left"/>
      <w:pPr>
        <w:ind w:left="1050" w:hanging="720"/>
      </w:pPr>
      <w:rPr>
        <w:rFonts w:hint="default"/>
      </w:rPr>
    </w:lvl>
    <w:lvl w:ilvl="3">
      <w:start w:val="1"/>
      <w:numFmt w:val="decimal"/>
      <w:lvlText w:val="%1.%2.%3.%4"/>
      <w:lvlJc w:val="left"/>
      <w:pPr>
        <w:ind w:left="1215" w:hanging="720"/>
      </w:pPr>
      <w:rPr>
        <w:rFonts w:hint="default"/>
      </w:rPr>
    </w:lvl>
    <w:lvl w:ilvl="4">
      <w:start w:val="1"/>
      <w:numFmt w:val="decimal"/>
      <w:lvlText w:val="%1.%2.%3.%4.%5"/>
      <w:lvlJc w:val="left"/>
      <w:pPr>
        <w:ind w:left="1740" w:hanging="1080"/>
      </w:pPr>
      <w:rPr>
        <w:rFonts w:hint="default"/>
      </w:rPr>
    </w:lvl>
    <w:lvl w:ilvl="5">
      <w:start w:val="1"/>
      <w:numFmt w:val="decimal"/>
      <w:lvlText w:val="%1.%2.%3.%4.%5.%6"/>
      <w:lvlJc w:val="left"/>
      <w:pPr>
        <w:ind w:left="1905" w:hanging="1080"/>
      </w:pPr>
      <w:rPr>
        <w:rFonts w:hint="default"/>
      </w:rPr>
    </w:lvl>
    <w:lvl w:ilvl="6">
      <w:start w:val="1"/>
      <w:numFmt w:val="decimal"/>
      <w:lvlText w:val="%1.%2.%3.%4.%5.%6.%7"/>
      <w:lvlJc w:val="left"/>
      <w:pPr>
        <w:ind w:left="2430" w:hanging="1440"/>
      </w:pPr>
      <w:rPr>
        <w:rFonts w:hint="default"/>
      </w:rPr>
    </w:lvl>
    <w:lvl w:ilvl="7">
      <w:start w:val="1"/>
      <w:numFmt w:val="decimal"/>
      <w:lvlText w:val="%1.%2.%3.%4.%5.%6.%7.%8"/>
      <w:lvlJc w:val="left"/>
      <w:pPr>
        <w:ind w:left="2595" w:hanging="1440"/>
      </w:pPr>
      <w:rPr>
        <w:rFonts w:hint="default"/>
      </w:rPr>
    </w:lvl>
    <w:lvl w:ilvl="8">
      <w:start w:val="1"/>
      <w:numFmt w:val="decimal"/>
      <w:lvlText w:val="%1.%2.%3.%4.%5.%6.%7.%8.%9"/>
      <w:lvlJc w:val="left"/>
      <w:pPr>
        <w:ind w:left="2760" w:hanging="1440"/>
      </w:pPr>
      <w:rPr>
        <w:rFonts w:hint="default"/>
      </w:rPr>
    </w:lvl>
  </w:abstractNum>
  <w:abstractNum w:abstractNumId="41" w15:restartNumberingAfterBreak="0">
    <w:nsid w:val="74181468"/>
    <w:multiLevelType w:val="hybridMultilevel"/>
    <w:tmpl w:val="F6B875DC"/>
    <w:lvl w:ilvl="0" w:tplc="0409000B">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42" w15:restartNumberingAfterBreak="0">
    <w:nsid w:val="74BC198E"/>
    <w:multiLevelType w:val="hybridMultilevel"/>
    <w:tmpl w:val="3C7A93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56162D3"/>
    <w:multiLevelType w:val="hybridMultilevel"/>
    <w:tmpl w:val="226E3D3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7F309BD"/>
    <w:multiLevelType w:val="multilevel"/>
    <w:tmpl w:val="716492F0"/>
    <w:lvl w:ilvl="0">
      <w:start w:val="2"/>
      <w:numFmt w:val="decimal"/>
      <w:lvlText w:val="%1"/>
      <w:lvlJc w:val="left"/>
      <w:pPr>
        <w:ind w:left="375" w:hanging="375"/>
      </w:pPr>
      <w:rPr>
        <w:rFonts w:hint="default"/>
      </w:rPr>
    </w:lvl>
    <w:lvl w:ilvl="1">
      <w:start w:val="5"/>
      <w:numFmt w:val="decimal"/>
      <w:lvlText w:val="%1.%2"/>
      <w:lvlJc w:val="left"/>
      <w:pPr>
        <w:ind w:left="975" w:hanging="375"/>
      </w:pPr>
      <w:rPr>
        <w:rFonts w:hint="default"/>
      </w:rPr>
    </w:lvl>
    <w:lvl w:ilvl="2">
      <w:start w:val="1"/>
      <w:numFmt w:val="decimal"/>
      <w:lvlText w:val="%1.%2.%3"/>
      <w:lvlJc w:val="left"/>
      <w:pPr>
        <w:ind w:left="1920" w:hanging="720"/>
      </w:pPr>
      <w:rPr>
        <w:rFonts w:hint="default"/>
      </w:rPr>
    </w:lvl>
    <w:lvl w:ilvl="3">
      <w:start w:val="1"/>
      <w:numFmt w:val="decimal"/>
      <w:lvlText w:val="%1.%2.%3.%4"/>
      <w:lvlJc w:val="left"/>
      <w:pPr>
        <w:ind w:left="2880" w:hanging="1080"/>
      </w:pPr>
      <w:rPr>
        <w:rFonts w:hint="default"/>
      </w:rPr>
    </w:lvl>
    <w:lvl w:ilvl="4">
      <w:start w:val="1"/>
      <w:numFmt w:val="decimal"/>
      <w:lvlText w:val="%1.%2.%3.%4.%5"/>
      <w:lvlJc w:val="left"/>
      <w:pPr>
        <w:ind w:left="3480" w:hanging="1080"/>
      </w:pPr>
      <w:rPr>
        <w:rFonts w:hint="default"/>
      </w:rPr>
    </w:lvl>
    <w:lvl w:ilvl="5">
      <w:start w:val="1"/>
      <w:numFmt w:val="decimal"/>
      <w:lvlText w:val="%1.%2.%3.%4.%5.%6"/>
      <w:lvlJc w:val="left"/>
      <w:pPr>
        <w:ind w:left="4440" w:hanging="1440"/>
      </w:pPr>
      <w:rPr>
        <w:rFonts w:hint="default"/>
      </w:rPr>
    </w:lvl>
    <w:lvl w:ilvl="6">
      <w:start w:val="1"/>
      <w:numFmt w:val="decimal"/>
      <w:lvlText w:val="%1.%2.%3.%4.%5.%6.%7"/>
      <w:lvlJc w:val="left"/>
      <w:pPr>
        <w:ind w:left="5040" w:hanging="1440"/>
      </w:pPr>
      <w:rPr>
        <w:rFonts w:hint="default"/>
      </w:rPr>
    </w:lvl>
    <w:lvl w:ilvl="7">
      <w:start w:val="1"/>
      <w:numFmt w:val="decimal"/>
      <w:lvlText w:val="%1.%2.%3.%4.%5.%6.%7.%8"/>
      <w:lvlJc w:val="left"/>
      <w:pPr>
        <w:ind w:left="6000" w:hanging="1800"/>
      </w:pPr>
      <w:rPr>
        <w:rFonts w:hint="default"/>
      </w:rPr>
    </w:lvl>
    <w:lvl w:ilvl="8">
      <w:start w:val="1"/>
      <w:numFmt w:val="decimal"/>
      <w:lvlText w:val="%1.%2.%3.%4.%5.%6.%7.%8.%9"/>
      <w:lvlJc w:val="left"/>
      <w:pPr>
        <w:ind w:left="6960" w:hanging="2160"/>
      </w:pPr>
      <w:rPr>
        <w:rFonts w:hint="default"/>
      </w:rPr>
    </w:lvl>
  </w:abstractNum>
  <w:num w:numId="1">
    <w:abstractNumId w:val="19"/>
  </w:num>
  <w:num w:numId="2">
    <w:abstractNumId w:val="2"/>
  </w:num>
  <w:num w:numId="3">
    <w:abstractNumId w:val="7"/>
  </w:num>
  <w:num w:numId="4">
    <w:abstractNumId w:val="8"/>
  </w:num>
  <w:num w:numId="5">
    <w:abstractNumId w:val="4"/>
  </w:num>
  <w:num w:numId="6">
    <w:abstractNumId w:val="41"/>
  </w:num>
  <w:num w:numId="7">
    <w:abstractNumId w:val="15"/>
  </w:num>
  <w:num w:numId="8">
    <w:abstractNumId w:val="26"/>
  </w:num>
  <w:num w:numId="9">
    <w:abstractNumId w:val="12"/>
  </w:num>
  <w:num w:numId="10">
    <w:abstractNumId w:val="34"/>
  </w:num>
  <w:num w:numId="11">
    <w:abstractNumId w:val="9"/>
  </w:num>
  <w:num w:numId="12">
    <w:abstractNumId w:val="1"/>
  </w:num>
  <w:num w:numId="13">
    <w:abstractNumId w:val="39"/>
  </w:num>
  <w:num w:numId="14">
    <w:abstractNumId w:val="25"/>
  </w:num>
  <w:num w:numId="15">
    <w:abstractNumId w:val="11"/>
  </w:num>
  <w:num w:numId="16">
    <w:abstractNumId w:val="31"/>
  </w:num>
  <w:num w:numId="17">
    <w:abstractNumId w:val="33"/>
  </w:num>
  <w:num w:numId="18">
    <w:abstractNumId w:val="6"/>
  </w:num>
  <w:num w:numId="19">
    <w:abstractNumId w:val="43"/>
  </w:num>
  <w:num w:numId="20">
    <w:abstractNumId w:val="24"/>
  </w:num>
  <w:num w:numId="21">
    <w:abstractNumId w:val="17"/>
  </w:num>
  <w:num w:numId="22">
    <w:abstractNumId w:val="22"/>
  </w:num>
  <w:num w:numId="23">
    <w:abstractNumId w:val="20"/>
  </w:num>
  <w:num w:numId="24">
    <w:abstractNumId w:val="5"/>
  </w:num>
  <w:num w:numId="25">
    <w:abstractNumId w:val="38"/>
  </w:num>
  <w:num w:numId="26">
    <w:abstractNumId w:val="42"/>
  </w:num>
  <w:num w:numId="27">
    <w:abstractNumId w:val="10"/>
  </w:num>
  <w:num w:numId="28">
    <w:abstractNumId w:val="30"/>
  </w:num>
  <w:num w:numId="29">
    <w:abstractNumId w:val="32"/>
  </w:num>
  <w:num w:numId="30">
    <w:abstractNumId w:val="13"/>
  </w:num>
  <w:num w:numId="31">
    <w:abstractNumId w:val="3"/>
  </w:num>
  <w:num w:numId="32">
    <w:abstractNumId w:val="27"/>
  </w:num>
  <w:num w:numId="33">
    <w:abstractNumId w:val="37"/>
  </w:num>
  <w:num w:numId="34">
    <w:abstractNumId w:val="36"/>
  </w:num>
  <w:num w:numId="35">
    <w:abstractNumId w:val="28"/>
  </w:num>
  <w:num w:numId="36">
    <w:abstractNumId w:val="29"/>
  </w:num>
  <w:num w:numId="37">
    <w:abstractNumId w:val="40"/>
  </w:num>
  <w:num w:numId="38">
    <w:abstractNumId w:val="14"/>
  </w:num>
  <w:num w:numId="39">
    <w:abstractNumId w:val="35"/>
  </w:num>
  <w:num w:numId="40">
    <w:abstractNumId w:val="18"/>
  </w:num>
  <w:num w:numId="41">
    <w:abstractNumId w:val="16"/>
  </w:num>
  <w:num w:numId="42">
    <w:abstractNumId w:val="23"/>
  </w:num>
  <w:num w:numId="43">
    <w:abstractNumId w:val="44"/>
  </w:num>
  <w:num w:numId="44">
    <w:abstractNumId w:val="21"/>
  </w:num>
  <w:num w:numId="45">
    <w:abstractNumId w:val="0"/>
  </w:num>
  <w:numIdMacAtCleanup w:val="36"/>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THU THIEN">
    <w15:presenceInfo w15:providerId="None" w15:userId="THU THIE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E6168"/>
    <w:rsid w:val="0003522A"/>
    <w:rsid w:val="000A2B65"/>
    <w:rsid w:val="000E2717"/>
    <w:rsid w:val="000E6168"/>
    <w:rsid w:val="000F0456"/>
    <w:rsid w:val="001002C8"/>
    <w:rsid w:val="00106AB4"/>
    <w:rsid w:val="001262ED"/>
    <w:rsid w:val="00136081"/>
    <w:rsid w:val="0018796A"/>
    <w:rsid w:val="001B0F36"/>
    <w:rsid w:val="001F1EAF"/>
    <w:rsid w:val="00212973"/>
    <w:rsid w:val="0022574E"/>
    <w:rsid w:val="00234544"/>
    <w:rsid w:val="00242BD2"/>
    <w:rsid w:val="002811E4"/>
    <w:rsid w:val="002F349C"/>
    <w:rsid w:val="0033160E"/>
    <w:rsid w:val="00362936"/>
    <w:rsid w:val="003930D7"/>
    <w:rsid w:val="003A4EC3"/>
    <w:rsid w:val="003D48A6"/>
    <w:rsid w:val="004051BC"/>
    <w:rsid w:val="00406495"/>
    <w:rsid w:val="00424763"/>
    <w:rsid w:val="004822D8"/>
    <w:rsid w:val="004862A3"/>
    <w:rsid w:val="004F1355"/>
    <w:rsid w:val="004F6E64"/>
    <w:rsid w:val="0053360B"/>
    <w:rsid w:val="00544A5F"/>
    <w:rsid w:val="005467CC"/>
    <w:rsid w:val="005840C0"/>
    <w:rsid w:val="00593C0B"/>
    <w:rsid w:val="005C3872"/>
    <w:rsid w:val="005D29C0"/>
    <w:rsid w:val="00615967"/>
    <w:rsid w:val="0064325A"/>
    <w:rsid w:val="00671C13"/>
    <w:rsid w:val="006740E5"/>
    <w:rsid w:val="00686B7B"/>
    <w:rsid w:val="00695046"/>
    <w:rsid w:val="006A0284"/>
    <w:rsid w:val="006E731C"/>
    <w:rsid w:val="00754A20"/>
    <w:rsid w:val="00863652"/>
    <w:rsid w:val="00874353"/>
    <w:rsid w:val="008760C6"/>
    <w:rsid w:val="008A6E8A"/>
    <w:rsid w:val="008C1CF0"/>
    <w:rsid w:val="008C61A2"/>
    <w:rsid w:val="008F09C2"/>
    <w:rsid w:val="008F11D0"/>
    <w:rsid w:val="00941D74"/>
    <w:rsid w:val="00990D00"/>
    <w:rsid w:val="009A2B1D"/>
    <w:rsid w:val="009B6382"/>
    <w:rsid w:val="009C1CBD"/>
    <w:rsid w:val="009C3763"/>
    <w:rsid w:val="009F4F0F"/>
    <w:rsid w:val="00A010F9"/>
    <w:rsid w:val="00A34A29"/>
    <w:rsid w:val="00A35E78"/>
    <w:rsid w:val="00A37BAB"/>
    <w:rsid w:val="00A531C7"/>
    <w:rsid w:val="00A76CD1"/>
    <w:rsid w:val="00A96F06"/>
    <w:rsid w:val="00AC287D"/>
    <w:rsid w:val="00B80852"/>
    <w:rsid w:val="00BB2207"/>
    <w:rsid w:val="00BD068E"/>
    <w:rsid w:val="00BE25AC"/>
    <w:rsid w:val="00C32F9C"/>
    <w:rsid w:val="00C73A6D"/>
    <w:rsid w:val="00C94A8C"/>
    <w:rsid w:val="00C94F3C"/>
    <w:rsid w:val="00D25E35"/>
    <w:rsid w:val="00D26C2A"/>
    <w:rsid w:val="00D42B95"/>
    <w:rsid w:val="00DB27BA"/>
    <w:rsid w:val="00DB79D2"/>
    <w:rsid w:val="00DE64CF"/>
    <w:rsid w:val="00DF277A"/>
    <w:rsid w:val="00E1070C"/>
    <w:rsid w:val="00E1611A"/>
    <w:rsid w:val="00E22953"/>
    <w:rsid w:val="00E43326"/>
    <w:rsid w:val="00E43E4A"/>
    <w:rsid w:val="00EF1375"/>
    <w:rsid w:val="00F07EBA"/>
    <w:rsid w:val="00F2496C"/>
    <w:rsid w:val="00F6462E"/>
    <w:rsid w:val="00FD4414"/>
    <w:rsid w:val="00FF0B5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57991F"/>
  <w15:chartTrackingRefBased/>
  <w15:docId w15:val="{BC62E58A-9E63-449B-9FFE-3AFA805208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3360B"/>
  </w:style>
  <w:style w:type="paragraph" w:styleId="Heading1">
    <w:name w:val="heading 1"/>
    <w:basedOn w:val="Normal"/>
    <w:next w:val="Normal"/>
    <w:link w:val="Heading1Char"/>
    <w:rsid w:val="000E2717"/>
    <w:pPr>
      <w:autoSpaceDN w:val="0"/>
      <w:spacing w:before="100" w:after="100" w:line="240" w:lineRule="auto"/>
      <w:outlineLvl w:val="0"/>
    </w:pPr>
    <w:rPr>
      <w:rFonts w:ascii="Times New Roman" w:eastAsia="Times New Roman" w:hAnsi="Times New Roman" w:cs="Times New Roman"/>
      <w:b/>
      <w:bCs/>
      <w:kern w:val="3"/>
      <w:sz w:val="48"/>
      <w:szCs w:val="48"/>
      <w:lang w:val="vi-VN" w:eastAsia="vi-VN"/>
    </w:rPr>
  </w:style>
  <w:style w:type="paragraph" w:styleId="Heading2">
    <w:name w:val="heading 2"/>
    <w:basedOn w:val="Normal"/>
    <w:next w:val="Normal"/>
    <w:link w:val="Heading2Char"/>
    <w:uiPriority w:val="9"/>
    <w:semiHidden/>
    <w:unhideWhenUsed/>
    <w:qFormat/>
    <w:rsid w:val="008F11D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106AB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0E2717"/>
    <w:rPr>
      <w:rFonts w:ascii="Times New Roman" w:eastAsia="Times New Roman" w:hAnsi="Times New Roman" w:cs="Times New Roman"/>
      <w:b/>
      <w:bCs/>
      <w:kern w:val="3"/>
      <w:sz w:val="48"/>
      <w:szCs w:val="48"/>
      <w:lang w:val="vi-VN" w:eastAsia="vi-VN"/>
    </w:rPr>
  </w:style>
  <w:style w:type="character" w:customStyle="1" w:styleId="Heading2Char">
    <w:name w:val="Heading 2 Char"/>
    <w:basedOn w:val="DefaultParagraphFont"/>
    <w:link w:val="Heading2"/>
    <w:uiPriority w:val="9"/>
    <w:semiHidden/>
    <w:rsid w:val="008F11D0"/>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106AB4"/>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link w:val="ListParagraphChar"/>
    <w:uiPriority w:val="34"/>
    <w:qFormat/>
    <w:rsid w:val="000E2717"/>
    <w:pPr>
      <w:ind w:left="720"/>
      <w:contextualSpacing/>
    </w:pPr>
  </w:style>
  <w:style w:type="character" w:customStyle="1" w:styleId="ListParagraphChar">
    <w:name w:val="List Paragraph Char"/>
    <w:basedOn w:val="DefaultParagraphFont"/>
    <w:link w:val="ListParagraph"/>
    <w:uiPriority w:val="34"/>
    <w:locked/>
    <w:rsid w:val="000E2717"/>
  </w:style>
  <w:style w:type="paragraph" w:styleId="BalloonText">
    <w:name w:val="Balloon Text"/>
    <w:basedOn w:val="Normal"/>
    <w:link w:val="BalloonTextChar"/>
    <w:uiPriority w:val="99"/>
    <w:semiHidden/>
    <w:unhideWhenUsed/>
    <w:rsid w:val="000E271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E2717"/>
    <w:rPr>
      <w:rFonts w:ascii="Segoe UI" w:hAnsi="Segoe UI" w:cs="Segoe UI"/>
      <w:sz w:val="18"/>
      <w:szCs w:val="18"/>
    </w:rPr>
  </w:style>
  <w:style w:type="table" w:styleId="TableGrid">
    <w:name w:val="Table Grid"/>
    <w:basedOn w:val="TableNormal"/>
    <w:uiPriority w:val="59"/>
    <w:rsid w:val="00E4332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Number3">
    <w:name w:val="List Number 3"/>
    <w:basedOn w:val="Normal"/>
    <w:uiPriority w:val="99"/>
    <w:semiHidden/>
    <w:unhideWhenUsed/>
    <w:rsid w:val="00593C0B"/>
    <w:pPr>
      <w:numPr>
        <w:numId w:val="9"/>
      </w:numPr>
      <w:contextualSpacing/>
    </w:pPr>
  </w:style>
  <w:style w:type="character" w:customStyle="1" w:styleId="McnhChar">
    <w:name w:val="Mặc định Char"/>
    <w:basedOn w:val="DefaultParagraphFont"/>
    <w:link w:val="Mcnh"/>
    <w:locked/>
    <w:rsid w:val="00106AB4"/>
    <w:rPr>
      <w:rFonts w:ascii="Times New Roman" w:hAnsi="Times New Roman" w:cs="Times New Roman"/>
      <w:color w:val="010101"/>
      <w:sz w:val="26"/>
      <w:szCs w:val="26"/>
    </w:rPr>
  </w:style>
  <w:style w:type="paragraph" w:customStyle="1" w:styleId="Mcnh">
    <w:name w:val="Mặc định"/>
    <w:basedOn w:val="Header"/>
    <w:link w:val="McnhChar"/>
    <w:qFormat/>
    <w:rsid w:val="00106AB4"/>
    <w:pPr>
      <w:spacing w:line="360" w:lineRule="auto"/>
      <w:ind w:left="357"/>
      <w:jc w:val="center"/>
    </w:pPr>
    <w:rPr>
      <w:rFonts w:ascii="Times New Roman" w:hAnsi="Times New Roman" w:cs="Times New Roman"/>
      <w:color w:val="010101"/>
      <w:sz w:val="26"/>
      <w:szCs w:val="26"/>
    </w:rPr>
  </w:style>
  <w:style w:type="paragraph" w:styleId="Header">
    <w:name w:val="header"/>
    <w:basedOn w:val="Normal"/>
    <w:link w:val="HeaderChar"/>
    <w:uiPriority w:val="99"/>
    <w:unhideWhenUsed/>
    <w:rsid w:val="00106AB4"/>
    <w:pPr>
      <w:tabs>
        <w:tab w:val="center" w:pos="4680"/>
        <w:tab w:val="right" w:pos="9360"/>
      </w:tabs>
      <w:spacing w:after="0" w:line="240" w:lineRule="auto"/>
    </w:pPr>
  </w:style>
  <w:style w:type="character" w:customStyle="1" w:styleId="HeaderChar">
    <w:name w:val="Header Char"/>
    <w:basedOn w:val="DefaultParagraphFont"/>
    <w:link w:val="Header"/>
    <w:uiPriority w:val="99"/>
    <w:rsid w:val="00106AB4"/>
  </w:style>
  <w:style w:type="character" w:styleId="Hyperlink">
    <w:name w:val="Hyperlink"/>
    <w:basedOn w:val="DefaultParagraphFont"/>
    <w:uiPriority w:val="99"/>
    <w:unhideWhenUsed/>
    <w:rsid w:val="00106AB4"/>
    <w:rPr>
      <w:color w:val="0563C1" w:themeColor="hyperlink"/>
      <w:u w:val="single"/>
    </w:rPr>
  </w:style>
  <w:style w:type="character" w:customStyle="1" w:styleId="apple-converted-space">
    <w:name w:val="apple-converted-space"/>
    <w:basedOn w:val="DefaultParagraphFont"/>
    <w:rsid w:val="00106AB4"/>
  </w:style>
  <w:style w:type="paragraph" w:styleId="TOCHeading">
    <w:name w:val="TOC Heading"/>
    <w:basedOn w:val="Heading1"/>
    <w:next w:val="Normal"/>
    <w:uiPriority w:val="39"/>
    <w:unhideWhenUsed/>
    <w:qFormat/>
    <w:rsid w:val="008F09C2"/>
    <w:pPr>
      <w:keepNext/>
      <w:keepLines/>
      <w:autoSpaceDN/>
      <w:spacing w:before="240" w:after="0" w:line="259" w:lineRule="auto"/>
      <w:outlineLvl w:val="9"/>
    </w:pPr>
    <w:rPr>
      <w:rFonts w:asciiTheme="majorHAnsi" w:eastAsiaTheme="majorEastAsia" w:hAnsiTheme="majorHAnsi" w:cstheme="majorBidi"/>
      <w:b w:val="0"/>
      <w:bCs w:val="0"/>
      <w:color w:val="2F5496" w:themeColor="accent1" w:themeShade="BF"/>
      <w:kern w:val="0"/>
      <w:sz w:val="32"/>
      <w:szCs w:val="32"/>
      <w:lang w:val="en-US" w:eastAsia="en-US"/>
    </w:rPr>
  </w:style>
  <w:style w:type="paragraph" w:styleId="TOC1">
    <w:name w:val="toc 1"/>
    <w:basedOn w:val="Normal"/>
    <w:next w:val="Normal"/>
    <w:autoRedefine/>
    <w:uiPriority w:val="39"/>
    <w:unhideWhenUsed/>
    <w:rsid w:val="008F09C2"/>
    <w:pPr>
      <w:spacing w:after="100"/>
    </w:pPr>
  </w:style>
  <w:style w:type="paragraph" w:styleId="TOC2">
    <w:name w:val="toc 2"/>
    <w:basedOn w:val="Normal"/>
    <w:next w:val="Normal"/>
    <w:autoRedefine/>
    <w:uiPriority w:val="39"/>
    <w:unhideWhenUsed/>
    <w:rsid w:val="008F09C2"/>
    <w:pPr>
      <w:spacing w:after="100"/>
      <w:ind w:left="220"/>
    </w:pPr>
  </w:style>
  <w:style w:type="paragraph" w:styleId="TOC3">
    <w:name w:val="toc 3"/>
    <w:basedOn w:val="Normal"/>
    <w:next w:val="Normal"/>
    <w:autoRedefine/>
    <w:uiPriority w:val="39"/>
    <w:unhideWhenUsed/>
    <w:rsid w:val="008F09C2"/>
    <w:pPr>
      <w:spacing w:after="100"/>
      <w:ind w:left="440"/>
    </w:pPr>
  </w:style>
  <w:style w:type="paragraph" w:styleId="Footer">
    <w:name w:val="footer"/>
    <w:basedOn w:val="Normal"/>
    <w:link w:val="FooterChar"/>
    <w:uiPriority w:val="99"/>
    <w:unhideWhenUsed/>
    <w:rsid w:val="008F09C2"/>
    <w:pPr>
      <w:tabs>
        <w:tab w:val="center" w:pos="4680"/>
        <w:tab w:val="right" w:pos="9360"/>
      </w:tabs>
      <w:spacing w:after="0" w:line="240" w:lineRule="auto"/>
    </w:pPr>
  </w:style>
  <w:style w:type="character" w:customStyle="1" w:styleId="FooterChar">
    <w:name w:val="Footer Char"/>
    <w:basedOn w:val="DefaultParagraphFont"/>
    <w:link w:val="Footer"/>
    <w:uiPriority w:val="99"/>
    <w:rsid w:val="008F09C2"/>
  </w:style>
  <w:style w:type="paragraph" w:styleId="TOC4">
    <w:name w:val="toc 4"/>
    <w:basedOn w:val="Normal"/>
    <w:next w:val="Normal"/>
    <w:autoRedefine/>
    <w:uiPriority w:val="39"/>
    <w:unhideWhenUsed/>
    <w:rsid w:val="008F09C2"/>
    <w:pPr>
      <w:spacing w:after="100"/>
      <w:ind w:left="660"/>
    </w:pPr>
  </w:style>
  <w:style w:type="character" w:styleId="Strong">
    <w:name w:val="Strong"/>
    <w:basedOn w:val="DefaultParagraphFont"/>
    <w:uiPriority w:val="22"/>
    <w:qFormat/>
    <w:rsid w:val="005C3872"/>
    <w:rPr>
      <w:b/>
      <w:bCs/>
    </w:rPr>
  </w:style>
  <w:style w:type="paragraph" w:styleId="NormalWeb">
    <w:name w:val="Normal (Web)"/>
    <w:basedOn w:val="Normal"/>
    <w:uiPriority w:val="99"/>
    <w:semiHidden/>
    <w:unhideWhenUsed/>
    <w:rsid w:val="005C3872"/>
    <w:pPr>
      <w:spacing w:before="100" w:beforeAutospacing="1" w:after="100" w:afterAutospacing="1" w:line="240" w:lineRule="auto"/>
    </w:pPr>
    <w:rPr>
      <w:rFonts w:ascii="Times New Roman" w:eastAsia="Times New Roman" w:hAnsi="Times New Roman" w:cs="Times New Roman"/>
      <w:sz w:val="24"/>
      <w:szCs w:val="24"/>
    </w:rPr>
  </w:style>
  <w:style w:type="character" w:styleId="FollowedHyperlink">
    <w:name w:val="FollowedHyperlink"/>
    <w:basedOn w:val="DefaultParagraphFont"/>
    <w:uiPriority w:val="99"/>
    <w:semiHidden/>
    <w:unhideWhenUsed/>
    <w:rsid w:val="004822D8"/>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2426638">
      <w:bodyDiv w:val="1"/>
      <w:marLeft w:val="0"/>
      <w:marRight w:val="0"/>
      <w:marTop w:val="0"/>
      <w:marBottom w:val="0"/>
      <w:divBdr>
        <w:top w:val="none" w:sz="0" w:space="0" w:color="auto"/>
        <w:left w:val="none" w:sz="0" w:space="0" w:color="auto"/>
        <w:bottom w:val="none" w:sz="0" w:space="0" w:color="auto"/>
        <w:right w:val="none" w:sz="0" w:space="0" w:color="auto"/>
      </w:divBdr>
    </w:div>
    <w:div w:id="434904391">
      <w:bodyDiv w:val="1"/>
      <w:marLeft w:val="0"/>
      <w:marRight w:val="0"/>
      <w:marTop w:val="0"/>
      <w:marBottom w:val="0"/>
      <w:divBdr>
        <w:top w:val="none" w:sz="0" w:space="0" w:color="auto"/>
        <w:left w:val="none" w:sz="0" w:space="0" w:color="auto"/>
        <w:bottom w:val="none" w:sz="0" w:space="0" w:color="auto"/>
        <w:right w:val="none" w:sz="0" w:space="0" w:color="auto"/>
      </w:divBdr>
    </w:div>
    <w:div w:id="527764814">
      <w:bodyDiv w:val="1"/>
      <w:marLeft w:val="0"/>
      <w:marRight w:val="0"/>
      <w:marTop w:val="0"/>
      <w:marBottom w:val="0"/>
      <w:divBdr>
        <w:top w:val="none" w:sz="0" w:space="0" w:color="auto"/>
        <w:left w:val="none" w:sz="0" w:space="0" w:color="auto"/>
        <w:bottom w:val="none" w:sz="0" w:space="0" w:color="auto"/>
        <w:right w:val="none" w:sz="0" w:space="0" w:color="auto"/>
      </w:divBdr>
    </w:div>
    <w:div w:id="546841669">
      <w:bodyDiv w:val="1"/>
      <w:marLeft w:val="0"/>
      <w:marRight w:val="0"/>
      <w:marTop w:val="0"/>
      <w:marBottom w:val="0"/>
      <w:divBdr>
        <w:top w:val="none" w:sz="0" w:space="0" w:color="auto"/>
        <w:left w:val="none" w:sz="0" w:space="0" w:color="auto"/>
        <w:bottom w:val="none" w:sz="0" w:space="0" w:color="auto"/>
        <w:right w:val="none" w:sz="0" w:space="0" w:color="auto"/>
      </w:divBdr>
    </w:div>
    <w:div w:id="738744592">
      <w:bodyDiv w:val="1"/>
      <w:marLeft w:val="0"/>
      <w:marRight w:val="0"/>
      <w:marTop w:val="0"/>
      <w:marBottom w:val="0"/>
      <w:divBdr>
        <w:top w:val="none" w:sz="0" w:space="0" w:color="auto"/>
        <w:left w:val="none" w:sz="0" w:space="0" w:color="auto"/>
        <w:bottom w:val="none" w:sz="0" w:space="0" w:color="auto"/>
        <w:right w:val="none" w:sz="0" w:space="0" w:color="auto"/>
      </w:divBdr>
    </w:div>
    <w:div w:id="1097949201">
      <w:bodyDiv w:val="1"/>
      <w:marLeft w:val="0"/>
      <w:marRight w:val="0"/>
      <w:marTop w:val="0"/>
      <w:marBottom w:val="0"/>
      <w:divBdr>
        <w:top w:val="none" w:sz="0" w:space="0" w:color="auto"/>
        <w:left w:val="none" w:sz="0" w:space="0" w:color="auto"/>
        <w:bottom w:val="none" w:sz="0" w:space="0" w:color="auto"/>
        <w:right w:val="none" w:sz="0" w:space="0" w:color="auto"/>
      </w:divBdr>
    </w:div>
    <w:div w:id="1153720309">
      <w:bodyDiv w:val="1"/>
      <w:marLeft w:val="0"/>
      <w:marRight w:val="0"/>
      <w:marTop w:val="0"/>
      <w:marBottom w:val="0"/>
      <w:divBdr>
        <w:top w:val="none" w:sz="0" w:space="0" w:color="auto"/>
        <w:left w:val="none" w:sz="0" w:space="0" w:color="auto"/>
        <w:bottom w:val="none" w:sz="0" w:space="0" w:color="auto"/>
        <w:right w:val="none" w:sz="0" w:space="0" w:color="auto"/>
      </w:divBdr>
    </w:div>
    <w:div w:id="1437944688">
      <w:bodyDiv w:val="1"/>
      <w:marLeft w:val="0"/>
      <w:marRight w:val="0"/>
      <w:marTop w:val="0"/>
      <w:marBottom w:val="0"/>
      <w:divBdr>
        <w:top w:val="none" w:sz="0" w:space="0" w:color="auto"/>
        <w:left w:val="none" w:sz="0" w:space="0" w:color="auto"/>
        <w:bottom w:val="none" w:sz="0" w:space="0" w:color="auto"/>
        <w:right w:val="none" w:sz="0" w:space="0" w:color="auto"/>
      </w:divBdr>
    </w:div>
    <w:div w:id="1492286405">
      <w:bodyDiv w:val="1"/>
      <w:marLeft w:val="0"/>
      <w:marRight w:val="0"/>
      <w:marTop w:val="0"/>
      <w:marBottom w:val="0"/>
      <w:divBdr>
        <w:top w:val="none" w:sz="0" w:space="0" w:color="auto"/>
        <w:left w:val="none" w:sz="0" w:space="0" w:color="auto"/>
        <w:bottom w:val="none" w:sz="0" w:space="0" w:color="auto"/>
        <w:right w:val="none" w:sz="0" w:space="0" w:color="auto"/>
      </w:divBdr>
    </w:div>
    <w:div w:id="1495754754">
      <w:bodyDiv w:val="1"/>
      <w:marLeft w:val="0"/>
      <w:marRight w:val="0"/>
      <w:marTop w:val="0"/>
      <w:marBottom w:val="0"/>
      <w:divBdr>
        <w:top w:val="none" w:sz="0" w:space="0" w:color="auto"/>
        <w:left w:val="none" w:sz="0" w:space="0" w:color="auto"/>
        <w:bottom w:val="none" w:sz="0" w:space="0" w:color="auto"/>
        <w:right w:val="none" w:sz="0" w:space="0" w:color="auto"/>
      </w:divBdr>
    </w:div>
    <w:div w:id="1705014460">
      <w:bodyDiv w:val="1"/>
      <w:marLeft w:val="0"/>
      <w:marRight w:val="0"/>
      <w:marTop w:val="0"/>
      <w:marBottom w:val="0"/>
      <w:divBdr>
        <w:top w:val="none" w:sz="0" w:space="0" w:color="auto"/>
        <w:left w:val="none" w:sz="0" w:space="0" w:color="auto"/>
        <w:bottom w:val="none" w:sz="0" w:space="0" w:color="auto"/>
        <w:right w:val="none" w:sz="0" w:space="0" w:color="auto"/>
      </w:divBdr>
    </w:div>
    <w:div w:id="1772553557">
      <w:bodyDiv w:val="1"/>
      <w:marLeft w:val="0"/>
      <w:marRight w:val="0"/>
      <w:marTop w:val="0"/>
      <w:marBottom w:val="0"/>
      <w:divBdr>
        <w:top w:val="none" w:sz="0" w:space="0" w:color="auto"/>
        <w:left w:val="none" w:sz="0" w:space="0" w:color="auto"/>
        <w:bottom w:val="none" w:sz="0" w:space="0" w:color="auto"/>
        <w:right w:val="none" w:sz="0" w:space="0" w:color="auto"/>
      </w:divBdr>
    </w:div>
    <w:div w:id="2095734306">
      <w:bodyDiv w:val="1"/>
      <w:marLeft w:val="0"/>
      <w:marRight w:val="0"/>
      <w:marTop w:val="0"/>
      <w:marBottom w:val="0"/>
      <w:divBdr>
        <w:top w:val="none" w:sz="0" w:space="0" w:color="auto"/>
        <w:left w:val="none" w:sz="0" w:space="0" w:color="auto"/>
        <w:bottom w:val="none" w:sz="0" w:space="0" w:color="auto"/>
        <w:right w:val="none" w:sz="0" w:space="0" w:color="auto"/>
      </w:divBdr>
    </w:div>
    <w:div w:id="21178664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microsoft.com/office/2011/relationships/people" Target="peop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A4F821A-CA3F-40AE-AA1E-7E6183ED28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60</Pages>
  <Words>4405</Words>
  <Characters>25111</Characters>
  <Application>Microsoft Office Word</Application>
  <DocSecurity>0</DocSecurity>
  <Lines>209</Lines>
  <Paragraphs>58</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29458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THU THIEN</dc:creator>
  <cp:keywords/>
  <dc:description/>
  <cp:lastModifiedBy>Hendrichs Cullen</cp:lastModifiedBy>
  <cp:revision>2</cp:revision>
  <dcterms:created xsi:type="dcterms:W3CDTF">2021-05-18T16:00:00Z</dcterms:created>
  <dcterms:modified xsi:type="dcterms:W3CDTF">2021-05-18T16:00:00Z</dcterms:modified>
</cp:coreProperties>
</file>